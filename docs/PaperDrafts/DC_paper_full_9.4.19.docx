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40F3932" w14:textId="77777777" w:rsidR="00D543AC" w:rsidRPr="00496D59" w:rsidRDefault="00D543AC" w:rsidP="00D543AC">
      <w:pPr>
        <w:spacing w:line="360" w:lineRule="auto"/>
        <w:rPr>
          <w:rFonts w:ascii="Arial" w:eastAsia="Times New Roman" w:hAnsi="Arial" w:cs="Arial"/>
          <w:sz w:val="22"/>
          <w:szCs w:val="22"/>
        </w:rPr>
      </w:pPr>
    </w:p>
    <w:p w14:paraId="7711E6A3" w14:textId="77777777" w:rsidR="00D543AC"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Aneuploidy is</w:t>
      </w:r>
      <w:r>
        <w:rPr>
          <w:rFonts w:ascii="Arial" w:eastAsia="Times New Roman" w:hAnsi="Arial" w:cs="Arial"/>
          <w:sz w:val="22"/>
          <w:szCs w:val="22"/>
        </w:rPr>
        <w:t xml:space="preserve"> the phenomenon in which</w:t>
      </w:r>
      <w:r w:rsidRPr="00496D59">
        <w:rPr>
          <w:rFonts w:ascii="Arial" w:eastAsia="Times New Roman" w:hAnsi="Arial" w:cs="Arial"/>
          <w:sz w:val="22"/>
          <w:szCs w:val="22"/>
        </w:rPr>
        <w:t xml:space="preserve"> an organism contains an abnormal chromosome number, i.e. one not a multiple of the haploid state. The most commonly referred to aneuploidies are those causing human disease</w:t>
      </w:r>
      <w:r>
        <w:rPr>
          <w:rFonts w:ascii="Arial" w:eastAsia="Times New Roman" w:hAnsi="Arial" w:cs="Arial"/>
          <w:sz w:val="22"/>
          <w:szCs w:val="22"/>
        </w:rPr>
        <w:t>s</w:t>
      </w:r>
      <w:r w:rsidRPr="00496D59">
        <w:rPr>
          <w:rFonts w:ascii="Arial" w:eastAsia="Times New Roman" w:hAnsi="Arial" w:cs="Arial"/>
          <w:sz w:val="22"/>
          <w:szCs w:val="22"/>
        </w:rPr>
        <w:t xml:space="preserve"> (trisomies 18, 21, and some X chromosome aneuploidies being viable</w:t>
      </w:r>
      <w:r>
        <w:rPr>
          <w:rFonts w:ascii="Arial" w:eastAsia="Times New Roman" w:hAnsi="Arial" w:cs="Arial"/>
          <w:sz w:val="22"/>
          <w:szCs w:val="22"/>
        </w:rPr>
        <w:t>;</w:t>
      </w:r>
      <w:r w:rsidRPr="00496D59">
        <w:rPr>
          <w:rFonts w:ascii="Arial" w:eastAsia="Times New Roman" w:hAnsi="Arial" w:cs="Arial"/>
          <w:sz w:val="22"/>
          <w:szCs w:val="22"/>
        </w:rPr>
        <w:t xml:space="preserve"> others stillborn)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timestamp="1563377332" guid="787d4227-e820-4fad-a20e-265c29ebf334"&gt;708&lt;/key&gt;&lt;/foreign-keys&gt;&lt;ref-type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Hassold and Hunt</w:t>
      </w:r>
      <w:r>
        <w:rPr>
          <w:rFonts w:ascii="Arial" w:eastAsia="Times New Roman" w:hAnsi="Arial" w:cs="Arial"/>
          <w:noProof/>
          <w:sz w:val="22"/>
          <w:szCs w:val="22"/>
        </w:rPr>
        <w:t xml:space="preserve"> 2001)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is some debate as to why aneuploidy is often maintained (or tolerated) in populations, such as is seen in some wild yeast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timestamp="1559675092"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timestamp="1559675092"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James Hose</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Audrey P Gasch</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similar to the mechanism of dosage compensation observed in sex chromosomes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timestamp="1559675863" guid="8cbe7775-e7d1-4071-a4bd-d635ab986758"&gt;679&lt;/key&gt;&lt;/foreign-keys&gt;&lt;ref-type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Marin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sidRPr="00496D59">
        <w:rPr>
          <w:rFonts w:ascii="Arial" w:eastAsia="Times New Roman" w:hAnsi="Arial" w:cs="Arial"/>
          <w:sz w:val="22"/>
          <w:szCs w:val="22"/>
        </w:rPr>
        <w:fldChar w:fldCharType="end"/>
      </w:r>
      <w:r>
        <w:rPr>
          <w:rFonts w:ascii="Arial" w:eastAsia="Times New Roman" w:hAnsi="Arial" w:cs="Arial"/>
          <w:sz w:val="22"/>
          <w:szCs w:val="22"/>
        </w:rPr>
        <w:t xml:space="preserve"> or autosomal compensation in Drosophila and other species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timestamp="1559675586" guid="9f6750f1-6369-4523-80da-7056ea5b0a2f"&gt;576&lt;/key&gt;&lt;key app="ENWeb" db-id=""&gt;0&lt;/key&gt;&lt;/foreign-keys&gt;&lt;ref-type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timestamp="1559675526" guid="85f68067-3968-4d1a-a5a2-6db502750776"&gt;558&lt;/key&gt;&lt;key app="ENWeb" db-id=""&gt;0&lt;/key&gt;&lt;/foreign-keys&gt;&lt;ref-type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Birchler</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466CFD">
        <w:rPr>
          <w:rFonts w:ascii="Arial" w:eastAsia="Times New Roman" w:hAnsi="Arial" w:cs="Arial"/>
          <w:smallCaps/>
          <w:noProof/>
          <w:sz w:val="22"/>
          <w:szCs w:val="22"/>
        </w:rPr>
        <w:t>Matos</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Pr>
          <w:rFonts w:ascii="Arial" w:eastAsia="Times New Roman" w:hAnsi="Arial" w:cs="Arial"/>
          <w:sz w:val="22"/>
          <w:szCs w:val="22"/>
        </w:rPr>
        <w:fldChar w:fldCharType="end"/>
      </w:r>
      <w:r w:rsidRPr="00496D59">
        <w:rPr>
          <w:rFonts w:ascii="Arial" w:eastAsia="Times New Roman" w:hAnsi="Arial" w:cs="Arial"/>
          <w:sz w:val="22"/>
          <w:szCs w:val="22"/>
        </w:rPr>
        <w:t xml:space="preserve">. Others contest this argument, claiming 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timestamp="1559675092"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Eduardo M Torres</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An alternate hypothesis</w:t>
      </w:r>
      <w:r>
        <w:rPr>
          <w:rFonts w:ascii="Arial" w:eastAsia="Times New Roman" w:hAnsi="Arial" w:cs="Arial"/>
          <w:sz w:val="22"/>
          <w:szCs w:val="22"/>
        </w:rPr>
        <w:t xml:space="preserve"> to a mechanism of whole-chromosome modulation of imbalanced gene expression</w:t>
      </w:r>
      <w:r w:rsidRPr="00496D59">
        <w:rPr>
          <w:rFonts w:ascii="Arial" w:eastAsia="Times New Roman" w:hAnsi="Arial" w:cs="Arial"/>
          <w:sz w:val="22"/>
          <w:szCs w:val="22"/>
        </w:rPr>
        <w:t xml:space="preserve"> is that the accumulation or loss of chromosomes is an adaptive advantage to stressful environments, such as the case with yeast in an oxide-rich media that accumulate an extra copy of chromosome XI </w:t>
      </w:r>
      <w:r>
        <w:rPr>
          <w:rFonts w:ascii="Arial" w:eastAsia="Times New Roman" w:hAnsi="Arial" w:cs="Arial"/>
          <w:sz w:val="22"/>
          <w:szCs w:val="22"/>
        </w:rPr>
        <w:t xml:space="preserve">to tolerate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Pr>
          <w:rFonts w:ascii="Arial" w:eastAsia="Times New Roman" w:hAnsi="Arial" w:cs="Arial"/>
          <w:sz w:val="22"/>
          <w:szCs w:val="22"/>
        </w:rPr>
        <w:t xml:space="preserve">, and other studies which imply an adaptive advantage to aneuploidy </w: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Wakabayashi</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 </w:t>
      </w:r>
      <w:r w:rsidRPr="00466CFD">
        <w:rPr>
          <w:rFonts w:ascii="Arial" w:eastAsia="Times New Roman" w:hAnsi="Arial" w:cs="Arial"/>
          <w:smallCaps/>
          <w:noProof/>
          <w:sz w:val="22"/>
          <w:szCs w:val="22"/>
        </w:rPr>
        <w:t>Koo</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2018)</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p>
    <w:p w14:paraId="04C9F341"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Sex chromosomes evolved from autosomes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timestamp="1559675505" guid="72c22004-8e38-4656-8916-aec9d038b179"&gt;552&lt;/key&gt;&lt;key app="ENWeb" db-id=""&gt;0&lt;/key&gt;&lt;/foreign-keys&gt;&lt;ref-type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Charlesworth</w:t>
      </w:r>
      <w:r>
        <w:rPr>
          <w:rFonts w:ascii="Arial" w:eastAsia="Times New Roman" w:hAnsi="Arial" w:cs="Arial"/>
          <w:noProof/>
          <w:sz w:val="22"/>
          <w:szCs w:val="22"/>
        </w:rPr>
        <w:t xml:space="preserve"> 1991)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known that there is a variety of ways that sex chromosomes employ dosage compensation to make up for differences in gene expression between the sexes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timestamp="1559675560" guid="949b28fd-4b08-4c3e-ace4-36e0f8bec1cd"&gt;569&lt;/key&gt;&lt;key app="ENWeb" db-id=""&gt;0&lt;/key&gt;&lt;/foreign-keys&gt;&lt;ref-type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Chandler</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Dosage compensation has also been observed in some autosomes, such as </w:t>
      </w:r>
      <w:r>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However, it is unknown whether there is an intrinsic dosage compensation mechanism in yeast to overcome the stressful effects of aneuploidy. Yeast are often found to be aneuploid in natural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multiple 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yeast may be naturally robust to aneuploidy, or they may contain a natural mechanism for attenuating or compensating for differences in gene expression.</w:t>
      </w:r>
    </w:p>
    <w:p w14:paraId="5285B7CA"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Here, we investigate whether there is an innate dosage compensation response in spontaneously aneuploid yeast that have been put through a 2000-generation mutation accumulation experiment with a single-cell bottleneck every 20 generations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Zhu</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Pr="00496D59">
        <w:rPr>
          <w:rFonts w:ascii="Arial" w:eastAsia="Times New Roman" w:hAnsi="Arial" w:cs="Arial"/>
          <w:sz w:val="22"/>
          <w:szCs w:val="22"/>
        </w:rPr>
        <w:lastRenderedPageBreak/>
        <w:t>This allows us to examine the rate, type, and effects of spontaneous aneuploidies in an environment with little to no selection</w:t>
      </w:r>
      <w:r>
        <w:rPr>
          <w:rFonts w:ascii="Arial" w:eastAsia="Times New Roman" w:hAnsi="Arial" w:cs="Arial"/>
          <w:sz w:val="22"/>
          <w:szCs w:val="22"/>
        </w:rPr>
        <w:t xml:space="preserve"> (CITE?)</w:t>
      </w:r>
      <w:r w:rsidRPr="00496D59">
        <w:rPr>
          <w:rFonts w:ascii="Arial" w:eastAsia="Times New Roman" w:hAnsi="Arial" w:cs="Arial"/>
          <w:sz w:val="22"/>
          <w:szCs w:val="22"/>
        </w:rPr>
        <w:t xml:space="preserve">. Previous studies have observed the effects of aneuploidy in wild yeast populations, which may be heterogenous </w:t>
      </w:r>
      <w:commentRangeStart w:id="0"/>
      <w:r w:rsidRPr="00496D59">
        <w:rPr>
          <w:rFonts w:ascii="Arial" w:eastAsia="Times New Roman" w:hAnsi="Arial" w:cs="Arial"/>
          <w:sz w:val="22"/>
          <w:szCs w:val="22"/>
        </w:rPr>
        <w:t xml:space="preserve">(CITE) </w:t>
      </w:r>
      <w:commentRangeEnd w:id="0"/>
      <w:r w:rsidRPr="00496D59">
        <w:rPr>
          <w:rStyle w:val="CommentReference"/>
          <w:rFonts w:ascii="Arial" w:hAnsi="Arial" w:cs="Arial"/>
          <w:sz w:val="22"/>
          <w:szCs w:val="22"/>
        </w:rPr>
        <w:commentReference w:id="0"/>
      </w:r>
      <w:r w:rsidRPr="00496D59">
        <w:rPr>
          <w:rFonts w:ascii="Arial" w:eastAsia="Times New Roman" w:hAnsi="Arial" w:cs="Arial"/>
          <w:sz w:val="22"/>
          <w:szCs w:val="22"/>
        </w:rPr>
        <w:t xml:space="preserve">or have undergone selection for aneuploidy in a stressful environment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and chemically- or mitotically-induced aneuploids </w:t>
      </w:r>
      <w:r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Campbell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1981; </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Mulla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Our study looks at the effects of aneuploidy in samples that have spontaneously gained or lost chromosome(s) in the absence of selection, enabling us to disentangle the costs and benefits of aneuploidies from the base phenomenon itself. The absence of selection allows us to analyze the transcriptome without bias from environmental factors, enabling us to determine the effects of aneuploidy on the genome in a stable condition and without selecting for any particular aneuploidies or mutations.  </w:t>
      </w:r>
    </w:p>
    <w:p w14:paraId="16317A58" w14:textId="77777777" w:rsidR="00A21911" w:rsidRDefault="00D543AC" w:rsidP="00D543AC">
      <w:pPr>
        <w:spacing w:line="360" w:lineRule="auto"/>
        <w:ind w:firstLine="720"/>
        <w:rPr>
          <w:ins w:id="1" w:author="Holly Celina Mcqueary" w:date="2019-09-16T13:41:00Z"/>
          <w:rFonts w:ascii="Arial" w:eastAsia="Times New Roman" w:hAnsi="Arial" w:cs="Arial"/>
          <w:sz w:val="22"/>
          <w:szCs w:val="22"/>
        </w:rPr>
      </w:pPr>
      <w:r w:rsidRPr="00496D59">
        <w:rPr>
          <w:rFonts w:ascii="Arial" w:eastAsia="Times New Roman" w:hAnsi="Arial" w:cs="Arial"/>
          <w:sz w:val="22"/>
          <w:szCs w:val="22"/>
        </w:rPr>
        <w:t xml:space="preserve">This study aims to determine if there is a common mechanism of dosage compensation in </w:t>
      </w:r>
      <w:r w:rsidRPr="00496D59">
        <w:rPr>
          <w:rFonts w:ascii="Arial" w:eastAsia="Times New Roman" w:hAnsi="Arial" w:cs="Arial"/>
          <w:i/>
          <w:iCs/>
          <w:sz w:val="22"/>
          <w:szCs w:val="22"/>
        </w:rPr>
        <w:t>Saccharomyces cerevisiae</w:t>
      </w:r>
      <w:r w:rsidRPr="00496D59">
        <w:rPr>
          <w:rFonts w:ascii="Arial" w:eastAsia="Times New Roman" w:hAnsi="Arial" w:cs="Arial"/>
          <w:sz w:val="22"/>
          <w:szCs w:val="22"/>
        </w:rPr>
        <w:t xml:space="preserve"> by analyzing RNAseq data from 46 euploid and aneuploid samples from two mutation accumulation experiments with</w:t>
      </w:r>
      <w:r>
        <w:rPr>
          <w:rFonts w:ascii="Arial" w:eastAsia="Times New Roman" w:hAnsi="Arial" w:cs="Arial"/>
          <w:sz w:val="22"/>
          <w:szCs w:val="22"/>
        </w:rPr>
        <w:t xml:space="preserve"> strains of</w:t>
      </w:r>
      <w:r w:rsidRPr="00496D59">
        <w:rPr>
          <w:rFonts w:ascii="Arial" w:eastAsia="Times New Roman" w:hAnsi="Arial" w:cs="Arial"/>
          <w:sz w:val="22"/>
          <w:szCs w:val="22"/>
        </w:rPr>
        <w:t xml:space="preserve"> different genetic backgrounds. Average gene expression across each entire chromosome was determined, and statistical analyses were used to determine if it was as expected with and without dosage compensation. We found no evidence for whole-chromosome dosage compensation in aneuploid yeast. Next, we observed whether or not there was statistically significant dosage compensation </w:t>
      </w:r>
      <w:r>
        <w:rPr>
          <w:rFonts w:ascii="Arial" w:eastAsia="Times New Roman" w:hAnsi="Arial" w:cs="Arial"/>
          <w:sz w:val="22"/>
          <w:szCs w:val="22"/>
        </w:rPr>
        <w:t xml:space="preserve">in individual genes </w:t>
      </w:r>
      <w:r w:rsidRPr="00496D59">
        <w:rPr>
          <w:rFonts w:ascii="Arial" w:eastAsia="Times New Roman" w:hAnsi="Arial" w:cs="Arial"/>
          <w:sz w:val="22"/>
          <w:szCs w:val="22"/>
        </w:rPr>
        <w:t>(partial, full, anti-, or over-compensation), and found that the majority of genes on aneuploid chromosomes are not compensated, and those that show some form of compensation are at most partially</w:t>
      </w:r>
      <w:r w:rsidR="00B73A05">
        <w:rPr>
          <w:rFonts w:ascii="Arial" w:eastAsia="Times New Roman" w:hAnsi="Arial" w:cs="Arial"/>
          <w:sz w:val="22"/>
          <w:szCs w:val="22"/>
        </w:rPr>
        <w:t xml:space="preserve"> </w:t>
      </w:r>
      <w:r w:rsidRPr="00496D59">
        <w:rPr>
          <w:rFonts w:ascii="Arial" w:eastAsia="Times New Roman" w:hAnsi="Arial" w:cs="Arial"/>
          <w:sz w:val="22"/>
          <w:szCs w:val="22"/>
        </w:rPr>
        <w:t>compensated. No fully-dosage-compensated genes were found in any of our samples. We also found gene expression levels for environmental stress response genes, aneuploid stress response genes, and dosage-sens</w:t>
      </w:r>
      <w:r>
        <w:rPr>
          <w:rFonts w:ascii="Arial" w:eastAsia="Times New Roman" w:hAnsi="Arial" w:cs="Arial"/>
          <w:sz w:val="22"/>
          <w:szCs w:val="22"/>
        </w:rPr>
        <w:t>it</w:t>
      </w:r>
      <w:r w:rsidRPr="00496D59">
        <w:rPr>
          <w:rFonts w:ascii="Arial" w:eastAsia="Times New Roman" w:hAnsi="Arial" w:cs="Arial"/>
          <w:sz w:val="22"/>
          <w:szCs w:val="22"/>
        </w:rPr>
        <w:t xml:space="preserve">ive genes found in previous studies </w:t>
      </w:r>
      <w:r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 </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 </w:t>
      </w:r>
      <w:r w:rsidRPr="006C1526">
        <w:rPr>
          <w:rFonts w:ascii="Arial" w:eastAsia="Times New Roman" w:hAnsi="Arial" w:cs="Arial"/>
          <w:smallCaps/>
          <w:noProof/>
          <w:sz w:val="22"/>
          <w:szCs w:val="22"/>
        </w:rPr>
        <w:t>Makanae</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2013; </w:t>
      </w:r>
      <w:r w:rsidRPr="006C1526">
        <w:rPr>
          <w:rFonts w:ascii="Arial" w:eastAsia="Times New Roman" w:hAnsi="Arial" w:cs="Arial"/>
          <w:smallCaps/>
          <w:noProof/>
          <w:sz w:val="22"/>
          <w:szCs w:val="22"/>
        </w:rPr>
        <w:t>Bonney</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We conclude that there is no dosage compensation mechanism in lab and hybrid strains of S. cerevisiae, and that mutation accumulation and aneuploidy both incite an environmental stress response in yeast. </w:t>
      </w:r>
    </w:p>
    <w:p w14:paraId="6FF01B68" w14:textId="1F1B9B1F" w:rsidR="00A21911" w:rsidRDefault="00A21911" w:rsidP="00A21911">
      <w:pPr>
        <w:spacing w:line="360" w:lineRule="auto"/>
        <w:rPr>
          <w:ins w:id="2" w:author="Holly Celina Mcqueary" w:date="2019-09-16T13:41:00Z"/>
          <w:rFonts w:ascii="Arial" w:eastAsia="Times New Roman" w:hAnsi="Arial" w:cs="Arial"/>
          <w:sz w:val="22"/>
          <w:szCs w:val="22"/>
        </w:rPr>
      </w:pPr>
    </w:p>
    <w:p w14:paraId="011ABC6C" w14:textId="4230361A" w:rsidR="00A21911" w:rsidRDefault="00A21911" w:rsidP="00A21911">
      <w:pPr>
        <w:spacing w:line="360" w:lineRule="auto"/>
        <w:rPr>
          <w:ins w:id="3" w:author="Holly Celina Mcqueary" w:date="2019-09-16T13:41:00Z"/>
          <w:rFonts w:ascii="Arial" w:eastAsia="Times New Roman" w:hAnsi="Arial" w:cs="Arial"/>
          <w:sz w:val="22"/>
          <w:szCs w:val="22"/>
        </w:rPr>
      </w:pPr>
      <w:ins w:id="4" w:author="Holly Celina Mcqueary" w:date="2019-09-16T13:41:00Z">
        <w:r>
          <w:rPr>
            <w:rFonts w:ascii="Arial" w:eastAsia="Times New Roman" w:hAnsi="Arial" w:cs="Arial"/>
            <w:sz w:val="22"/>
            <w:szCs w:val="22"/>
          </w:rPr>
          <w:t>Notes:</w:t>
        </w:r>
      </w:ins>
    </w:p>
    <w:p w14:paraId="6EE89C8B" w14:textId="0F6FDC9D" w:rsidR="00D543AC" w:rsidRDefault="00D543AC" w:rsidP="00A21911">
      <w:pPr>
        <w:spacing w:line="360" w:lineRule="auto"/>
        <w:rPr>
          <w:ins w:id="5" w:author="Holly Celina Mcqueary" w:date="2019-09-17T13:56:00Z"/>
          <w:rFonts w:ascii="Arial" w:eastAsia="Times New Roman" w:hAnsi="Arial" w:cs="Arial"/>
          <w:sz w:val="22"/>
          <w:szCs w:val="22"/>
        </w:rPr>
      </w:pPr>
      <w:r w:rsidRPr="00496D59">
        <w:rPr>
          <w:rFonts w:ascii="Arial" w:eastAsia="Times New Roman" w:hAnsi="Arial" w:cs="Arial"/>
          <w:sz w:val="22"/>
          <w:szCs w:val="22"/>
        </w:rPr>
        <w:t>Further studies will be needed to</w:t>
      </w:r>
      <w:ins w:id="6" w:author="Holly Celina Mcqueary" w:date="2019-09-17T13:56:00Z">
        <w:r w:rsidR="00EC5D0E">
          <w:rPr>
            <w:rFonts w:ascii="Arial" w:eastAsia="Times New Roman" w:hAnsi="Arial" w:cs="Arial"/>
            <w:sz w:val="22"/>
            <w:szCs w:val="22"/>
          </w:rPr>
          <w:t>:</w:t>
        </w:r>
      </w:ins>
      <w:del w:id="7" w:author="Holly Celina Mcqueary" w:date="2019-09-17T13:56:00Z">
        <w:r w:rsidRPr="00496D59" w:rsidDel="00EC5D0E">
          <w:rPr>
            <w:rFonts w:ascii="Arial" w:eastAsia="Times New Roman" w:hAnsi="Arial" w:cs="Arial"/>
            <w:sz w:val="22"/>
            <w:szCs w:val="22"/>
          </w:rPr>
          <w:delText xml:space="preserve"> ***do something…??</w:delText>
        </w:r>
      </w:del>
    </w:p>
    <w:p w14:paraId="516F35B8" w14:textId="6F4F7135" w:rsidR="00EC5D0E" w:rsidRPr="00496D59" w:rsidRDefault="00EC5D0E">
      <w:pPr>
        <w:spacing w:line="360" w:lineRule="auto"/>
        <w:rPr>
          <w:rFonts w:ascii="Arial" w:eastAsia="Times New Roman" w:hAnsi="Arial" w:cs="Arial"/>
          <w:sz w:val="22"/>
          <w:szCs w:val="22"/>
        </w:rPr>
        <w:pPrChange w:id="8" w:author="Holly Celina Mcqueary" w:date="2019-09-16T13:41:00Z">
          <w:pPr>
            <w:spacing w:line="360" w:lineRule="auto"/>
            <w:ind w:firstLine="720"/>
          </w:pPr>
        </w:pPrChange>
      </w:pPr>
      <w:ins w:id="9" w:author="Holly Celina Mcqueary" w:date="2019-09-17T13:56:00Z">
        <w:r>
          <w:rPr>
            <w:rFonts w:ascii="Arial" w:eastAsia="Times New Roman" w:hAnsi="Arial" w:cs="Arial"/>
            <w:sz w:val="22"/>
            <w:szCs w:val="22"/>
          </w:rPr>
          <w:t xml:space="preserve">Look at protein levels – maybe some genes that are not compensated at the RNA level are instead degraded at the protein level </w:t>
        </w:r>
      </w:ins>
    </w:p>
    <w:p w14:paraId="6CCA6A5E" w14:textId="77777777" w:rsidR="00D543AC" w:rsidRDefault="00D543AC" w:rsidP="00D543AC">
      <w:pPr>
        <w:spacing w:line="360" w:lineRule="auto"/>
        <w:rPr>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p>
    <w:p w14:paraId="2C5F8B51" w14:textId="77777777" w:rsidR="00D543AC" w:rsidRDefault="00D543AC" w:rsidP="00D543AC">
      <w:pPr>
        <w:spacing w:line="360" w:lineRule="auto"/>
        <w:rPr>
          <w:rFonts w:ascii="Arial" w:eastAsia="Times New Roman" w:hAnsi="Arial" w:cs="Arial"/>
          <w:sz w:val="22"/>
          <w:szCs w:val="22"/>
        </w:rPr>
      </w:pPr>
    </w:p>
    <w:p w14:paraId="68705CF1" w14:textId="77777777" w:rsidR="00D543AC" w:rsidRPr="00496D59" w:rsidRDefault="00D543AC" w:rsidP="00D543AC">
      <w:pPr>
        <w:spacing w:line="360" w:lineRule="auto"/>
        <w:rPr>
          <w:rFonts w:ascii="Arial" w:eastAsia="Times New Roman" w:hAnsi="Arial" w:cs="Arial"/>
          <w:sz w:val="22"/>
          <w:szCs w:val="22"/>
        </w:rPr>
      </w:pPr>
    </w:p>
    <w:p w14:paraId="39AA846F"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How often do aneuploidies arise in the absence of selection?</w:t>
      </w:r>
    </w:p>
    <w:p w14:paraId="5DA76BF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and what are they, what are their fitness effects?</w:t>
      </w:r>
    </w:p>
    <w:p w14:paraId="7AE5D42B"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-Get aneuploids in the wild, but that could be from selection in a potentially stressful environment (</w:t>
      </w:r>
      <w:proofErr w:type="spellStart"/>
      <w:r w:rsidRPr="00496D59">
        <w:rPr>
          <w:rFonts w:ascii="Arial" w:eastAsia="Times New Roman" w:hAnsi="Arial" w:cs="Arial"/>
          <w:color w:val="000000"/>
          <w:sz w:val="22"/>
          <w:szCs w:val="22"/>
        </w:rPr>
        <w:t>ie</w:t>
      </w:r>
      <w:proofErr w:type="spellEnd"/>
      <w:r w:rsidRPr="00496D59">
        <w:rPr>
          <w:rFonts w:ascii="Arial" w:eastAsia="Times New Roman" w:hAnsi="Arial" w:cs="Arial"/>
          <w:color w:val="000000"/>
          <w:sz w:val="22"/>
          <w:szCs w:val="22"/>
        </w:rPr>
        <w:t xml:space="preserve"> oxidative stress)</w:t>
      </w:r>
    </w:p>
    <w:p w14:paraId="5E0975F9" w14:textId="77777777" w:rsidR="00D543AC" w:rsidRPr="00496D59" w:rsidDel="00A21911" w:rsidRDefault="00D543AC" w:rsidP="00D543AC">
      <w:pPr>
        <w:spacing w:line="360" w:lineRule="auto"/>
        <w:rPr>
          <w:del w:id="10" w:author="Holly Celina Mcqueary" w:date="2019-09-16T13:41:00Z"/>
          <w:rFonts w:ascii="Arial" w:eastAsia="Times New Roman" w:hAnsi="Arial" w:cs="Arial"/>
          <w:color w:val="000000"/>
          <w:sz w:val="22"/>
          <w:szCs w:val="22"/>
        </w:rPr>
      </w:pPr>
      <w:r w:rsidRPr="00496D59">
        <w:rPr>
          <w:rFonts w:ascii="Arial" w:eastAsia="Times New Roman" w:hAnsi="Arial" w:cs="Arial"/>
          <w:color w:val="000000"/>
          <w:sz w:val="22"/>
          <w:szCs w:val="22"/>
        </w:rPr>
        <w:t>Looking at spontaneous aneuploidies in the absence of selection allows us to get a baseline for how often these spontaneously arise</w:t>
      </w:r>
    </w:p>
    <w:p w14:paraId="2BFFB124" w14:textId="77777777" w:rsidR="00D543AC" w:rsidRPr="00496D59" w:rsidRDefault="00D543AC" w:rsidP="00D543AC">
      <w:pPr>
        <w:spacing w:line="360" w:lineRule="auto"/>
        <w:rPr>
          <w:rFonts w:ascii="Arial" w:eastAsia="Times New Roman" w:hAnsi="Arial" w:cs="Arial"/>
          <w:sz w:val="22"/>
          <w:szCs w:val="22"/>
        </w:rPr>
      </w:pPr>
    </w:p>
    <w:p w14:paraId="0B3B8A33"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Looking for if there is a common mechanism of DC in autosomes. Sex chromosomes evolved from autosomes, so they may have brought with them some inherent way of compensating for multiple gene copies. </w:t>
      </w:r>
    </w:p>
    <w:p w14:paraId="06316B05" w14:textId="77777777" w:rsidR="00D543AC" w:rsidRPr="00496D59" w:rsidRDefault="00D543AC" w:rsidP="00D543AC">
      <w:pPr>
        <w:spacing w:line="360" w:lineRule="auto"/>
        <w:rPr>
          <w:rFonts w:ascii="Arial" w:hAnsi="Arial" w:cs="Arial"/>
          <w:sz w:val="22"/>
          <w:szCs w:val="22"/>
        </w:rPr>
      </w:pPr>
    </w:p>
    <w:p w14:paraId="30E363E7"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Methods</w:t>
      </w:r>
    </w:p>
    <w:p w14:paraId="1E7C5A87" w14:textId="77777777" w:rsidR="00D543AC" w:rsidRPr="00496D59" w:rsidRDefault="00D543AC" w:rsidP="00D543AC">
      <w:pPr>
        <w:spacing w:line="360" w:lineRule="auto"/>
        <w:rPr>
          <w:rFonts w:ascii="Arial" w:eastAsia="Times New Roman" w:hAnsi="Arial" w:cs="Arial"/>
          <w:color w:val="000000"/>
          <w:sz w:val="22"/>
          <w:szCs w:val="22"/>
        </w:rPr>
      </w:pPr>
    </w:p>
    <w:p w14:paraId="23A9BD12"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41C70EB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strains used were obtained from previous mutation accumulation experiments, one from a </w:t>
      </w:r>
      <w:commentRangeStart w:id="11"/>
      <w:r w:rsidRPr="00496D59">
        <w:rPr>
          <w:rFonts w:ascii="Arial" w:eastAsia="Times New Roman" w:hAnsi="Arial" w:cs="Arial"/>
          <w:color w:val="000000"/>
          <w:sz w:val="22"/>
          <w:szCs w:val="22"/>
        </w:rPr>
        <w:t xml:space="preserve">hybrid </w:t>
      </w:r>
      <w:commentRangeEnd w:id="11"/>
      <w:r w:rsidRPr="00496D59">
        <w:rPr>
          <w:rStyle w:val="CommentReference"/>
          <w:rFonts w:ascii="Arial" w:hAnsi="Arial" w:cs="Arial"/>
          <w:sz w:val="22"/>
          <w:szCs w:val="22"/>
        </w:rPr>
        <w:commentReference w:id="11"/>
      </w:r>
      <w:r w:rsidRPr="00496D59">
        <w:rPr>
          <w:rFonts w:ascii="Arial" w:eastAsia="Times New Roman" w:hAnsi="Arial" w:cs="Arial"/>
          <w:color w:val="000000"/>
          <w:sz w:val="22"/>
          <w:szCs w:val="22"/>
        </w:rPr>
        <w:t>of NCYC 3631, 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(unpublished data). This hybrid strain was highly heterozygous, with a heterozygous site every ~250 bp (unpublished data). The other strain used was a lab strain 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Zhu</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0C8C5EA5"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30 lines from both experiments (12 aneuploid hybrid ancestor, 8 euploid hybrid ancestor, 6 aneuploid lab strain, 2 euploid lab strain), 3 replicates of each, were inoculated in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MasterPure Yeast RNA Purification Kit (Epicentre). Integrity, concentration, and quality of RNA samples were assessed using the Qubit. Libraries were prepared using the Illumina Stranded RNAseq Kit.</w:t>
      </w:r>
      <w:r w:rsidRPr="00496D59">
        <w:rPr>
          <w:rFonts w:ascii="Arial" w:eastAsia="Times New Roman" w:hAnsi="Arial" w:cs="Arial"/>
          <w:sz w:val="22"/>
          <w:szCs w:val="22"/>
        </w:rPr>
        <w:t xml:space="preserve"> </w:t>
      </w:r>
      <w:r w:rsidRPr="00496D59">
        <w:rPr>
          <w:rFonts w:ascii="Arial" w:eastAsia="Times New Roman" w:hAnsi="Arial" w:cs="Arial"/>
          <w:color w:val="000000"/>
          <w:sz w:val="22"/>
          <w:szCs w:val="22"/>
        </w:rPr>
        <w:t>They were sequenced at the Georgia Genomics Facility on the Illumina NextSeq (75 cycles) SE75 High Output flow cell. Samples were multiplexed and split across two runs.</w:t>
      </w:r>
    </w:p>
    <w:p w14:paraId="0017A375" w14:textId="77777777" w:rsidR="00D543AC" w:rsidRPr="00496D59" w:rsidRDefault="00D543AC" w:rsidP="00D543AC">
      <w:pPr>
        <w:spacing w:line="360" w:lineRule="auto"/>
        <w:ind w:firstLine="720"/>
        <w:rPr>
          <w:rFonts w:ascii="Arial" w:eastAsia="Times New Roman" w:hAnsi="Arial" w:cs="Arial"/>
          <w:color w:val="000000"/>
          <w:sz w:val="22"/>
          <w:szCs w:val="22"/>
          <w:shd w:val="clear" w:color="auto" w:fill="FFFFFF"/>
        </w:rPr>
      </w:pPr>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w:t>
      </w:r>
      <w:r w:rsidRPr="00496D59">
        <w:rPr>
          <w:rFonts w:ascii="Arial" w:eastAsia="Times New Roman" w:hAnsi="Arial" w:cs="Arial"/>
          <w:color w:val="000000"/>
          <w:sz w:val="22"/>
          <w:szCs w:val="22"/>
          <w:shd w:val="clear" w:color="auto" w:fill="FFFFFF"/>
        </w:rPr>
        <w:lastRenderedPageBreak/>
        <w:t xml:space="preserve">hours. After 24 hours, mRNA was extracted using the MasterPure Yeast RNA Purification kit (Epicentre).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p>
    <w:p w14:paraId="25E665DE"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t xml:space="preserve">Because these datasets were extracted by different individuals, libraries were made with different kits, and the samples were run on different sequencing machines, analyses were carried out separately, although identically. </w:t>
      </w:r>
    </w:p>
    <w:p w14:paraId="12DECF7E" w14:textId="77777777" w:rsidR="00D543AC" w:rsidRPr="00496D59" w:rsidRDefault="00D543AC" w:rsidP="00D543AC">
      <w:pPr>
        <w:spacing w:line="360" w:lineRule="auto"/>
        <w:rPr>
          <w:rFonts w:ascii="Arial" w:eastAsia="Times New Roman" w:hAnsi="Arial" w:cs="Arial"/>
          <w:i/>
          <w:color w:val="000000"/>
          <w:sz w:val="22"/>
          <w:szCs w:val="22"/>
        </w:rPr>
      </w:pPr>
    </w:p>
    <w:p w14:paraId="08CACDB9"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RNAseq data analysis</w:t>
      </w:r>
    </w:p>
    <w:p w14:paraId="6742E77B"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done using FastQC version 1.8.0_20 using default parameters (available at </w:t>
      </w:r>
      <w:hyperlink r:id="rId8"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9" w:history="1">
        <w:r w:rsidRPr="00496D59">
          <w:rPr>
            <w:rStyle w:val="Hyperlink"/>
            <w:rFonts w:ascii="Arial" w:eastAsia="Times New Roman" w:hAnsi="Arial" w:cs="Arial"/>
            <w:sz w:val="22"/>
            <w:szCs w:val="22"/>
          </w:rPr>
          <w:t>https://support.illumina.com/sequencing/sequencing_software/igenome.html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was done using Cuffnorm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w:t>
      </w:r>
      <w:proofErr w:type="spellStart"/>
      <w:r w:rsidRPr="00496D59">
        <w:rPr>
          <w:rFonts w:ascii="Arial" w:eastAsia="Times New Roman" w:hAnsi="Arial" w:cs="Arial"/>
          <w:color w:val="000000"/>
          <w:sz w:val="22"/>
          <w:szCs w:val="22"/>
        </w:rPr>
        <w:t>defult</w:t>
      </w:r>
      <w:proofErr w:type="spellEnd"/>
      <w:r w:rsidRPr="00496D59">
        <w:rPr>
          <w:rFonts w:ascii="Arial" w:eastAsia="Times New Roman" w:hAnsi="Arial" w:cs="Arial"/>
          <w:color w:val="000000"/>
          <w:sz w:val="22"/>
          <w:szCs w:val="22"/>
        </w:rPr>
        <w:t xml:space="preserve">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Anders</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timestamp="1559675798" guid="523c05ee-4516-439e-9b76-8396c956fdc0"&gt;661&lt;/key&gt;&lt;/foreign-keys&gt;&lt;ref-type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Li</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12"/>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12"/>
      <w:r w:rsidRPr="00496D59">
        <w:rPr>
          <w:rStyle w:val="CommentReference"/>
          <w:rFonts w:ascii="Arial" w:hAnsi="Arial" w:cs="Arial"/>
          <w:sz w:val="22"/>
          <w:szCs w:val="22"/>
        </w:rPr>
        <w:commentReference w:id="12"/>
      </w:r>
    </w:p>
    <w:p w14:paraId="0CB73925"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genes with high variance.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timestamp="1559675405" guid="1852c222-3589-4aad-a186-4bdf5709ec2b"&gt;522&lt;/key&gt;&lt;key app="ENWeb" db-id=""&gt;0&lt;/key&gt;&lt;/foreign-keys&gt;&lt;ref-type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Robinson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p>
    <w:p w14:paraId="6C1803A6"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Cuffnorm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Trapnell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find FPKM (fragments per kilobase per million reads). A homebrew bash script was used to join the FPKM values for each line with the gene attributes file, turn the file into a .csv, remove mitochondrial sequences, and change the chromosome names from Roman numerals to numbers (script can be found at </w:t>
      </w:r>
      <w:hyperlink r:id="rId10"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timestamp="1559675790" guid="1fcd3781-46c3-4520-9a1f-4c164b563642"&gt;657&lt;/key&gt;&lt;/foreign-keys&gt;&lt;ref-type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Team</w:t>
      </w:r>
      <w:r>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w:t>
      </w:r>
      <w:r w:rsidRPr="00496D59">
        <w:rPr>
          <w:rFonts w:ascii="Arial" w:eastAsia="Times New Roman" w:hAnsi="Arial" w:cs="Arial"/>
          <w:sz w:val="22"/>
          <w:szCs w:val="22"/>
        </w:rPr>
        <w:lastRenderedPageBreak/>
        <w:t xml:space="preserve">the replicates for each line at each chromosome was found, followed by the average FPKM ratio (average FPKM of descendent line/average FPKM of ancestral line). Boxplots and ANOVAs were done in R. Comparisons made between aneuploid lines and the expected log2 ratio of the gene expression of trisomic, monosomic, or tetrasomic chromosomes were made using a one-sample t-test with mu = log2(1.5) for trisomic, mu = log2(0.5) for monosomic, and mu = log2(2) for tetrasomic.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1"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2"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81BBE71" w14:textId="353B928C" w:rsidR="00003175"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13"/>
      <w:r w:rsidRPr="00496D59">
        <w:rPr>
          <w:rFonts w:ascii="Arial" w:eastAsia="Times New Roman" w:hAnsi="Arial" w:cs="Arial"/>
          <w:sz w:val="22"/>
          <w:szCs w:val="22"/>
        </w:rPr>
        <w:t xml:space="preserve">DESeq2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commentRangeEnd w:id="13"/>
      <w:r w:rsidRPr="00496D59">
        <w:rPr>
          <w:rStyle w:val="CommentReference"/>
          <w:rFonts w:ascii="Arial" w:hAnsi="Arial" w:cs="Arial"/>
          <w:sz w:val="22"/>
          <w:szCs w:val="22"/>
        </w:rPr>
        <w:commentReference w:id="13"/>
      </w:r>
      <w:r w:rsidRPr="00496D59">
        <w:rPr>
          <w:rFonts w:ascii="Arial" w:eastAsia="Times New Roman" w:hAnsi="Arial" w:cs="Arial"/>
          <w:sz w:val="22"/>
          <w:szCs w:val="22"/>
        </w:rPr>
        <w:t xml:space="preserve">. </w:t>
      </w:r>
      <w:r>
        <w:rPr>
          <w:rFonts w:ascii="Arial" w:eastAsia="Times New Roman" w:hAnsi="Arial" w:cs="Arial"/>
          <w:sz w:val="22"/>
          <w:szCs w:val="22"/>
        </w:rPr>
        <w:t xml:space="preserve">Raw read counts obtained from </w:t>
      </w:r>
      <w:proofErr w:type="spellStart"/>
      <w:r>
        <w:rPr>
          <w:rFonts w:ascii="Arial" w:eastAsia="Times New Roman" w:hAnsi="Arial" w:cs="Arial"/>
          <w:sz w:val="22"/>
          <w:szCs w:val="22"/>
        </w:rPr>
        <w:t>htseq</w:t>
      </w:r>
      <w:proofErr w:type="spellEnd"/>
      <w:r>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 Each sample was paired with the </w:t>
      </w:r>
      <w:r>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A total of 5532 genes were analyzed. The </w:t>
      </w:r>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was ran 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timestamp="1563557780" guid="ef7c0774-2fe4-490f-8dff-98f5ed1c9970"&gt;711&lt;/key&gt;&lt;/foreign-keys&gt;&lt;ref-type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Carlson M</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 results() function in DESeq2 was ran with default parameters, using </w:t>
      </w:r>
      <w:proofErr w:type="gramStart"/>
      <w:r w:rsidRPr="00496D59">
        <w:rPr>
          <w:rFonts w:ascii="Arial" w:eastAsia="Times New Roman" w:hAnsi="Arial" w:cs="Arial"/>
          <w:sz w:val="22"/>
          <w:szCs w:val="22"/>
        </w:rPr>
        <w:t>a</w:t>
      </w:r>
      <w:proofErr w:type="gramEnd"/>
      <w:r w:rsidRPr="00496D59">
        <w:rPr>
          <w:rFonts w:ascii="Arial" w:eastAsia="Times New Roman" w:hAnsi="Arial" w:cs="Arial"/>
          <w:sz w:val="22"/>
          <w:szCs w:val="22"/>
        </w:rPr>
        <w:t xml:space="preserve"> FDR of 0.1. </w:t>
      </w:r>
      <w:ins w:id="14" w:author="Holly Celina Mcqueary" w:date="2019-09-11T12:50:00Z">
        <w:r w:rsidR="00003175" w:rsidRPr="009D577A">
          <w:rPr>
            <w:rFonts w:ascii="Arial" w:eastAsia="Times New Roman" w:hAnsi="Arial" w:cs="Arial"/>
            <w:sz w:val="22"/>
          </w:rPr>
          <w:t>Previous studies have used almost exclusively FPKMs as gene expression units</w:t>
        </w:r>
        <w:r w:rsidR="00003175">
          <w:rPr>
            <w:rFonts w:ascii="Arial" w:eastAsia="Times New Roman" w:hAnsi="Arial" w:cs="Arial"/>
            <w:sz w:val="22"/>
          </w:rPr>
          <w:t xml:space="preserve">. </w:t>
        </w:r>
        <w:r w:rsidR="00003175" w:rsidRPr="009D577A">
          <w:rPr>
            <w:rFonts w:ascii="Arial" w:eastAsia="Times New Roman" w:hAnsi="Arial" w:cs="Arial"/>
            <w:sz w:val="22"/>
          </w:rPr>
          <w:t>Newer research has found that this is not the best metho</w:t>
        </w:r>
        <w:r w:rsidR="00003175">
          <w:rPr>
            <w:rFonts w:ascii="Arial" w:eastAsia="Times New Roman" w:hAnsi="Arial" w:cs="Arial"/>
            <w:sz w:val="22"/>
          </w:rPr>
          <w:t xml:space="preserve">d (CITE). </w:t>
        </w:r>
        <w:r w:rsidR="00003175" w:rsidRPr="009D577A">
          <w:rPr>
            <w:rFonts w:ascii="Arial" w:eastAsia="Times New Roman" w:hAnsi="Arial" w:cs="Arial"/>
            <w:sz w:val="22"/>
          </w:rPr>
          <w:t>Instead, raw reads are put into a pipeline that does internal normalization across samples</w:t>
        </w:r>
      </w:ins>
      <w:ins w:id="15" w:author="Holly Celina Mcqueary" w:date="2019-09-11T12:51:00Z">
        <w:r w:rsidR="00003175">
          <w:rPr>
            <w:rFonts w:ascii="Arial" w:eastAsia="Times New Roman" w:hAnsi="Arial" w:cs="Arial"/>
            <w:sz w:val="22"/>
            <w:szCs w:val="22"/>
          </w:rPr>
          <w:t xml:space="preserve">. </w:t>
        </w:r>
      </w:ins>
      <w:ins w:id="16" w:author="Holly Celina Mcqueary" w:date="2019-09-11T12:50:00Z">
        <w:r w:rsidR="00003175" w:rsidRPr="009D577A">
          <w:rPr>
            <w:rFonts w:ascii="Arial" w:eastAsia="Times New Roman" w:hAnsi="Arial" w:cs="Arial"/>
            <w:sz w:val="22"/>
          </w:rPr>
          <w:t>For my experiment, I normalized each sample to the ancestor individually, since I have so many aneuploid samples that could skew the normalizatio</w:t>
        </w:r>
      </w:ins>
      <w:ins w:id="17" w:author="Holly Celina Mcqueary" w:date="2019-09-11T12:51:00Z">
        <w:r w:rsidR="00003175">
          <w:rPr>
            <w:rFonts w:ascii="Arial" w:eastAsia="Times New Roman" w:hAnsi="Arial" w:cs="Arial"/>
            <w:sz w:val="22"/>
          </w:rPr>
          <w:t>n.</w:t>
        </w:r>
      </w:ins>
    </w:p>
    <w:p w14:paraId="6CCF6C6C" w14:textId="77777777" w:rsidR="00D543AC" w:rsidRPr="00496D59" w:rsidDel="00A21911" w:rsidRDefault="00D543AC" w:rsidP="00D543AC">
      <w:pPr>
        <w:spacing w:line="360" w:lineRule="auto"/>
        <w:rPr>
          <w:del w:id="18" w:author="Holly Celina Mcqueary" w:date="2019-09-16T13:41:00Z"/>
          <w:rFonts w:ascii="Arial" w:eastAsia="Times New Roman" w:hAnsi="Arial" w:cs="Arial"/>
          <w:sz w:val="22"/>
          <w:szCs w:val="22"/>
        </w:rPr>
      </w:pPr>
      <w:r w:rsidRPr="00496D59">
        <w:rPr>
          <w:rFonts w:ascii="Arial" w:eastAsia="Times New Roman" w:hAnsi="Arial" w:cs="Arial"/>
          <w:sz w:val="22"/>
          <w:szCs w:val="22"/>
        </w:rPr>
        <w:tab/>
      </w:r>
      <w:r>
        <w:rPr>
          <w:rFonts w:ascii="Arial" w:eastAsia="Times New Roman" w:hAnsi="Arial" w:cs="Arial"/>
          <w:sz w:val="22"/>
          <w:szCs w:val="22"/>
        </w:rPr>
        <w:t xml:space="preserve">Ratio distributions were produced using the normalized counts obtained from DESeq2 to find the ratio of the sample mean divided by the ancestral mean. Histograms were generated using ggplot2 in the R package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timestamp="1566575782" guid="86c215c8-c708-43da-849f-04296728ce72"&gt;719&lt;/key&gt;&lt;/foreign-keys&gt;&lt;ref-type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783D08">
        <w:rPr>
          <w:rFonts w:ascii="Arial" w:eastAsia="Times New Roman" w:hAnsi="Arial" w:cs="Arial"/>
          <w:smallCaps/>
          <w:noProof/>
          <w:sz w:val="22"/>
          <w:szCs w:val="22"/>
        </w:rPr>
        <w:t>Wickham</w:t>
      </w:r>
      <w:r>
        <w:rPr>
          <w:rFonts w:ascii="Arial" w:eastAsia="Times New Roman" w:hAnsi="Arial" w:cs="Arial"/>
          <w:noProof/>
          <w:sz w:val="22"/>
          <w:szCs w:val="22"/>
        </w:rPr>
        <w:t xml:space="preserve"> 2016)</w:t>
      </w:r>
      <w:r>
        <w:rPr>
          <w:rFonts w:ascii="Arial" w:eastAsia="Times New Roman" w:hAnsi="Arial" w:cs="Arial"/>
          <w:sz w:val="22"/>
          <w:szCs w:val="22"/>
        </w:rPr>
        <w:fldChar w:fldCharType="end"/>
      </w:r>
      <w:r>
        <w:rPr>
          <w:rFonts w:ascii="Arial" w:eastAsia="Times New Roman" w:hAnsi="Arial" w:cs="Arial"/>
          <w:sz w:val="22"/>
          <w:szCs w:val="22"/>
        </w:rPr>
        <w:t xml:space="preserve">. Genes with ratios &gt;6 were pooled in one column. </w:t>
      </w:r>
    </w:p>
    <w:p w14:paraId="6C7F61D8" w14:textId="41E1FA72" w:rsidR="00D543AC" w:rsidRPr="00496D59" w:rsidDel="00381778" w:rsidRDefault="00D543AC" w:rsidP="008539A5">
      <w:pPr>
        <w:spacing w:line="360" w:lineRule="auto"/>
        <w:rPr>
          <w:moveFrom w:id="19" w:author="Holly Celina Mcqueary" w:date="2019-09-11T13:02:00Z"/>
          <w:rFonts w:ascii="Arial" w:eastAsia="Times New Roman" w:hAnsi="Arial" w:cs="Arial"/>
          <w:sz w:val="22"/>
          <w:szCs w:val="22"/>
        </w:rPr>
      </w:pPr>
      <w:r w:rsidRPr="00496D59">
        <w:rPr>
          <w:rFonts w:ascii="Arial" w:eastAsia="Times New Roman" w:hAnsi="Arial" w:cs="Arial"/>
          <w:sz w:val="22"/>
          <w:szCs w:val="22"/>
        </w:rPr>
        <w:tab/>
      </w:r>
      <w:moveFromRangeStart w:id="20" w:author="Holly Celina Mcqueary" w:date="2019-09-11T13:02:00Z" w:name="move19099374"/>
      <w:moveFrom w:id="21" w:author="Holly Celina Mcqueary" w:date="2019-09-11T13:02:00Z">
        <w:r w:rsidRPr="00496D59" w:rsidDel="00381778">
          <w:rPr>
            <w:rFonts w:ascii="Arial" w:eastAsia="Times New Roman" w:hAnsi="Arial" w:cs="Arial"/>
            <w:sz w:val="22"/>
            <w:szCs w:val="22"/>
          </w:rPr>
          <w:t>To determine if there were any statistically significant dosage-compensated genes, we performed a test to parse out the specific types of gene expression we were looking for</w:t>
        </w:r>
        <w:r w:rsidDel="00381778">
          <w:rPr>
            <w:rFonts w:ascii="Arial" w:eastAsia="Times New Roman" w:hAnsi="Arial" w:cs="Arial"/>
            <w:sz w:val="22"/>
            <w:szCs w:val="22"/>
          </w:rPr>
          <w:t xml:space="preserve">, using the same metrics as Malone et al 2012 </w:t>
        </w:r>
        <w:r w:rsidDel="00381778">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sidDel="00381778">
          <w:rPr>
            <w:rFonts w:ascii="Arial" w:eastAsia="Times New Roman" w:hAnsi="Arial" w:cs="Arial"/>
            <w:sz w:val="22"/>
            <w:szCs w:val="22"/>
          </w:rPr>
          <w:instrText xml:space="preserve"> ADDIN EN.CITE </w:instrText>
        </w:r>
        <w:r w:rsidDel="00381778">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sidDel="00381778">
          <w:rPr>
            <w:rFonts w:ascii="Arial" w:eastAsia="Times New Roman" w:hAnsi="Arial" w:cs="Arial"/>
            <w:sz w:val="22"/>
            <w:szCs w:val="22"/>
          </w:rPr>
          <w:instrText xml:space="preserve"> ADDIN EN.CITE.DATA </w:instrText>
        </w:r>
      </w:moveFrom>
      <w:del w:id="22" w:author="Holly Celina Mcqueary" w:date="2019-09-11T13:02:00Z">
        <w:r w:rsidDel="00381778">
          <w:rPr>
            <w:rFonts w:ascii="Arial" w:eastAsia="Times New Roman" w:hAnsi="Arial" w:cs="Arial"/>
            <w:sz w:val="22"/>
            <w:szCs w:val="22"/>
          </w:rPr>
        </w:r>
      </w:del>
      <w:moveFrom w:id="23" w:author="Holly Celina Mcqueary" w:date="2019-09-11T13:02:00Z">
        <w:r w:rsidDel="00381778">
          <w:rPr>
            <w:rFonts w:ascii="Arial" w:eastAsia="Times New Roman" w:hAnsi="Arial" w:cs="Arial"/>
            <w:sz w:val="22"/>
            <w:szCs w:val="22"/>
          </w:rPr>
          <w:fldChar w:fldCharType="end"/>
        </w:r>
      </w:moveFrom>
      <w:del w:id="24" w:author="Holly Celina Mcqueary" w:date="2019-09-11T13:02:00Z">
        <w:r w:rsidDel="00381778">
          <w:rPr>
            <w:rFonts w:ascii="Arial" w:eastAsia="Times New Roman" w:hAnsi="Arial" w:cs="Arial"/>
            <w:sz w:val="22"/>
            <w:szCs w:val="22"/>
          </w:rPr>
        </w:r>
      </w:del>
      <w:moveFrom w:id="25" w:author="Holly Celina Mcqueary" w:date="2019-09-11T13:02:00Z">
        <w:r w:rsidDel="00381778">
          <w:rPr>
            <w:rFonts w:ascii="Arial" w:eastAsia="Times New Roman" w:hAnsi="Arial" w:cs="Arial"/>
            <w:sz w:val="22"/>
            <w:szCs w:val="22"/>
          </w:rPr>
          <w:fldChar w:fldCharType="separate"/>
        </w:r>
        <w:r w:rsidDel="00381778">
          <w:rPr>
            <w:rFonts w:ascii="Arial" w:eastAsia="Times New Roman" w:hAnsi="Arial" w:cs="Arial"/>
            <w:noProof/>
            <w:sz w:val="22"/>
            <w:szCs w:val="22"/>
          </w:rPr>
          <w:t>(</w:t>
        </w:r>
        <w:r w:rsidRPr="00C47597" w:rsidDel="00381778">
          <w:rPr>
            <w:rFonts w:ascii="Arial" w:eastAsia="Times New Roman" w:hAnsi="Arial" w:cs="Arial"/>
            <w:smallCaps/>
            <w:noProof/>
            <w:sz w:val="22"/>
            <w:szCs w:val="22"/>
          </w:rPr>
          <w:t>Malone</w:t>
        </w:r>
        <w:r w:rsidRPr="00C47597" w:rsidDel="00381778">
          <w:rPr>
            <w:rFonts w:ascii="Arial" w:eastAsia="Times New Roman" w:hAnsi="Arial" w:cs="Arial"/>
            <w:i/>
            <w:noProof/>
            <w:sz w:val="22"/>
            <w:szCs w:val="22"/>
          </w:rPr>
          <w:t xml:space="preserve"> et al.</w:t>
        </w:r>
        <w:r w:rsidDel="00381778">
          <w:rPr>
            <w:rFonts w:ascii="Arial" w:eastAsia="Times New Roman" w:hAnsi="Arial" w:cs="Arial"/>
            <w:noProof/>
            <w:sz w:val="22"/>
            <w:szCs w:val="22"/>
          </w:rPr>
          <w:t xml:space="preserve"> 2012)</w:t>
        </w:r>
        <w:r w:rsidDel="00381778">
          <w:rPr>
            <w:rFonts w:ascii="Arial" w:eastAsia="Times New Roman" w:hAnsi="Arial" w:cs="Arial"/>
            <w:sz w:val="22"/>
            <w:szCs w:val="22"/>
          </w:rPr>
          <w:fldChar w:fldCharType="end"/>
        </w:r>
        <w:r w:rsidDel="00381778">
          <w:rPr>
            <w:rFonts w:ascii="Arial" w:eastAsia="Times New Roman" w:hAnsi="Arial" w:cs="Arial"/>
            <w:sz w:val="22"/>
            <w:szCs w:val="22"/>
          </w:rPr>
          <w:t>.</w:t>
        </w:r>
        <w:r w:rsidRPr="00496D59" w:rsidDel="00381778">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sidDel="00381778">
          <w:rPr>
            <w:rFonts w:ascii="Arial" w:eastAsia="Times New Roman" w:hAnsi="Arial" w:cs="Arial"/>
            <w:sz w:val="22"/>
            <w:szCs w:val="22"/>
          </w:rPr>
          <w:t xml:space="preserve"> equal to 0</w:t>
        </w:r>
        <w:r w:rsidRPr="00496D59" w:rsidDel="00381778">
          <w:rPr>
            <w:rFonts w:ascii="Arial" w:eastAsia="Times New Roman" w:hAnsi="Arial" w:cs="Arial"/>
            <w:sz w:val="22"/>
            <w:szCs w:val="22"/>
          </w:rPr>
          <w:t>, 3x genes would have log2fold change</w:t>
        </w:r>
        <w:r w:rsidDel="00381778">
          <w:rPr>
            <w:rFonts w:ascii="Arial" w:eastAsia="Times New Roman" w:hAnsi="Arial" w:cs="Arial"/>
            <w:sz w:val="22"/>
            <w:szCs w:val="22"/>
          </w:rPr>
          <w:t xml:space="preserve"> equal to </w:t>
        </w:r>
        <w:r w:rsidRPr="00496D59" w:rsidDel="00381778">
          <w:rPr>
            <w:rFonts w:ascii="Arial" w:eastAsia="Times New Roman" w:hAnsi="Arial" w:cs="Arial"/>
            <w:sz w:val="22"/>
            <w:szCs w:val="22"/>
          </w:rPr>
          <w:t>0.585, and 4x genes would have log2fold change</w:t>
        </w:r>
        <w:r w:rsidDel="00381778">
          <w:rPr>
            <w:rFonts w:ascii="Arial" w:eastAsia="Times New Roman" w:hAnsi="Arial" w:cs="Arial"/>
            <w:sz w:val="22"/>
            <w:szCs w:val="22"/>
          </w:rPr>
          <w:t xml:space="preserve"> equal to </w:t>
        </w:r>
        <w:r w:rsidRPr="00496D59" w:rsidDel="00381778">
          <w:rPr>
            <w:rFonts w:ascii="Arial" w:eastAsia="Times New Roman" w:hAnsi="Arial" w:cs="Arial"/>
            <w:sz w:val="22"/>
            <w:szCs w:val="22"/>
          </w:rPr>
          <w:t>1 when compared to the ancestral gene expression level. If the gene was found to be statistically insignificant (FDR p</w:t>
        </w:r>
        <w:r w:rsidDel="00381778">
          <w:rPr>
            <w:rFonts w:ascii="Arial" w:eastAsia="Times New Roman" w:hAnsi="Arial" w:cs="Arial"/>
            <w:sz w:val="22"/>
            <w:szCs w:val="22"/>
          </w:rPr>
          <w:t>-</w:t>
        </w:r>
        <w:r w:rsidRPr="00496D59" w:rsidDel="00381778">
          <w:rPr>
            <w:rFonts w:ascii="Arial" w:eastAsia="Times New Roman" w:hAnsi="Arial" w:cs="Arial"/>
            <w:sz w:val="22"/>
            <w:szCs w:val="22"/>
          </w:rPr>
          <w:t>value &gt; 0.1), then there was no dosage compensation detected for this gene. If, however, the gene was found to be statistically significantly different than the expected dose (FDR p</w:t>
        </w:r>
        <w:r w:rsidDel="00381778">
          <w:rPr>
            <w:rFonts w:ascii="Arial" w:eastAsia="Times New Roman" w:hAnsi="Arial" w:cs="Arial"/>
            <w:sz w:val="22"/>
            <w:szCs w:val="22"/>
          </w:rPr>
          <w:t>-</w:t>
        </w:r>
        <w:r w:rsidRPr="00496D59" w:rsidDel="00381778">
          <w:rPr>
            <w:rFonts w:ascii="Arial" w:eastAsia="Times New Roman" w:hAnsi="Arial" w:cs="Arial"/>
            <w:sz w:val="22"/>
            <w:szCs w:val="22"/>
          </w:rPr>
          <w:t>val</w:t>
        </w:r>
        <w:r w:rsidDel="00381778">
          <w:rPr>
            <w:rFonts w:ascii="Arial" w:eastAsia="Times New Roman" w:hAnsi="Arial" w:cs="Arial"/>
            <w:sz w:val="22"/>
            <w:szCs w:val="22"/>
          </w:rPr>
          <w:t>ue</w:t>
        </w:r>
        <w:r w:rsidRPr="00496D59" w:rsidDel="00381778">
          <w:rPr>
            <w:rFonts w:ascii="Arial" w:eastAsia="Times New Roman" w:hAnsi="Arial" w:cs="Arial"/>
            <w:sz w:val="22"/>
            <w:szCs w:val="22"/>
          </w:rPr>
          <w:t xml:space="preserve">&lt;0.1), further tests were needed. </w:t>
        </w:r>
      </w:moveFrom>
    </w:p>
    <w:p w14:paraId="6DD989FC" w14:textId="39BC6809" w:rsidR="00D543AC" w:rsidRPr="00496D59" w:rsidDel="00381778" w:rsidRDefault="00D543AC" w:rsidP="008539A5">
      <w:pPr>
        <w:spacing w:line="360" w:lineRule="auto"/>
        <w:rPr>
          <w:moveFrom w:id="26" w:author="Holly Celina Mcqueary" w:date="2019-09-11T13:02:00Z"/>
          <w:rFonts w:ascii="Arial" w:eastAsia="Times New Roman" w:hAnsi="Arial" w:cs="Arial"/>
          <w:sz w:val="22"/>
          <w:szCs w:val="22"/>
        </w:rPr>
      </w:pPr>
      <w:moveFrom w:id="27" w:author="Holly Celina Mcqueary" w:date="2019-09-11T13:02:00Z">
        <w:r w:rsidRPr="00496D59" w:rsidDel="00381778">
          <w:rPr>
            <w:rFonts w:ascii="Arial" w:eastAsia="Times New Roman" w:hAnsi="Arial" w:cs="Arial"/>
            <w:sz w:val="22"/>
            <w:szCs w:val="22"/>
          </w:rPr>
          <w:tab/>
          <w:t xml:space="preserve">In the second test, we determined if the expression of the gene was equal to the expected dose of disomic </w:t>
        </w:r>
        <w:r w:rsidDel="00381778">
          <w:rPr>
            <w:rFonts w:ascii="Arial" w:eastAsia="Times New Roman" w:hAnsi="Arial" w:cs="Arial"/>
            <w:sz w:val="22"/>
            <w:szCs w:val="22"/>
          </w:rPr>
          <w:t>(</w:t>
        </w:r>
        <w:r w:rsidRPr="00496D59" w:rsidDel="00381778">
          <w:rPr>
            <w:rFonts w:ascii="Arial" w:eastAsia="Times New Roman" w:hAnsi="Arial" w:cs="Arial"/>
            <w:sz w:val="22"/>
            <w:szCs w:val="22"/>
          </w:rPr>
          <w:t>euploid</w:t>
        </w:r>
        <w:r w:rsidDel="00381778">
          <w:rPr>
            <w:rFonts w:ascii="Arial" w:eastAsia="Times New Roman" w:hAnsi="Arial" w:cs="Arial"/>
            <w:sz w:val="22"/>
            <w:szCs w:val="22"/>
          </w:rPr>
          <w:t>)</w:t>
        </w:r>
        <w:r w:rsidRPr="00496D59" w:rsidDel="00381778">
          <w:rPr>
            <w:rFonts w:ascii="Arial" w:eastAsia="Times New Roman" w:hAnsi="Arial" w:cs="Arial"/>
            <w:sz w:val="22"/>
            <w:szCs w:val="22"/>
          </w:rPr>
          <w:t xml:space="preserve"> genes, a log2fold change of 0. If the gene was found to be statistically significantly different than the expected dose (FDR p</w:t>
        </w:r>
        <w:r w:rsidDel="00381778">
          <w:rPr>
            <w:rFonts w:ascii="Arial" w:eastAsia="Times New Roman" w:hAnsi="Arial" w:cs="Arial"/>
            <w:sz w:val="22"/>
            <w:szCs w:val="22"/>
          </w:rPr>
          <w:t>-</w:t>
        </w:r>
        <w:r w:rsidRPr="00496D59" w:rsidDel="00381778">
          <w:rPr>
            <w:rFonts w:ascii="Arial" w:eastAsia="Times New Roman" w:hAnsi="Arial" w:cs="Arial"/>
            <w:sz w:val="22"/>
            <w:szCs w:val="22"/>
          </w:rPr>
          <w:t>val</w:t>
        </w:r>
        <w:r w:rsidDel="00381778">
          <w:rPr>
            <w:rFonts w:ascii="Arial" w:eastAsia="Times New Roman" w:hAnsi="Arial" w:cs="Arial"/>
            <w:sz w:val="22"/>
            <w:szCs w:val="22"/>
          </w:rPr>
          <w:t>ue</w:t>
        </w:r>
        <w:r w:rsidRPr="00496D59" w:rsidDel="00381778">
          <w:rPr>
            <w:rFonts w:ascii="Arial" w:eastAsia="Times New Roman" w:hAnsi="Arial" w:cs="Arial"/>
            <w:sz w:val="22"/>
            <w:szCs w:val="22"/>
          </w:rPr>
          <w:t xml:space="preserve"> &lt;0.1), it was considered partially, over-, or anti-compensated, and further investigation was required. If the gene was found to be statistically insignificant (FDR p</w:t>
        </w:r>
        <w:r w:rsidDel="00381778">
          <w:rPr>
            <w:rFonts w:ascii="Arial" w:eastAsia="Times New Roman" w:hAnsi="Arial" w:cs="Arial"/>
            <w:sz w:val="22"/>
            <w:szCs w:val="22"/>
          </w:rPr>
          <w:t>-</w:t>
        </w:r>
        <w:r w:rsidRPr="00496D59" w:rsidDel="00381778">
          <w:rPr>
            <w:rFonts w:ascii="Arial" w:eastAsia="Times New Roman" w:hAnsi="Arial" w:cs="Arial"/>
            <w:sz w:val="22"/>
            <w:szCs w:val="22"/>
          </w:rPr>
          <w:t>val</w:t>
        </w:r>
        <w:r w:rsidDel="00381778">
          <w:rPr>
            <w:rFonts w:ascii="Arial" w:eastAsia="Times New Roman" w:hAnsi="Arial" w:cs="Arial"/>
            <w:sz w:val="22"/>
            <w:szCs w:val="22"/>
          </w:rPr>
          <w:t>ue</w:t>
        </w:r>
        <w:r w:rsidRPr="00496D59" w:rsidDel="00381778">
          <w:rPr>
            <w:rFonts w:ascii="Arial" w:eastAsia="Times New Roman" w:hAnsi="Arial" w:cs="Arial"/>
            <w:sz w:val="22"/>
            <w:szCs w:val="22"/>
          </w:rPr>
          <w:t xml:space="preserve"> &gt; 0.1), the gene was considered to be fully dosage compensated. </w:t>
        </w:r>
      </w:moveFrom>
    </w:p>
    <w:p w14:paraId="160B04AC" w14:textId="37407436" w:rsidR="00D543AC" w:rsidRDefault="00D543AC" w:rsidP="00381778">
      <w:pPr>
        <w:spacing w:line="360" w:lineRule="auto"/>
        <w:rPr>
          <w:rFonts w:ascii="Arial" w:hAnsi="Arial" w:cs="Arial"/>
          <w:sz w:val="22"/>
          <w:szCs w:val="22"/>
        </w:rPr>
      </w:pPr>
      <w:moveFrom w:id="28" w:author="Holly Celina Mcqueary" w:date="2019-09-11T13:02:00Z">
        <w:r w:rsidRPr="00496D59" w:rsidDel="00381778">
          <w:rPr>
            <w:rFonts w:ascii="Arial" w:eastAsia="Times New Roman" w:hAnsi="Arial" w:cs="Arial"/>
            <w:sz w:val="22"/>
            <w:szCs w:val="22"/>
          </w:rPr>
          <w:tab/>
          <w:t xml:space="preserve">To further break down the type of compensation, a gene was considered to be partially dosage compensated if the </w:t>
        </w:r>
        <w:r w:rsidRPr="00496D59" w:rsidDel="00381778">
          <w:rPr>
            <w:rFonts w:ascii="Arial" w:hAnsi="Arial" w:cs="Arial"/>
            <w:sz w:val="22"/>
            <w:szCs w:val="22"/>
          </w:rPr>
          <w:t xml:space="preserve">test against expected gene expression came back significant, but test against expected dose of disomic genes </w:t>
        </w:r>
        <w:r w:rsidDel="00381778">
          <w:rPr>
            <w:rFonts w:ascii="Arial" w:hAnsi="Arial" w:cs="Arial"/>
            <w:sz w:val="22"/>
            <w:szCs w:val="22"/>
          </w:rPr>
          <w:t xml:space="preserve">also </w:t>
        </w:r>
        <w:r w:rsidRPr="00496D59" w:rsidDel="00381778">
          <w:rPr>
            <w:rFonts w:ascii="Arial" w:hAnsi="Arial" w:cs="Arial"/>
            <w:sz w:val="22"/>
            <w:szCs w:val="22"/>
          </w:rPr>
          <w:t>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w:t>
        </w:r>
      </w:moveFrom>
      <w:moveFromRangeEnd w:id="20"/>
      <w:r w:rsidRPr="00496D59">
        <w:rPr>
          <w:rFonts w:ascii="Arial" w:hAnsi="Arial" w:cs="Arial"/>
          <w:sz w:val="22"/>
          <w:szCs w:val="22"/>
        </w:rPr>
        <w:t xml:space="preserve"> </w:t>
      </w:r>
    </w:p>
    <w:p w14:paraId="3FBEFFDE" w14:textId="77777777" w:rsidR="00D543AC" w:rsidRDefault="00D543AC" w:rsidP="00C05D5D">
      <w:pPr>
        <w:spacing w:line="360" w:lineRule="auto"/>
        <w:ind w:firstLine="720"/>
        <w:rPr>
          <w:rFonts w:ascii="Arial" w:eastAsia="Times New Roman" w:hAnsi="Arial" w:cs="Arial"/>
          <w:sz w:val="22"/>
          <w:szCs w:val="22"/>
        </w:rPr>
      </w:pPr>
      <w:r>
        <w:rPr>
          <w:rFonts w:ascii="Arial" w:eastAsia="Times New Roman" w:hAnsi="Arial" w:cs="Arial"/>
          <w:sz w:val="22"/>
          <w:szCs w:val="22"/>
        </w:rPr>
        <w:t xml:space="preserve">Using the same type of analysis, we found significantly differentially expressed genes in the environmental stress response dataset from Gasch et al 2000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&lt;EndNote&gt;&lt;Cite&gt;&lt;Author&gt;Gasch&lt;/Author&gt;&lt;Year&gt;2000&lt;/Year&gt;&lt;RecNum&gt;529&lt;/RecNum&gt;&lt;DisplayText&gt;(&lt;style face="smallcaps"&gt;Gasch&lt;/style&gt;&lt;style face="italic"&gt; et al.&lt;/style&gt; 2000)&lt;/DisplayText&gt;&lt;record&gt;&lt;rec-number&gt;529&lt;/rec-number&gt;&lt;foreign-keys&gt;&lt;key app="EN" db-id="patepv5dd5d00ue2wzp5ex0sta0r0a5r5t2t" timestamp="1559675423" guid="3509dccb-3c1b-4cb9-ba8c-aa305a8b9c36"&gt;529&lt;/key&gt;&lt;key app="ENWeb" db-id=""&gt;0&lt;/key&gt;&lt;/foreign-keys&gt;&lt;ref-type name="Journal Article"&gt;17&lt;/ref-type&gt;&lt;contributors&gt;&lt;authors&gt;&lt;author&gt;Gasch, Audrey P&lt;/author&gt;&lt;author&gt;Spellman, Paul T&lt;/author&gt;&lt;author&gt;Kao, Camilla M&lt;/author&gt;&lt;author&gt;Carmel-Harel, Orna&lt;/author&gt;&lt;author&gt;Eisen, Michael B&lt;/author&gt;&lt;author&gt;Storz, Gisela&lt;/author&gt;&lt;author&gt;Botstein, David&lt;/author&gt;&lt;author&gt;Brown, Patrick O&lt;/author&gt;&lt;/authors&gt;&lt;/contributors&gt;&lt;titles&gt;&lt;title&gt;Genomic expression programs in the response of yeast cells to environmental changes&lt;/title&gt;&lt;secondary-title&gt;Molecular biology of the cell&lt;/secondary-title&gt;&lt;/titles&gt;&lt;periodical&gt;&lt;full-title&gt;Molecular biology of the cell&lt;/full-title&gt;&lt;/periodical&gt;&lt;pages&gt;4241-4257&lt;/pages&gt;&lt;volume&gt;11&lt;/volume&gt;&lt;number&gt;12&lt;/number&gt;&lt;dates&gt;&lt;year&gt;2000&lt;/year&gt;&lt;/dates&gt;&lt;isbn&gt;1059-1524&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Gasch</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Pr>
          <w:rFonts w:ascii="Arial" w:eastAsia="Times New Roman" w:hAnsi="Arial" w:cs="Arial"/>
          <w:sz w:val="22"/>
          <w:szCs w:val="22"/>
        </w:rPr>
        <w:fldChar w:fldCharType="end"/>
      </w:r>
      <w:r>
        <w:rPr>
          <w:rFonts w:ascii="Arial" w:eastAsia="Times New Roman" w:hAnsi="Arial" w:cs="Arial"/>
          <w:sz w:val="22"/>
          <w:szCs w:val="22"/>
        </w:rPr>
        <w:t xml:space="preserve"> and dosage sensitive genes from </w:t>
      </w:r>
      <w:proofErr w:type="spellStart"/>
      <w:r>
        <w:rPr>
          <w:rFonts w:ascii="Arial" w:eastAsia="Times New Roman" w:hAnsi="Arial" w:cs="Arial"/>
          <w:sz w:val="22"/>
          <w:szCs w:val="22"/>
        </w:rPr>
        <w:t>Makanae</w:t>
      </w:r>
      <w:proofErr w:type="spellEnd"/>
      <w:r>
        <w:rPr>
          <w:rFonts w:ascii="Arial" w:eastAsia="Times New Roman" w:hAnsi="Arial" w:cs="Arial"/>
          <w:sz w:val="22"/>
          <w:szCs w:val="22"/>
        </w:rPr>
        <w:t xml:space="preserve"> 2013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Makanae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2013)</w:t>
      </w:r>
      <w:r>
        <w:rPr>
          <w:rFonts w:ascii="Arial" w:eastAsia="Times New Roman" w:hAnsi="Arial" w:cs="Arial"/>
          <w:sz w:val="22"/>
          <w:szCs w:val="22"/>
        </w:rPr>
        <w:fldChar w:fldCharType="end"/>
      </w:r>
      <w:r>
        <w:rPr>
          <w:rFonts w:ascii="Arial" w:eastAsia="Times New Roman" w:hAnsi="Arial" w:cs="Arial"/>
          <w:sz w:val="22"/>
          <w:szCs w:val="22"/>
        </w:rPr>
        <w:t>. Aneuploid stress response genes: genes in ASR from Torres et al 2007 that are significantly DE in aneuploid lines but not sig DE in euploids. Method: test against expected dose for disomic (</w:t>
      </w:r>
      <w:proofErr w:type="spellStart"/>
      <w:r>
        <w:rPr>
          <w:rFonts w:ascii="Arial" w:eastAsia="Times New Roman" w:hAnsi="Arial" w:cs="Arial"/>
          <w:sz w:val="22"/>
          <w:szCs w:val="22"/>
        </w:rPr>
        <w:t>lfc</w:t>
      </w:r>
      <w:proofErr w:type="spellEnd"/>
      <w:r>
        <w:rPr>
          <w:rFonts w:ascii="Arial" w:eastAsia="Times New Roman" w:hAnsi="Arial" w:cs="Arial"/>
          <w:sz w:val="22"/>
          <w:szCs w:val="22"/>
        </w:rPr>
        <w:t xml:space="preserve">=0), then determine which genes are sig different from that, then parse those out to what matches the ASR genes. From there, find what genes are commonly found in the euploids, and extract those from the </w:t>
      </w:r>
      <w:r>
        <w:rPr>
          <w:rFonts w:ascii="Arial" w:eastAsia="Times New Roman" w:hAnsi="Arial" w:cs="Arial"/>
          <w:sz w:val="22"/>
          <w:szCs w:val="22"/>
        </w:rPr>
        <w:lastRenderedPageBreak/>
        <w:t xml:space="preserve">aneuploid datasets. Combine aneuploid datasets and find genes that are DE in at least one aneuploid sample. Do this for each experiment separately. </w:t>
      </w:r>
    </w:p>
    <w:p w14:paraId="7CD0F1DD" w14:textId="5FED3FAD" w:rsidR="00D543AC" w:rsidRPr="00C05D5D" w:rsidRDefault="00D543AC" w:rsidP="00D543AC">
      <w:pPr>
        <w:spacing w:line="360" w:lineRule="auto"/>
        <w:rPr>
          <w:rFonts w:ascii="Arial" w:eastAsia="Times New Roman" w:hAnsi="Arial" w:cs="Arial"/>
          <w:sz w:val="22"/>
          <w:szCs w:val="22"/>
        </w:rPr>
      </w:pPr>
      <w:r>
        <w:rPr>
          <w:rFonts w:ascii="Arial" w:eastAsia="Times New Roman" w:hAnsi="Arial" w:cs="Arial"/>
          <w:sz w:val="22"/>
          <w:szCs w:val="22"/>
        </w:rPr>
        <w:tab/>
        <w:t>Put all significantly differentially expressed genes in a file for each sample. From that file, found which genes were also ASR/ESR/</w:t>
      </w:r>
      <w:proofErr w:type="spellStart"/>
      <w:r>
        <w:rPr>
          <w:rFonts w:ascii="Arial" w:eastAsia="Times New Roman" w:hAnsi="Arial" w:cs="Arial"/>
          <w:sz w:val="22"/>
          <w:szCs w:val="22"/>
        </w:rPr>
        <w:t>dosSens</w:t>
      </w:r>
      <w:proofErr w:type="spellEnd"/>
      <w:r>
        <w:rPr>
          <w:rFonts w:ascii="Arial" w:eastAsia="Times New Roman" w:hAnsi="Arial" w:cs="Arial"/>
          <w:sz w:val="22"/>
          <w:szCs w:val="22"/>
        </w:rPr>
        <w:t xml:space="preserve"> and pulled those out. Then combined those genes from each sample into one file and counted how many times each gene appeared (i.e. how many samples is it DE in). </w:t>
      </w:r>
    </w:p>
    <w:p w14:paraId="76DB9FB9"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Genes differentially expressed on the aneuploid chromosome were found (figure?). Samples with the same aneuploidy(</w:t>
      </w:r>
      <w:proofErr w:type="spellStart"/>
      <w:r w:rsidRPr="00496D59">
        <w:rPr>
          <w:rFonts w:ascii="Arial" w:eastAsia="Times New Roman" w:hAnsi="Arial" w:cs="Arial"/>
          <w:sz w:val="22"/>
          <w:szCs w:val="22"/>
        </w:rPr>
        <w:t>ies</w:t>
      </w:r>
      <w:proofErr w:type="spellEnd"/>
      <w:r w:rsidRPr="00496D59">
        <w:rPr>
          <w:rFonts w:ascii="Arial" w:eastAsia="Times New Roman" w:hAnsi="Arial" w:cs="Arial"/>
          <w:sz w:val="22"/>
          <w:szCs w:val="22"/>
        </w:rPr>
        <w:t xml:space="preserve">) were compared to one another to determine the number of commonly DE and non-DE genes. Differentially expressed genes in euploid samples were found and compared across line to find a common set of DE genes in euploid samples. </w:t>
      </w:r>
    </w:p>
    <w:p w14:paraId="628B6089"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The percentage of non-DE genes in each sample was determined to get an idea of the extent of dosage compensation, if any was occurring. </w:t>
      </w:r>
    </w:p>
    <w:p w14:paraId="18034A01"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Gene ontology analysis was performed on datasets of common DE/non-DE genes in aneuploids and euploids using the PANTHER GO system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Thomas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2003)</w:t>
      </w:r>
      <w:r w:rsidRPr="00496D59">
        <w:rPr>
          <w:rFonts w:ascii="Arial" w:eastAsia="Times New Roman" w:hAnsi="Arial" w:cs="Arial"/>
          <w:sz w:val="22"/>
          <w:szCs w:val="22"/>
        </w:rPr>
        <w:fldChar w:fldCharType="end"/>
      </w:r>
      <w:r w:rsidRPr="00496D59">
        <w:rPr>
          <w:rFonts w:ascii="Arial" w:eastAsia="Times New Roman" w:hAnsi="Arial" w:cs="Arial"/>
          <w:sz w:val="22"/>
          <w:szCs w:val="22"/>
        </w:rPr>
        <w:t>.</w:t>
      </w:r>
    </w:p>
    <w:p w14:paraId="26058665" w14:textId="77777777" w:rsidR="00D543AC" w:rsidRDefault="00D543AC" w:rsidP="004353CF">
      <w:pPr>
        <w:spacing w:line="360" w:lineRule="auto"/>
        <w:rPr>
          <w:rFonts w:ascii="Arial" w:eastAsia="Times New Roman" w:hAnsi="Arial" w:cs="Arial"/>
          <w:b/>
          <w:sz w:val="22"/>
        </w:rPr>
      </w:pPr>
    </w:p>
    <w:p w14:paraId="4CA441AB" w14:textId="168922B7" w:rsidR="004F7BC0" w:rsidRPr="00EA731B" w:rsidRDefault="004F7BC0" w:rsidP="00C05D5D">
      <w:pPr>
        <w:spacing w:line="360" w:lineRule="auto"/>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C05D5D">
      <w:pPr>
        <w:spacing w:line="360" w:lineRule="auto"/>
        <w:rPr>
          <w:rFonts w:ascii="Arial" w:eastAsia="Times New Roman" w:hAnsi="Arial" w:cs="Arial"/>
          <w:sz w:val="22"/>
        </w:rPr>
      </w:pPr>
    </w:p>
    <w:p w14:paraId="54781E01" w14:textId="03104ED4" w:rsidR="004F7BC0" w:rsidRDefault="004F7BC0" w:rsidP="00C05D5D">
      <w:pPr>
        <w:spacing w:line="360" w:lineRule="auto"/>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194395FB" w:rsidR="004F7BC0" w:rsidRPr="003135B3" w:rsidRDefault="00F7614B" w:rsidP="00C05D5D">
      <w:pPr>
        <w:spacing w:line="360" w:lineRule="auto"/>
        <w:rPr>
          <w:rFonts w:ascii="Arial" w:hAnsi="Arial" w:cs="Arial"/>
          <w:color w:val="000000"/>
          <w:sz w:val="22"/>
          <w:szCs w:val="22"/>
        </w:rPr>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w:t>
      </w:r>
      <w:ins w:id="29" w:author="Dave Hall" w:date="2019-08-20T08:49:00Z">
        <w:r w:rsidR="009E6CC4">
          <w:rPr>
            <w:rFonts w:ascii="Arial" w:hAnsi="Arial" w:cs="Arial"/>
            <w:color w:val="000000"/>
            <w:sz w:val="22"/>
            <w:szCs w:val="22"/>
          </w:rPr>
          <w:t xml:space="preserve">significantly lower </w:t>
        </w:r>
      </w:ins>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w:t>
      </w:r>
      <w:del w:id="30" w:author="Dave Hall" w:date="2019-08-20T08:48:00Z">
        <w:r w:rsidDel="009E6CC4">
          <w:rPr>
            <w:rFonts w:ascii="Arial" w:hAnsi="Arial" w:cs="Arial"/>
            <w:color w:val="000000"/>
            <w:sz w:val="22"/>
            <w:szCs w:val="22"/>
          </w:rPr>
          <w:delText xml:space="preserve">nearly </w:delText>
        </w:r>
      </w:del>
      <w:ins w:id="31" w:author="Dave Hall" w:date="2019-08-20T08:48:00Z">
        <w:r w:rsidR="009E6CC4">
          <w:rPr>
            <w:rFonts w:ascii="Arial" w:hAnsi="Arial" w:cs="Arial"/>
            <w:color w:val="000000"/>
            <w:sz w:val="22"/>
            <w:szCs w:val="22"/>
          </w:rPr>
          <w:t xml:space="preserve">about </w:t>
        </w:r>
      </w:ins>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xml:space="preserve">, </w:t>
      </w:r>
      <w:commentRangeStart w:id="32"/>
      <w:r w:rsidR="00623142">
        <w:rPr>
          <w:rFonts w:ascii="Arial" w:hAnsi="Arial" w:cs="Arial"/>
          <w:color w:val="000000"/>
          <w:sz w:val="22"/>
          <w:szCs w:val="22"/>
        </w:rPr>
        <w:t>figure 1</w:t>
      </w:r>
      <w:commentRangeEnd w:id="32"/>
      <w:r w:rsidR="009E6CC4">
        <w:rPr>
          <w:rStyle w:val="CommentReference"/>
        </w:rPr>
        <w:commentReference w:id="32"/>
      </w:r>
      <w:r>
        <w:rPr>
          <w:rFonts w:ascii="Arial" w:hAnsi="Arial" w:cs="Arial"/>
          <w:color w:val="000000"/>
          <w:sz w:val="22"/>
          <w:szCs w:val="22"/>
        </w:rPr>
        <w:t xml:space="preserve">). </w:t>
      </w:r>
      <w:commentRangeStart w:id="33"/>
      <w:commentRangeStart w:id="34"/>
      <w:r w:rsidR="001076C4" w:rsidRPr="00D842EE">
        <w:rPr>
          <w:rFonts w:ascii="Arial" w:eastAsia="Times New Roman" w:hAnsi="Arial" w:cs="Arial"/>
          <w:sz w:val="22"/>
        </w:rPr>
        <w:t xml:space="preserve">Previous studies have found that chromosome 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D543AC">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33"/>
      <w:r w:rsidR="001076C4">
        <w:rPr>
          <w:rStyle w:val="CommentReference"/>
        </w:rPr>
        <w:commentReference w:id="33"/>
      </w:r>
      <w:commentRangeEnd w:id="34"/>
      <w:r w:rsidR="009E6CC4">
        <w:rPr>
          <w:rStyle w:val="CommentReference"/>
        </w:rPr>
        <w:commentReference w:id="34"/>
      </w:r>
    </w:p>
    <w:p w14:paraId="049392E4" w14:textId="2909361E" w:rsidR="00121EC8" w:rsidRDefault="004F7BC0" w:rsidP="00C05D5D">
      <w:pPr>
        <w:spacing w:line="360" w:lineRule="auto"/>
        <w:ind w:firstLine="720"/>
        <w:rPr>
          <w:rFonts w:ascii="Arial" w:eastAsia="Times New Roman" w:hAnsi="Arial" w:cs="Arial"/>
          <w:sz w:val="22"/>
        </w:rPr>
      </w:pPr>
      <w:r>
        <w:rPr>
          <w:rFonts w:ascii="Arial" w:eastAsia="Times New Roman" w:hAnsi="Arial" w:cs="Arial"/>
          <w:sz w:val="22"/>
        </w:rPr>
        <w:t xml:space="preserve">For the lab strain, 31 out of 145 sequenced samples were found to be aneuploid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Pr>
          <w:rFonts w:ascii="Arial" w:eastAsia="Times New Roman" w:hAnsi="Arial" w:cs="Arial"/>
          <w:sz w:val="22"/>
        </w:rPr>
        <w:t xml:space="preserve">. 4 </w:t>
      </w:r>
      <w:r w:rsidR="00121EC8">
        <w:rPr>
          <w:rFonts w:ascii="Arial" w:eastAsia="Times New Roman" w:hAnsi="Arial" w:cs="Arial"/>
          <w:sz w:val="22"/>
        </w:rPr>
        <w:t>samples</w:t>
      </w:r>
      <w:r>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Pr>
          <w:rFonts w:ascii="Arial" w:eastAsia="Times New Roman" w:hAnsi="Arial" w:cs="Arial"/>
          <w:sz w:val="22"/>
        </w:rPr>
        <w:t>.</w:t>
      </w:r>
      <w:ins w:id="35" w:author="Holly Celina Mcqueary" w:date="2019-09-03T12:32:00Z">
        <w:r w:rsidR="00A6334A">
          <w:rPr>
            <w:rFonts w:ascii="Arial" w:eastAsia="Times New Roman" w:hAnsi="Arial" w:cs="Arial"/>
            <w:sz w:val="22"/>
          </w:rPr>
          <w:t xml:space="preserve"> </w:t>
        </w:r>
      </w:ins>
      <w:ins w:id="36" w:author="Holly Celina Mcqueary" w:date="2019-09-03T12:33:00Z">
        <w:r w:rsidR="00A6334A">
          <w:rPr>
            <w:rFonts w:ascii="Arial" w:eastAsia="Times New Roman" w:hAnsi="Arial" w:cs="Arial"/>
            <w:sz w:val="22"/>
          </w:rPr>
          <w:t xml:space="preserve">In total, there were 29 trisomy events. </w:t>
        </w:r>
      </w:ins>
    </w:p>
    <w:p w14:paraId="6746A57A" w14:textId="52615F03" w:rsidR="005A6F69" w:rsidDel="004353CF" w:rsidRDefault="004F4855" w:rsidP="00C05D5D">
      <w:pPr>
        <w:spacing w:line="360" w:lineRule="auto"/>
        <w:ind w:firstLine="720"/>
        <w:rPr>
          <w:ins w:id="37" w:author="Dave Hall" w:date="2019-08-20T09:03:00Z"/>
          <w:del w:id="38" w:author="Holly Celina Mcqueary" w:date="2019-09-04T14:08:00Z"/>
          <w:rFonts w:ascii="Arial" w:eastAsia="Times New Roman" w:hAnsi="Arial" w:cs="Arial"/>
          <w:sz w:val="22"/>
        </w:rPr>
      </w:pPr>
      <w:r>
        <w:rPr>
          <w:rFonts w:ascii="Arial" w:eastAsia="Times New Roman" w:hAnsi="Arial" w:cs="Arial"/>
          <w:sz w:val="22"/>
        </w:rPr>
        <w:t xml:space="preserve">In the hybrid strain, 29 out of 76 sequenced samples were found to be aneuploid. Of these, 27 were trisomic, 1 was monosomic, and 1 was tetrasomic.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w:t>
      </w:r>
      <w:ins w:id="39" w:author="Holly Celina Mcqueary" w:date="2019-09-03T12:31:00Z">
        <w:r w:rsidR="00A075D3">
          <w:rPr>
            <w:rFonts w:ascii="Arial" w:eastAsia="Times New Roman" w:hAnsi="Arial" w:cs="Arial"/>
            <w:sz w:val="22"/>
          </w:rPr>
          <w:t xml:space="preserve"> In total, there were 38 trisomy events in the hybrid strain samples. </w:t>
        </w:r>
      </w:ins>
      <w:del w:id="40" w:author="Holly Celina Mcqueary" w:date="2019-09-03T12:31:00Z">
        <w:r w:rsidR="00B67301" w:rsidDel="00A075D3">
          <w:rPr>
            <w:rFonts w:ascii="Arial" w:eastAsia="Times New Roman" w:hAnsi="Arial" w:cs="Arial"/>
            <w:sz w:val="22"/>
          </w:rPr>
          <w:delText xml:space="preserve"> </w:delText>
        </w:r>
      </w:del>
    </w:p>
    <w:p w14:paraId="6412C4F0" w14:textId="639234D4" w:rsidR="009E6CC4" w:rsidRDefault="009E6CC4" w:rsidP="00C05D5D">
      <w:pPr>
        <w:spacing w:line="360" w:lineRule="auto"/>
        <w:ind w:firstLine="720"/>
        <w:rPr>
          <w:ins w:id="41" w:author="Dave Hall" w:date="2019-08-20T09:03:00Z"/>
          <w:rFonts w:ascii="Arial" w:eastAsia="Times New Roman" w:hAnsi="Arial" w:cs="Arial"/>
          <w:sz w:val="22"/>
        </w:rPr>
      </w:pPr>
    </w:p>
    <w:p w14:paraId="7B018B51" w14:textId="635364E7" w:rsidR="009E6CC4" w:rsidRDefault="009E6CC4" w:rsidP="00C05D5D">
      <w:pPr>
        <w:spacing w:line="360" w:lineRule="auto"/>
        <w:ind w:firstLine="720"/>
        <w:rPr>
          <w:ins w:id="42" w:author="Holly Celina Mcqueary" w:date="2019-09-03T12:29:00Z"/>
          <w:rFonts w:ascii="Arial" w:eastAsia="Times New Roman" w:hAnsi="Arial" w:cs="Arial"/>
          <w:sz w:val="22"/>
        </w:rPr>
      </w:pPr>
      <w:ins w:id="43" w:author="Dave Hall" w:date="2019-08-20T09:03:00Z">
        <w:r>
          <w:rPr>
            <w:rFonts w:ascii="Arial" w:eastAsia="Times New Roman" w:hAnsi="Arial" w:cs="Arial"/>
            <w:sz w:val="22"/>
          </w:rPr>
          <w:lastRenderedPageBreak/>
          <w:t xml:space="preserve">Across the two </w:t>
        </w:r>
        <w:commentRangeStart w:id="44"/>
        <w:r>
          <w:rPr>
            <w:rFonts w:ascii="Arial" w:eastAsia="Times New Roman" w:hAnsi="Arial" w:cs="Arial"/>
            <w:sz w:val="22"/>
          </w:rPr>
          <w:t>experi</w:t>
        </w:r>
      </w:ins>
      <w:ins w:id="45" w:author="Dave Hall" w:date="2019-08-20T09:04:00Z">
        <w:r>
          <w:rPr>
            <w:rFonts w:ascii="Arial" w:eastAsia="Times New Roman" w:hAnsi="Arial" w:cs="Arial"/>
            <w:sz w:val="22"/>
          </w:rPr>
          <w:t>me</w:t>
        </w:r>
      </w:ins>
      <w:ins w:id="46" w:author="Dave Hall" w:date="2019-08-20T09:03:00Z">
        <w:r>
          <w:rPr>
            <w:rFonts w:ascii="Arial" w:eastAsia="Times New Roman" w:hAnsi="Arial" w:cs="Arial"/>
            <w:sz w:val="22"/>
          </w:rPr>
          <w:t>nts</w:t>
        </w:r>
      </w:ins>
      <w:ins w:id="47" w:author="Dave Hall" w:date="2019-08-20T09:06:00Z">
        <w:r w:rsidR="00056893">
          <w:rPr>
            <w:rFonts w:ascii="Arial" w:eastAsia="Times New Roman" w:hAnsi="Arial" w:cs="Arial"/>
            <w:sz w:val="22"/>
          </w:rPr>
          <w:t xml:space="preserve"> (29+27 = 56 trisomies)</w:t>
        </w:r>
      </w:ins>
      <w:ins w:id="48" w:author="Dave Hall" w:date="2019-08-20T09:03:00Z">
        <w:r>
          <w:rPr>
            <w:rFonts w:ascii="Arial" w:eastAsia="Times New Roman" w:hAnsi="Arial" w:cs="Arial"/>
            <w:sz w:val="22"/>
          </w:rPr>
          <w:t xml:space="preserve">, </w:t>
        </w:r>
      </w:ins>
      <w:commentRangeEnd w:id="44"/>
      <w:r w:rsidR="00A075D3">
        <w:rPr>
          <w:rStyle w:val="CommentReference"/>
        </w:rPr>
        <w:commentReference w:id="44"/>
      </w:r>
      <w:ins w:id="49" w:author="Dave Hall" w:date="2019-08-20T09:03:00Z">
        <w:r>
          <w:rPr>
            <w:rFonts w:ascii="Arial" w:eastAsia="Times New Roman" w:hAnsi="Arial" w:cs="Arial"/>
            <w:sz w:val="22"/>
          </w:rPr>
          <w:t>expect this distribution of chromosomes that are trisomic</w:t>
        </w:r>
      </w:ins>
      <w:ins w:id="50" w:author="Dave Hall" w:date="2019-08-20T09:04:00Z">
        <w:r>
          <w:rPr>
            <w:rFonts w:ascii="Arial" w:eastAsia="Times New Roman" w:hAnsi="Arial" w:cs="Arial"/>
            <w:sz w:val="22"/>
          </w:rPr>
          <w:t xml:space="preserve">. We need to compare this distribution to what we actually see. Note that </w:t>
        </w:r>
      </w:ins>
      <w:ins w:id="51" w:author="Dave Hall" w:date="2019-08-20T09:05:00Z">
        <w:r w:rsidR="00056893">
          <w:rPr>
            <w:rFonts w:ascii="Arial" w:eastAsia="Times New Roman" w:hAnsi="Arial" w:cs="Arial"/>
            <w:sz w:val="22"/>
          </w:rPr>
          <w:t>only 2 chromosomes are expected to have zero trisomies and none are expected to have more than 9.</w:t>
        </w:r>
      </w:ins>
    </w:p>
    <w:p w14:paraId="1152E829" w14:textId="7CFF5DA4" w:rsidR="00A075D3" w:rsidRDefault="00A075D3" w:rsidP="00C05D5D">
      <w:pPr>
        <w:spacing w:line="360" w:lineRule="auto"/>
        <w:ind w:firstLine="720"/>
        <w:rPr>
          <w:ins w:id="52" w:author="Dave Hall" w:date="2019-08-20T09:04:00Z"/>
          <w:rFonts w:ascii="Arial" w:eastAsia="Times New Roman" w:hAnsi="Arial" w:cs="Arial"/>
          <w:sz w:val="22"/>
        </w:rPr>
      </w:pPr>
    </w:p>
    <w:p w14:paraId="47F0BA19" w14:textId="77777777" w:rsidR="009E6CC4" w:rsidRDefault="009E6CC4" w:rsidP="00C05D5D">
      <w:pPr>
        <w:spacing w:line="360" w:lineRule="auto"/>
        <w:ind w:firstLine="720"/>
        <w:rPr>
          <w:ins w:id="53" w:author="Dave Hall" w:date="2019-08-20T09:03:00Z"/>
          <w:rFonts w:ascii="Arial" w:eastAsia="Times New Roman" w:hAnsi="Arial" w:cs="Arial"/>
          <w:sz w:val="22"/>
        </w:rPr>
      </w:pPr>
    </w:p>
    <w:p w14:paraId="79F5A085" w14:textId="2F805280" w:rsidR="009E6CC4" w:rsidRDefault="00056893" w:rsidP="00C05D5D">
      <w:pPr>
        <w:spacing w:line="360" w:lineRule="auto"/>
        <w:ind w:firstLine="720"/>
        <w:rPr>
          <w:ins w:id="54" w:author="Holly Celina Mcqueary" w:date="2019-08-27T12:47:00Z"/>
          <w:rFonts w:ascii="Arial" w:eastAsia="Times New Roman" w:hAnsi="Arial" w:cs="Arial"/>
          <w:sz w:val="22"/>
        </w:rPr>
      </w:pPr>
      <w:ins w:id="55" w:author="Dave Hall" w:date="2019-08-20T09:06:00Z">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006600"/>
                      </a:xfrm>
                      <a:prstGeom prst="rect">
                        <a:avLst/>
                      </a:prstGeom>
                    </pic:spPr>
                  </pic:pic>
                </a:graphicData>
              </a:graphic>
            </wp:inline>
          </w:drawing>
        </w:r>
      </w:ins>
    </w:p>
    <w:p w14:paraId="68E9D6D5" w14:textId="664852C1" w:rsidR="003B4FE4" w:rsidRDefault="003B4FE4" w:rsidP="00C05D5D">
      <w:pPr>
        <w:spacing w:line="360" w:lineRule="auto"/>
        <w:ind w:firstLine="720"/>
        <w:rPr>
          <w:ins w:id="56" w:author="Holly Celina Mcqueary" w:date="2019-08-28T11:09:00Z"/>
          <w:rFonts w:ascii="Arial" w:eastAsia="Times New Roman" w:hAnsi="Arial" w:cs="Arial"/>
          <w:sz w:val="22"/>
        </w:rPr>
      </w:pPr>
    </w:p>
    <w:p w14:paraId="3D3BB8D1" w14:textId="1E279136" w:rsidR="00F50553" w:rsidRDefault="00F50553" w:rsidP="00C05D5D">
      <w:pPr>
        <w:spacing w:line="360" w:lineRule="auto"/>
        <w:ind w:firstLine="720"/>
        <w:rPr>
          <w:ins w:id="57" w:author="Holly Celina Mcqueary" w:date="2019-09-03T12:17:00Z"/>
          <w:rFonts w:ascii="Arial" w:eastAsia="Times New Roman" w:hAnsi="Arial" w:cs="Arial"/>
          <w:sz w:val="22"/>
        </w:rPr>
      </w:pPr>
      <w:ins w:id="58" w:author="Holly Celina Mcqueary" w:date="2019-08-28T11:09:00Z">
        <w:r>
          <w:rPr>
            <w:noProof/>
          </w:rPr>
          <w:drawing>
            <wp:inline distT="0" distB="0" distL="0" distR="0" wp14:anchorId="7053E3DC" wp14:editId="20981A84">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ins>
    </w:p>
    <w:p w14:paraId="6EFA9264" w14:textId="32A73725" w:rsidR="005E0C06" w:rsidRDefault="005E0C06" w:rsidP="00C05D5D">
      <w:pPr>
        <w:spacing w:line="360" w:lineRule="auto"/>
        <w:ind w:firstLine="720"/>
        <w:rPr>
          <w:ins w:id="59" w:author="Holly Celina Mcqueary" w:date="2019-09-03T12:16:00Z"/>
          <w:rFonts w:ascii="Arial" w:eastAsia="Times New Roman" w:hAnsi="Arial" w:cs="Arial"/>
          <w:sz w:val="22"/>
        </w:rPr>
      </w:pPr>
      <w:ins w:id="60" w:author="Holly Celina Mcqueary" w:date="2019-09-03T12:17:00Z">
        <w:r>
          <w:rPr>
            <w:rFonts w:ascii="Arial" w:eastAsia="Times New Roman" w:hAnsi="Arial" w:cs="Arial"/>
            <w:sz w:val="22"/>
          </w:rPr>
          <w:t xml:space="preserve">Across both experiments, this is the actual distribution of trisomies. 10 chromosomes have zero trisomies, which indicates that aneuploidy is not random and is selected against in certain chromosomes. </w:t>
        </w:r>
      </w:ins>
    </w:p>
    <w:p w14:paraId="2F3963A2" w14:textId="3CE40195" w:rsidR="005E0C06" w:rsidRDefault="005E0C06" w:rsidP="00C05D5D">
      <w:pPr>
        <w:spacing w:line="360" w:lineRule="auto"/>
        <w:ind w:firstLine="720"/>
        <w:rPr>
          <w:ins w:id="61" w:author="Holly Celina Mcqueary" w:date="2019-08-28T11:10:00Z"/>
          <w:rFonts w:ascii="Arial" w:eastAsia="Times New Roman" w:hAnsi="Arial" w:cs="Arial"/>
          <w:sz w:val="22"/>
        </w:rPr>
      </w:pPr>
    </w:p>
    <w:p w14:paraId="73E2861F" w14:textId="6AD9A291" w:rsidR="00F50553" w:rsidRDefault="00F50553" w:rsidP="00C05D5D">
      <w:pPr>
        <w:spacing w:line="360" w:lineRule="auto"/>
        <w:ind w:firstLine="720"/>
        <w:rPr>
          <w:ins w:id="62" w:author="Dave Hall" w:date="2019-08-20T09:04:00Z"/>
          <w:rFonts w:ascii="Arial" w:eastAsia="Times New Roman" w:hAnsi="Arial" w:cs="Arial"/>
          <w:sz w:val="22"/>
        </w:rPr>
      </w:pPr>
      <w:ins w:id="63" w:author="Holly Celina Mcqueary" w:date="2019-08-28T11:10:00Z">
        <w:r>
          <w:rPr>
            <w:noProof/>
          </w:rPr>
          <w:lastRenderedPageBreak/>
          <w:drawing>
            <wp:inline distT="0" distB="0" distL="0" distR="0" wp14:anchorId="3A3E976D" wp14:editId="063E0AA8">
              <wp:extent cx="5355590" cy="2229394"/>
              <wp:effectExtent l="0" t="0" r="3810" b="0"/>
              <wp:docPr id="8" name="Chart 8">
                <a:extLst xmlns:a="http://schemas.openxmlformats.org/drawingml/2006/main">
                  <a:ext uri="{FF2B5EF4-FFF2-40B4-BE49-F238E27FC236}">
                    <a16:creationId xmlns:a16="http://schemas.microsoft.com/office/drawing/2014/main" id="{316063BC-BD31-E74C-9A35-5D1E50798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11074AF" w14:textId="77777777" w:rsidR="009E6CC4" w:rsidRDefault="009E6CC4" w:rsidP="00C05D5D">
      <w:pPr>
        <w:spacing w:line="360" w:lineRule="auto"/>
        <w:ind w:firstLine="720"/>
        <w:rPr>
          <w:rFonts w:ascii="Arial" w:eastAsia="Times New Roman" w:hAnsi="Arial" w:cs="Arial"/>
          <w:sz w:val="22"/>
        </w:rPr>
      </w:pPr>
    </w:p>
    <w:p w14:paraId="4C38F988" w14:textId="57C07A6E" w:rsidR="00101CB8" w:rsidRDefault="00101CB8" w:rsidP="00C05D5D">
      <w:pPr>
        <w:spacing w:line="360" w:lineRule="auto"/>
        <w:ind w:firstLine="720"/>
        <w:rPr>
          <w:rFonts w:ascii="Arial" w:eastAsia="Times New Roman" w:hAnsi="Arial" w:cs="Arial"/>
          <w:sz w:val="22"/>
        </w:rPr>
      </w:pPr>
      <w:r>
        <w:rPr>
          <w:rFonts w:ascii="Arial" w:eastAsia="Times New Roman" w:hAnsi="Arial" w:cs="Arial"/>
          <w:sz w:val="22"/>
        </w:rPr>
        <w:t>Hybrids of two yeast species have been shown to systematically lose all or part of one parent’s genome</w:t>
      </w:r>
      <w:ins w:id="64" w:author="Holly Celina Mcqueary" w:date="2019-08-27T11:48:00Z">
        <w:r w:rsidR="00E30E6F">
          <w:rPr>
            <w:rFonts w:ascii="Arial" w:eastAsia="Times New Roman" w:hAnsi="Arial" w:cs="Arial"/>
            <w:sz w:val="22"/>
          </w:rPr>
          <w:t xml:space="preserve"> </w:t>
        </w:r>
      </w:ins>
      <w:del w:id="65" w:author="Holly Celina Mcqueary" w:date="2019-08-27T11:48:00Z">
        <w:r w:rsidDel="00E30E6F">
          <w:rPr>
            <w:rFonts w:ascii="Arial" w:eastAsia="Times New Roman" w:hAnsi="Arial" w:cs="Arial"/>
            <w:sz w:val="22"/>
          </w:rPr>
          <w:delText xml:space="preserve"> </w:delText>
        </w:r>
        <w:commentRangeStart w:id="66"/>
        <w:r w:rsidDel="00E30E6F">
          <w:rPr>
            <w:rFonts w:ascii="Arial" w:eastAsia="Times New Roman" w:hAnsi="Arial" w:cs="Arial"/>
            <w:sz w:val="22"/>
          </w:rPr>
          <w:delText>early in mitosis</w:delText>
        </w:r>
      </w:del>
      <w:r>
        <w:rPr>
          <w:rFonts w:ascii="Arial" w:eastAsia="Times New Roman" w:hAnsi="Arial" w:cs="Arial"/>
          <w:sz w:val="22"/>
        </w:rPr>
        <w:t xml:space="preserve"> </w:t>
      </w:r>
      <w:commentRangeEnd w:id="66"/>
      <w:r w:rsidR="00056893">
        <w:rPr>
          <w:rStyle w:val="CommentReference"/>
        </w:rPr>
        <w:commentReference w:id="66"/>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w:t>
      </w:r>
      <w:del w:id="67" w:author="Holly Celina Mcqueary" w:date="2019-08-27T11:49:00Z">
        <w:r w:rsidDel="00E30E6F">
          <w:rPr>
            <w:rFonts w:ascii="Arial" w:eastAsia="Times New Roman" w:hAnsi="Arial" w:cs="Arial"/>
            <w:sz w:val="22"/>
          </w:rPr>
          <w:delText>distantly-related</w:delText>
        </w:r>
      </w:del>
      <w:ins w:id="68" w:author="Holly Celina Mcqueary" w:date="2019-08-27T11:49:00Z">
        <w:r w:rsidR="00E30E6F">
          <w:rPr>
            <w:rFonts w:ascii="Arial" w:eastAsia="Times New Roman" w:hAnsi="Arial" w:cs="Arial"/>
            <w:sz w:val="22"/>
          </w:rPr>
          <w:t>distantly related</w:t>
        </w:r>
      </w:ins>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62EB7561" w14:textId="0DF345EF" w:rsidR="00101CB8" w:rsidRDefault="00101CB8" w:rsidP="00C05D5D">
      <w:pPr>
        <w:spacing w:line="360" w:lineRule="auto"/>
        <w:rPr>
          <w:ins w:id="69" w:author="Holly Celina Mcqueary" w:date="2019-08-28T11:18:00Z"/>
          <w:rFonts w:ascii="Arial" w:eastAsia="Times New Roman" w:hAnsi="Arial" w:cs="Arial"/>
          <w:sz w:val="22"/>
        </w:rPr>
      </w:pPr>
      <w:r>
        <w:rPr>
          <w:rFonts w:ascii="Arial" w:eastAsia="Times New Roman" w:hAnsi="Arial" w:cs="Arial"/>
          <w:sz w:val="22"/>
        </w:rPr>
        <w:tab/>
        <w:t xml:space="preserve">Chromosome IX was aneuploid </w:t>
      </w:r>
      <w:commentRangeStart w:id="70"/>
      <w:r>
        <w:rPr>
          <w:rFonts w:ascii="Arial" w:eastAsia="Times New Roman" w:hAnsi="Arial" w:cs="Arial"/>
          <w:sz w:val="22"/>
        </w:rPr>
        <w:t xml:space="preserve">most often </w:t>
      </w:r>
      <w:commentRangeEnd w:id="70"/>
      <w:r w:rsidR="00056893">
        <w:rPr>
          <w:rStyle w:val="CommentReference"/>
        </w:rPr>
        <w:commentReference w:id="70"/>
      </w:r>
      <w:r>
        <w:rPr>
          <w:rFonts w:ascii="Arial" w:eastAsia="Times New Roman" w:hAnsi="Arial" w:cs="Arial"/>
          <w:sz w:val="22"/>
        </w:rPr>
        <w:t>in the homozygous lab strain</w:t>
      </w:r>
      <w:ins w:id="71" w:author="Holly Celina Mcqueary" w:date="2019-08-28T11:13:00Z">
        <w:r w:rsidR="00F602C9">
          <w:rPr>
            <w:rFonts w:ascii="Arial" w:eastAsia="Times New Roman" w:hAnsi="Arial" w:cs="Arial"/>
            <w:sz w:val="22"/>
          </w:rPr>
          <w:t xml:space="preserve"> (5 independent aneuploidy events – 2 monosomies and 3 trisomies)</w:t>
        </w:r>
      </w:ins>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w:t>
      </w:r>
      <w:commentRangeStart w:id="72"/>
      <w:commentRangeStart w:id="73"/>
      <w:r>
        <w:rPr>
          <w:rFonts w:ascii="Arial" w:eastAsia="Times New Roman" w:hAnsi="Arial" w:cs="Arial"/>
          <w:sz w:val="22"/>
        </w:rPr>
        <w:t>chromosome XVI was aneuploid most often</w:t>
      </w:r>
      <w:ins w:id="74" w:author="Holly Celina Mcqueary" w:date="2019-09-03T12:13:00Z">
        <w:r w:rsidR="005E0C06">
          <w:rPr>
            <w:rFonts w:ascii="Arial" w:eastAsia="Times New Roman" w:hAnsi="Arial" w:cs="Arial"/>
            <w:sz w:val="22"/>
          </w:rPr>
          <w:t xml:space="preserve"> – with 9 trisomies and 1 tetrasomy</w:t>
        </w:r>
      </w:ins>
      <w:r>
        <w:rPr>
          <w:rFonts w:ascii="Arial" w:eastAsia="Times New Roman" w:hAnsi="Arial" w:cs="Arial"/>
          <w:sz w:val="22"/>
        </w:rPr>
        <w:t xml:space="preserve">. </w:t>
      </w:r>
    </w:p>
    <w:p w14:paraId="2B3B1C58" w14:textId="042D65F0" w:rsidR="00F602C9" w:rsidRDefault="00F602C9" w:rsidP="00C05D5D">
      <w:pPr>
        <w:spacing w:line="360" w:lineRule="auto"/>
        <w:rPr>
          <w:rFonts w:ascii="Arial" w:eastAsia="Times New Roman" w:hAnsi="Arial" w:cs="Arial"/>
          <w:sz w:val="22"/>
        </w:rPr>
      </w:pPr>
      <w:ins w:id="75" w:author="Holly Celina Mcqueary" w:date="2019-08-28T11:18:00Z">
        <w:r>
          <w:rPr>
            <w:noProof/>
          </w:rPr>
          <w:drawing>
            <wp:inline distT="0" distB="0" distL="0" distR="0" wp14:anchorId="5CAC6B19" wp14:editId="1CCB5D0D">
              <wp:extent cx="5819614" cy="3184902"/>
              <wp:effectExtent l="0" t="0" r="0" b="3175"/>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commentRangeEnd w:id="72"/>
    <w:p w14:paraId="1319F2B0" w14:textId="0382B435" w:rsidR="004F7BC0" w:rsidRDefault="00056893" w:rsidP="00C05D5D">
      <w:pPr>
        <w:spacing w:line="360" w:lineRule="auto"/>
        <w:rPr>
          <w:ins w:id="76" w:author="Holly Celina Mcqueary" w:date="2019-09-03T12:09:00Z"/>
          <w:rFonts w:ascii="Arial" w:eastAsia="Times New Roman" w:hAnsi="Arial" w:cs="Arial"/>
          <w:sz w:val="22"/>
        </w:rPr>
      </w:pPr>
      <w:r>
        <w:rPr>
          <w:rStyle w:val="CommentReference"/>
        </w:rPr>
        <w:lastRenderedPageBreak/>
        <w:commentReference w:id="72"/>
      </w:r>
      <w:commentRangeEnd w:id="73"/>
      <w:r w:rsidR="005E0C06">
        <w:rPr>
          <w:rStyle w:val="CommentReference"/>
        </w:rPr>
        <w:commentReference w:id="73"/>
      </w:r>
    </w:p>
    <w:p w14:paraId="4848092E" w14:textId="04B21CA4" w:rsidR="005E0C06" w:rsidRDefault="005E0C06" w:rsidP="00C05D5D">
      <w:pPr>
        <w:spacing w:line="360" w:lineRule="auto"/>
        <w:rPr>
          <w:ins w:id="77" w:author="Holly Celina Mcqueary" w:date="2019-09-03T14:46:00Z"/>
          <w:rFonts w:ascii="Arial" w:eastAsia="Times New Roman" w:hAnsi="Arial" w:cs="Arial"/>
          <w:sz w:val="22"/>
        </w:rPr>
      </w:pPr>
      <w:ins w:id="78" w:author="Holly Celina Mcqueary" w:date="2019-09-03T12:09:00Z">
        <w:r>
          <w:rPr>
            <w:noProof/>
          </w:rPr>
          <w:drawing>
            <wp:inline distT="0" distB="0" distL="0" distR="0" wp14:anchorId="1DA45B31" wp14:editId="6B055C9C">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40016139" w14:textId="7DA72AC5" w:rsidR="00716F66" w:rsidRDefault="00716F66">
      <w:pPr>
        <w:spacing w:line="360" w:lineRule="auto"/>
        <w:ind w:firstLine="720"/>
        <w:rPr>
          <w:ins w:id="79" w:author="Holly Celina Mcqueary" w:date="2019-09-03T14:48:00Z"/>
          <w:rFonts w:ascii="Arial" w:eastAsia="Times New Roman" w:hAnsi="Arial" w:cs="Arial"/>
          <w:sz w:val="22"/>
        </w:rPr>
        <w:pPrChange w:id="80" w:author="Holly Celina Mcqueary" w:date="2019-09-04T14:07:00Z">
          <w:pPr/>
        </w:pPrChange>
      </w:pPr>
      <w:ins w:id="81" w:author="Holly Celina Mcqueary" w:date="2019-09-03T14:46:00Z">
        <w:r>
          <w:rPr>
            <w:rFonts w:ascii="Arial" w:eastAsia="Times New Roman" w:hAnsi="Arial" w:cs="Arial"/>
            <w:sz w:val="22"/>
          </w:rPr>
          <w:t>Certain 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V,VII,IX,XII, and XVI)</w:t>
        </w:r>
      </w:ins>
      <w:ins w:id="82" w:author="Holly Celina Mcqueary" w:date="2019-09-03T14:47:00Z">
        <w:r>
          <w:rPr>
            <w:rFonts w:ascii="Arial" w:eastAsia="Times New Roman" w:hAnsi="Arial" w:cs="Arial"/>
            <w:sz w:val="22"/>
          </w:rPr>
          <w:t xml:space="preserve">,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w:t>
        </w:r>
      </w:ins>
      <w:ins w:id="83" w:author="Holly Celina Mcqueary" w:date="2019-09-03T14:48:00Z">
        <w:r>
          <w:rPr>
            <w:rFonts w:ascii="Arial" w:eastAsia="Times New Roman" w:hAnsi="Arial" w:cs="Arial"/>
            <w:sz w:val="22"/>
          </w:rPr>
          <w:t xml:space="preserve">experiment). </w:t>
        </w:r>
      </w:ins>
    </w:p>
    <w:p w14:paraId="1120C6A6" w14:textId="77777777" w:rsidR="00716F66" w:rsidRDefault="00716F66">
      <w:pPr>
        <w:spacing w:line="360" w:lineRule="auto"/>
        <w:rPr>
          <w:rFonts w:ascii="Arial" w:eastAsia="Times New Roman" w:hAnsi="Arial" w:cs="Arial"/>
          <w:sz w:val="22"/>
        </w:rPr>
        <w:pPrChange w:id="84" w:author="Holly Celina Mcqueary" w:date="2019-09-04T14:07:00Z">
          <w:pPr/>
        </w:pPrChange>
      </w:pPr>
    </w:p>
    <w:p w14:paraId="65801610" w14:textId="3C94B97D" w:rsidR="004F7BC0" w:rsidRPr="00840210" w:rsidRDefault="004F7BC0">
      <w:pPr>
        <w:spacing w:line="360" w:lineRule="auto"/>
        <w:rPr>
          <w:rFonts w:ascii="Arial" w:eastAsia="Times New Roman" w:hAnsi="Arial" w:cs="Arial"/>
          <w:i/>
          <w:sz w:val="22"/>
        </w:rPr>
        <w:pPrChange w:id="85" w:author="Holly Celina Mcqueary" w:date="2019-09-04T14:07:00Z">
          <w:pPr/>
        </w:pPrChange>
      </w:pPr>
      <w:r w:rsidRPr="00840210">
        <w:rPr>
          <w:rFonts w:ascii="Arial" w:eastAsia="Times New Roman" w:hAnsi="Arial" w:cs="Arial"/>
          <w:i/>
          <w:sz w:val="22"/>
        </w:rPr>
        <w:t xml:space="preserve">Segmental Duplications </w:t>
      </w:r>
    </w:p>
    <w:p w14:paraId="1B251315" w14:textId="4562C1A0" w:rsidR="00283A96" w:rsidRDefault="00283A96">
      <w:pPr>
        <w:spacing w:line="360" w:lineRule="auto"/>
        <w:rPr>
          <w:rFonts w:ascii="Arial" w:eastAsia="Times New Roman" w:hAnsi="Arial" w:cs="Arial"/>
          <w:sz w:val="22"/>
        </w:rPr>
        <w:pPrChange w:id="86" w:author="Holly Celina Mcqueary" w:date="2019-09-04T14:07:00Z">
          <w:pPr/>
        </w:pPrChange>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structural </w:t>
      </w:r>
      <w:r w:rsidR="007B57F9">
        <w:rPr>
          <w:rFonts w:ascii="Arial" w:eastAsia="Times New Roman" w:hAnsi="Arial" w:cs="Arial"/>
          <w:sz w:val="22"/>
        </w:rPr>
        <w:t xml:space="preserve">duplicate of the chromosome arm, as the segment does not include the centromere. It appears that the initial breakpoint is around </w:t>
      </w:r>
      <w:commentRangeStart w:id="87"/>
      <w:commentRangeStart w:id="88"/>
      <w:r w:rsidR="007B57F9">
        <w:rPr>
          <w:rFonts w:ascii="Arial" w:eastAsia="Times New Roman" w:hAnsi="Arial" w:cs="Arial"/>
          <w:sz w:val="22"/>
        </w:rPr>
        <w:t>24,400</w:t>
      </w:r>
      <w:commentRangeEnd w:id="87"/>
      <w:r w:rsidR="00056893">
        <w:rPr>
          <w:rStyle w:val="CommentReference"/>
        </w:rPr>
        <w:commentReference w:id="87"/>
      </w:r>
      <w:commentRangeEnd w:id="88"/>
      <w:r w:rsidR="005E53FF">
        <w:rPr>
          <w:rStyle w:val="CommentReference"/>
        </w:rPr>
        <w:commentReference w:id="88"/>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w:t>
      </w:r>
      <w:ins w:id="89" w:author="Holly Celina Mcqueary" w:date="2019-09-05T11:16:00Z">
        <w:r w:rsidR="00871AD2">
          <w:rPr>
            <w:rFonts w:ascii="Arial" w:eastAsia="Times New Roman" w:hAnsi="Arial" w:cs="Arial"/>
            <w:sz w:val="22"/>
          </w:rPr>
          <w:t xml:space="preserve"> (within 200 bp of the YJLCdelta7 Ty1 LTR)</w:t>
        </w:r>
      </w:ins>
      <w:r w:rsidR="003B37B2">
        <w:rPr>
          <w:rFonts w:ascii="Arial" w:eastAsia="Times New Roman" w:hAnsi="Arial" w:cs="Arial"/>
          <w:sz w:val="22"/>
        </w:rPr>
        <w:t xml:space="preserve">, which makes </w:t>
      </w:r>
      <w:commentRangeStart w:id="90"/>
      <w:r w:rsidR="003B37B2">
        <w:rPr>
          <w:rFonts w:ascii="Arial" w:eastAsia="Times New Roman" w:hAnsi="Arial" w:cs="Arial"/>
          <w:sz w:val="22"/>
        </w:rPr>
        <w:t>locating this mutation difficult</w:t>
      </w:r>
      <w:commentRangeEnd w:id="90"/>
      <w:r w:rsidR="00056893">
        <w:rPr>
          <w:rStyle w:val="CommentReference"/>
        </w:rPr>
        <w:commentReference w:id="90"/>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91"/>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91"/>
      <w:r w:rsidR="00056893">
        <w:rPr>
          <w:rStyle w:val="CommentReference"/>
        </w:rPr>
        <w:commentReference w:id="91"/>
      </w:r>
      <w:r w:rsidR="003B37B2">
        <w:rPr>
          <w:rFonts w:ascii="Arial" w:eastAsia="Times New Roman" w:hAnsi="Arial" w:cs="Arial"/>
          <w:sz w:val="22"/>
        </w:rPr>
        <w:t xml:space="preserve">. </w:t>
      </w:r>
    </w:p>
    <w:p w14:paraId="5E1531BD" w14:textId="02B932D3" w:rsidR="00D975DC" w:rsidRDefault="00D975DC">
      <w:pPr>
        <w:spacing w:line="360" w:lineRule="auto"/>
        <w:rPr>
          <w:rFonts w:ascii="Arial" w:eastAsia="Times New Roman" w:hAnsi="Arial" w:cs="Arial"/>
          <w:sz w:val="22"/>
        </w:rPr>
        <w:pPrChange w:id="92" w:author="Holly Celina Mcqueary" w:date="2019-09-04T14:07:00Z">
          <w:pPr/>
        </w:pPrChange>
      </w:pPr>
      <w:r>
        <w:rPr>
          <w:rFonts w:ascii="Arial" w:eastAsia="Times New Roman" w:hAnsi="Arial" w:cs="Arial"/>
          <w:sz w:val="22"/>
        </w:rPr>
        <w:lastRenderedPageBreak/>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93"/>
      <w:commentRangeStart w:id="94"/>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93"/>
      <w:r w:rsidR="00213525">
        <w:rPr>
          <w:rStyle w:val="CommentReference"/>
        </w:rPr>
        <w:commentReference w:id="93"/>
      </w:r>
      <w:commentRangeEnd w:id="94"/>
      <w:r w:rsidR="00056893">
        <w:rPr>
          <w:rStyle w:val="CommentReference"/>
        </w:rPr>
        <w:commentReference w:id="94"/>
      </w:r>
    </w:p>
    <w:p w14:paraId="2B0189C5" w14:textId="6133B89B" w:rsidR="00F24A7C" w:rsidRPr="003C0B65" w:rsidRDefault="00F24A7C">
      <w:pPr>
        <w:spacing w:line="360" w:lineRule="auto"/>
        <w:rPr>
          <w:rFonts w:ascii="Arial" w:eastAsia="Times New Roman" w:hAnsi="Arial" w:cs="Arial"/>
          <w:i/>
          <w:sz w:val="22"/>
        </w:rPr>
        <w:pPrChange w:id="95" w:author="Holly Celina Mcqueary" w:date="2019-09-04T14:07:00Z">
          <w:pPr/>
        </w:pPrChange>
      </w:pPr>
    </w:p>
    <w:p w14:paraId="678E7AD1" w14:textId="39BE49F6" w:rsidR="004F7BC0" w:rsidRPr="009D4DE4" w:rsidRDefault="004F7BC0">
      <w:pPr>
        <w:spacing w:line="360" w:lineRule="auto"/>
        <w:rPr>
          <w:rFonts w:ascii="Arial" w:hAnsi="Arial" w:cs="Arial"/>
          <w:i/>
          <w:color w:val="000000"/>
          <w:sz w:val="22"/>
          <w:szCs w:val="117"/>
        </w:rPr>
        <w:pPrChange w:id="96" w:author="Holly Celina Mcqueary" w:date="2019-09-04T14:07:00Z">
          <w:pPr/>
        </w:pPrChange>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334C8352" w14:textId="3E6BEC58" w:rsidR="008E13C3" w:rsidRDefault="004F7BC0" w:rsidP="004353CF">
      <w:pPr>
        <w:spacing w:line="360" w:lineRule="auto"/>
        <w:rPr>
          <w:ins w:id="97" w:author="Holly Celina Mcqueary" w:date="2019-09-19T13:36:00Z"/>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del w:id="98" w:author="Dave Hall" w:date="2019-08-20T09:13:00Z">
        <w:r w:rsidR="000306BA" w:rsidDel="00106448">
          <w:rPr>
            <w:rFonts w:ascii="Arial" w:eastAsia="Times New Roman" w:hAnsi="Arial" w:cs="Arial"/>
            <w:sz w:val="22"/>
          </w:rPr>
          <w:delText>using boxplots depicting</w:delText>
        </w:r>
      </w:del>
      <w:ins w:id="99" w:author="Dave Hall" w:date="2019-08-20T09:13:00Z">
        <w:r w:rsidR="00106448">
          <w:rPr>
            <w:rFonts w:ascii="Arial" w:eastAsia="Times New Roman" w:hAnsi="Arial" w:cs="Arial"/>
            <w:sz w:val="22"/>
          </w:rPr>
          <w:t>by calculating</w:t>
        </w:r>
      </w:ins>
      <w:r w:rsidR="000306BA">
        <w:rPr>
          <w:rFonts w:ascii="Arial" w:eastAsia="Times New Roman" w:hAnsi="Arial" w:cs="Arial"/>
          <w:sz w:val="22"/>
        </w:rPr>
        <w:t xml:space="preserve"> the average and 95% confidence interval of gene expression </w:t>
      </w:r>
      <w:del w:id="100" w:author="Dave Hall" w:date="2019-08-20T09:13:00Z">
        <w:r w:rsidR="000306BA" w:rsidDel="00106448">
          <w:rPr>
            <w:rFonts w:ascii="Arial" w:eastAsia="Times New Roman" w:hAnsi="Arial" w:cs="Arial"/>
            <w:sz w:val="22"/>
          </w:rPr>
          <w:delText xml:space="preserve">in </w:delText>
        </w:r>
      </w:del>
      <w:ins w:id="101" w:author="Dave Hall" w:date="2019-08-20T09:13:00Z">
        <w:r w:rsidR="00106448">
          <w:rPr>
            <w:rFonts w:ascii="Arial" w:eastAsia="Times New Roman" w:hAnsi="Arial" w:cs="Arial"/>
            <w:sz w:val="22"/>
          </w:rPr>
          <w:t xml:space="preserve">for </w:t>
        </w:r>
      </w:ins>
      <w:r w:rsidR="000306BA">
        <w:rPr>
          <w:rFonts w:ascii="Arial" w:eastAsia="Times New Roman" w:hAnsi="Arial" w:cs="Arial"/>
          <w:sz w:val="22"/>
        </w:rPr>
        <w:t>each chromosome</w:t>
      </w:r>
      <w:r w:rsidR="00CD3C1D">
        <w:rPr>
          <w:rFonts w:ascii="Arial" w:eastAsia="Times New Roman" w:hAnsi="Arial" w:cs="Arial"/>
          <w:sz w:val="22"/>
        </w:rPr>
        <w:t xml:space="preserve"> (</w:t>
      </w:r>
      <w:ins w:id="102" w:author="Dave Hall" w:date="2019-08-20T09:13:00Z">
        <w:r w:rsidR="00106448">
          <w:rPr>
            <w:rFonts w:ascii="Arial" w:eastAsia="Times New Roman" w:hAnsi="Arial" w:cs="Arial"/>
            <w:sz w:val="22"/>
          </w:rPr>
          <w:t xml:space="preserve">boxplots in </w:t>
        </w:r>
      </w:ins>
      <w:r w:rsidR="00CD3C1D">
        <w:rPr>
          <w:rFonts w:ascii="Arial" w:eastAsia="Times New Roman" w:hAnsi="Arial" w:cs="Arial"/>
          <w:sz w:val="22"/>
        </w:rPr>
        <w:t>figure 7).</w:t>
      </w:r>
      <w:r w:rsidR="000306BA">
        <w:rPr>
          <w:rFonts w:ascii="Arial" w:eastAsia="Times New Roman" w:hAnsi="Arial" w:cs="Arial"/>
          <w:sz w:val="22"/>
        </w:rPr>
        <w:t xml:space="preserve"> </w:t>
      </w:r>
      <w:del w:id="103" w:author="Dave Hall" w:date="2019-08-20T09:13:00Z">
        <w:r w:rsidR="000306BA" w:rsidDel="00106448">
          <w:rPr>
            <w:rFonts w:ascii="Arial" w:eastAsia="Times New Roman" w:hAnsi="Arial" w:cs="Arial"/>
            <w:sz w:val="22"/>
          </w:rPr>
          <w:delText xml:space="preserve">To corroborate these findings, </w:delText>
        </w:r>
      </w:del>
      <w:r w:rsidR="000306BA">
        <w:rPr>
          <w:rFonts w:ascii="Arial" w:eastAsia="Times New Roman" w:hAnsi="Arial" w:cs="Arial"/>
          <w:sz w:val="22"/>
        </w:rPr>
        <w:t xml:space="preserve">ANOVAs were </w:t>
      </w:r>
      <w:ins w:id="104" w:author="Dave Hall" w:date="2019-08-20T09:13:00Z">
        <w:r w:rsidR="00106448">
          <w:rPr>
            <w:rFonts w:ascii="Arial" w:eastAsia="Times New Roman" w:hAnsi="Arial" w:cs="Arial"/>
            <w:sz w:val="22"/>
          </w:rPr>
          <w:t xml:space="preserve">also </w:t>
        </w:r>
      </w:ins>
      <w:r w:rsidR="000306BA">
        <w:rPr>
          <w:rFonts w:ascii="Arial" w:eastAsia="Times New Roman" w:hAnsi="Arial" w:cs="Arial"/>
          <w:sz w:val="22"/>
        </w:rPr>
        <w:t>r</w:t>
      </w:r>
      <w:ins w:id="105" w:author="Dave Hall" w:date="2019-08-20T09:13:00Z">
        <w:r w:rsidR="00106448">
          <w:rPr>
            <w:rFonts w:ascii="Arial" w:eastAsia="Times New Roman" w:hAnsi="Arial" w:cs="Arial"/>
            <w:sz w:val="22"/>
          </w:rPr>
          <w:t>u</w:t>
        </w:r>
      </w:ins>
      <w:del w:id="106" w:author="Dave Hall" w:date="2019-08-20T09:13:00Z">
        <w:r w:rsidR="000306BA" w:rsidDel="00106448">
          <w:rPr>
            <w:rFonts w:ascii="Arial" w:eastAsia="Times New Roman" w:hAnsi="Arial" w:cs="Arial"/>
            <w:sz w:val="22"/>
          </w:rPr>
          <w:delText>a</w:delText>
        </w:r>
      </w:del>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commentRangeStart w:id="107"/>
      <w:r w:rsidR="000306BA">
        <w:rPr>
          <w:rFonts w:ascii="Arial" w:eastAsia="Times New Roman" w:hAnsi="Arial" w:cs="Arial"/>
          <w:sz w:val="22"/>
        </w:rPr>
        <w:t xml:space="preserve">its </w:t>
      </w:r>
      <w:commentRangeEnd w:id="107"/>
      <w:r w:rsidR="00106448">
        <w:rPr>
          <w:rStyle w:val="CommentReference"/>
        </w:rPr>
        <w:commentReference w:id="107"/>
      </w:r>
      <w:r w:rsidR="000306BA">
        <w:rPr>
          <w:rFonts w:ascii="Arial" w:eastAsia="Times New Roman" w:hAnsi="Arial" w:cs="Arial"/>
          <w:sz w:val="22"/>
        </w:rPr>
        <w:t xml:space="preserve">gene expression to that of the euploid </w:t>
      </w:r>
      <w:r w:rsidR="00A42424">
        <w:rPr>
          <w:rFonts w:ascii="Arial" w:eastAsia="Times New Roman" w:hAnsi="Arial" w:cs="Arial"/>
          <w:sz w:val="22"/>
        </w:rPr>
        <w:t>samples</w:t>
      </w:r>
      <w:r w:rsidR="000306BA">
        <w:rPr>
          <w:rFonts w:ascii="Arial" w:eastAsia="Times New Roman" w:hAnsi="Arial" w:cs="Arial"/>
          <w:sz w:val="22"/>
        </w:rPr>
        <w:t>.</w:t>
      </w:r>
      <w:ins w:id="108" w:author="Holly Celina Mcqueary" w:date="2019-08-28T14:16:00Z">
        <w:r w:rsidR="005E53FF">
          <w:rPr>
            <w:rFonts w:ascii="Arial" w:eastAsia="Times New Roman" w:hAnsi="Arial" w:cs="Arial"/>
            <w:sz w:val="22"/>
          </w:rPr>
          <w:t xml:space="preserve"> If there i</w:t>
        </w:r>
      </w:ins>
      <w:ins w:id="109" w:author="Holly Celina Mcqueary" w:date="2019-08-28T14:17:00Z">
        <w:r w:rsidR="005E53FF">
          <w:rPr>
            <w:rFonts w:ascii="Arial" w:eastAsia="Times New Roman" w:hAnsi="Arial" w:cs="Arial"/>
            <w:sz w:val="22"/>
          </w:rPr>
          <w:t xml:space="preserve">s compensation occurring on the whole-chromosome level, we would expect statistically </w:t>
        </w:r>
      </w:ins>
      <w:ins w:id="110" w:author="Holly Celina Mcqueary" w:date="2019-08-29T13:02:00Z">
        <w:r w:rsidR="006E0824">
          <w:rPr>
            <w:rFonts w:ascii="Arial" w:eastAsia="Times New Roman" w:hAnsi="Arial" w:cs="Arial"/>
            <w:sz w:val="22"/>
          </w:rPr>
          <w:t>in</w:t>
        </w:r>
      </w:ins>
      <w:ins w:id="111" w:author="Holly Celina Mcqueary" w:date="2019-08-28T14:17:00Z">
        <w:r w:rsidR="005E53FF">
          <w:rPr>
            <w:rFonts w:ascii="Arial" w:eastAsia="Times New Roman" w:hAnsi="Arial" w:cs="Arial"/>
            <w:sz w:val="22"/>
          </w:rPr>
          <w:t>significant p-values from ANOVAs of aneuploid chromosomes compared to the ancestral chromosome stat</w:t>
        </w:r>
      </w:ins>
      <w:ins w:id="112" w:author="Holly Celina Mcqueary" w:date="2019-08-28T14:18:00Z">
        <w:r w:rsidR="005E53FF">
          <w:rPr>
            <w:rFonts w:ascii="Arial" w:eastAsia="Times New Roman" w:hAnsi="Arial" w:cs="Arial"/>
            <w:sz w:val="22"/>
          </w:rPr>
          <w:t xml:space="preserve">e. </w:t>
        </w:r>
      </w:ins>
    </w:p>
    <w:p w14:paraId="67BB847C" w14:textId="0DF2B851" w:rsidR="008E13C3" w:rsidRDefault="008E13C3" w:rsidP="004353CF">
      <w:pPr>
        <w:spacing w:line="360" w:lineRule="auto"/>
        <w:rPr>
          <w:ins w:id="113" w:author="Holly Celina Mcqueary" w:date="2019-09-19T13:40:00Z"/>
          <w:rFonts w:ascii="Arial" w:eastAsia="Times New Roman" w:hAnsi="Arial" w:cs="Arial"/>
          <w:sz w:val="22"/>
        </w:rPr>
      </w:pPr>
      <w:ins w:id="114" w:author="Holly Celina Mcqueary" w:date="2019-09-19T13:36:00Z">
        <w:r>
          <w:rPr>
            <w:rFonts w:ascii="Arial" w:eastAsia="Times New Roman" w:hAnsi="Arial" w:cs="Arial"/>
            <w:sz w:val="22"/>
          </w:rPr>
          <w:t xml:space="preserve">Chromosome I: MA lines: only significant p value was line 152 </w:t>
        </w:r>
      </w:ins>
      <w:ins w:id="115" w:author="Holly Celina Mcqueary" w:date="2019-09-19T13:39:00Z">
        <w:r>
          <w:rPr>
            <w:rFonts w:ascii="Arial" w:eastAsia="Times New Roman" w:hAnsi="Arial" w:cs="Arial"/>
            <w:sz w:val="22"/>
          </w:rPr>
          <w:t>(p&lt;0.01), while one line (3, euploid) had a significance value of &lt;0.1. GC lines: line 7, line 11</w:t>
        </w:r>
      </w:ins>
      <w:ins w:id="116" w:author="Holly Celina Mcqueary" w:date="2019-09-19T13:40:00Z">
        <w:r>
          <w:rPr>
            <w:rFonts w:ascii="Arial" w:eastAsia="Times New Roman" w:hAnsi="Arial" w:cs="Arial"/>
            <w:sz w:val="22"/>
          </w:rPr>
          <w:t xml:space="preserve">, line 18 p &lt; 0.01 </w:t>
        </w:r>
      </w:ins>
    </w:p>
    <w:p w14:paraId="217BC14A" w14:textId="27C967E2" w:rsidR="008E13C3" w:rsidRDefault="008E13C3" w:rsidP="004353CF">
      <w:pPr>
        <w:spacing w:line="360" w:lineRule="auto"/>
        <w:rPr>
          <w:ins w:id="117" w:author="Holly Celina Mcqueary" w:date="2019-09-19T13:41:00Z"/>
          <w:rFonts w:ascii="Arial" w:eastAsia="Times New Roman" w:hAnsi="Arial" w:cs="Arial"/>
          <w:sz w:val="22"/>
        </w:rPr>
      </w:pPr>
      <w:ins w:id="118" w:author="Holly Celina Mcqueary" w:date="2019-09-19T13:40:00Z">
        <w:r>
          <w:rPr>
            <w:rFonts w:ascii="Arial" w:eastAsia="Times New Roman" w:hAnsi="Arial" w:cs="Arial"/>
            <w:sz w:val="22"/>
          </w:rPr>
          <w:t>Chromosome II:</w:t>
        </w:r>
      </w:ins>
      <w:ins w:id="119" w:author="Holly Celina Mcqueary" w:date="2019-09-19T13:41:00Z">
        <w:r>
          <w:rPr>
            <w:rFonts w:ascii="Arial" w:eastAsia="Times New Roman" w:hAnsi="Arial" w:cs="Arial"/>
            <w:sz w:val="22"/>
          </w:rPr>
          <w:t xml:space="preserve"> </w:t>
        </w:r>
      </w:ins>
      <w:ins w:id="120" w:author="Holly Celina Mcqueary" w:date="2019-09-19T13:40:00Z">
        <w:r>
          <w:rPr>
            <w:rFonts w:ascii="Arial" w:eastAsia="Times New Roman" w:hAnsi="Arial" w:cs="Arial"/>
            <w:sz w:val="22"/>
          </w:rPr>
          <w:t xml:space="preserve">GC lines: no significant values MA lines: line 4 p &lt; 0.05, </w:t>
        </w:r>
      </w:ins>
      <w:ins w:id="121" w:author="Holly Celina Mcqueary" w:date="2019-09-19T13:41:00Z">
        <w:r>
          <w:rPr>
            <w:rFonts w:ascii="Arial" w:eastAsia="Times New Roman" w:hAnsi="Arial" w:cs="Arial"/>
            <w:sz w:val="22"/>
          </w:rPr>
          <w:t xml:space="preserve">line 108 p &lt; 0.05 </w:t>
        </w:r>
      </w:ins>
    </w:p>
    <w:p w14:paraId="42199567" w14:textId="42C23A2A" w:rsidR="008E13C3" w:rsidRDefault="008E13C3" w:rsidP="004353CF">
      <w:pPr>
        <w:spacing w:line="360" w:lineRule="auto"/>
        <w:rPr>
          <w:ins w:id="122" w:author="Holly Celina Mcqueary" w:date="2019-09-19T13:43:00Z"/>
          <w:rFonts w:ascii="Arial" w:eastAsia="Times New Roman" w:hAnsi="Arial" w:cs="Arial"/>
          <w:sz w:val="22"/>
        </w:rPr>
      </w:pPr>
      <w:ins w:id="123" w:author="Holly Celina Mcqueary" w:date="2019-09-19T13:41:00Z">
        <w:r>
          <w:rPr>
            <w:rFonts w:ascii="Arial" w:eastAsia="Times New Roman" w:hAnsi="Arial" w:cs="Arial"/>
            <w:sz w:val="22"/>
          </w:rPr>
          <w:t>C</w:t>
        </w:r>
      </w:ins>
      <w:ins w:id="124" w:author="Holly Celina Mcqueary" w:date="2019-09-19T13:42:00Z">
        <w:r>
          <w:rPr>
            <w:rFonts w:ascii="Arial" w:eastAsia="Times New Roman" w:hAnsi="Arial" w:cs="Arial"/>
            <w:sz w:val="22"/>
          </w:rPr>
          <w:t xml:space="preserve">hromosome III: GC lines: 3 &lt; 0.1, 7 &lt; 0.1, 11 &lt; 0.01, 18 &lt; 0.01, 49 &lt; 0.05, 59 &lt; 0.05, 61 &lt; 0.05, 76 &lt; 0.01, 77 &lt; 0.1 MA lines: </w:t>
        </w:r>
      </w:ins>
      <w:ins w:id="125" w:author="Holly Celina Mcqueary" w:date="2019-09-19T13:43:00Z">
        <w:r>
          <w:rPr>
            <w:rFonts w:ascii="Arial" w:eastAsia="Times New Roman" w:hAnsi="Arial" w:cs="Arial"/>
            <w:sz w:val="22"/>
          </w:rPr>
          <w:t>3 &lt; 0.1</w:t>
        </w:r>
      </w:ins>
    </w:p>
    <w:p w14:paraId="5CDAA3BF" w14:textId="40E9C700" w:rsidR="008E13C3" w:rsidRDefault="008E13C3" w:rsidP="004353CF">
      <w:pPr>
        <w:spacing w:line="360" w:lineRule="auto"/>
        <w:rPr>
          <w:ins w:id="126" w:author="Holly Celina Mcqueary" w:date="2019-09-19T13:46:00Z"/>
          <w:rFonts w:ascii="Arial" w:eastAsia="Times New Roman" w:hAnsi="Arial" w:cs="Arial"/>
          <w:sz w:val="22"/>
        </w:rPr>
      </w:pPr>
      <w:ins w:id="127" w:author="Holly Celina Mcqueary" w:date="2019-09-19T13:43:00Z">
        <w:r>
          <w:rPr>
            <w:rFonts w:ascii="Arial" w:eastAsia="Times New Roman" w:hAnsi="Arial" w:cs="Arial"/>
            <w:sz w:val="22"/>
          </w:rPr>
          <w:t xml:space="preserve">Chromosome IV: </w:t>
        </w:r>
      </w:ins>
      <w:ins w:id="128" w:author="Holly Celina Mcqueary" w:date="2019-09-19T13:44:00Z">
        <w:r>
          <w:rPr>
            <w:rFonts w:ascii="Arial" w:eastAsia="Times New Roman" w:hAnsi="Arial" w:cs="Arial"/>
            <w:sz w:val="22"/>
          </w:rPr>
          <w:t xml:space="preserve">2,3,5,7,18,59,61,76 &lt; 0.01, 4,8,77 &lt; 0.05, </w:t>
        </w:r>
      </w:ins>
      <w:ins w:id="129" w:author="Holly Celina Mcqueary" w:date="2019-09-19T13:45:00Z">
        <w:r>
          <w:rPr>
            <w:rFonts w:ascii="Arial" w:eastAsia="Times New Roman" w:hAnsi="Arial" w:cs="Arial"/>
            <w:sz w:val="22"/>
          </w:rPr>
          <w:t xml:space="preserve">9, 69 &lt; 0.1 MA lines: 3, 4, 29, 88,152 &lt; 0.05, </w:t>
        </w:r>
      </w:ins>
      <w:ins w:id="130" w:author="Holly Celina Mcqueary" w:date="2019-09-19T13:46:00Z">
        <w:r>
          <w:rPr>
            <w:rFonts w:ascii="Arial" w:eastAsia="Times New Roman" w:hAnsi="Arial" w:cs="Arial"/>
            <w:sz w:val="22"/>
          </w:rPr>
          <w:t>9,108 &lt; 0.01, 15,112 &lt; 0.1</w:t>
        </w:r>
      </w:ins>
    </w:p>
    <w:p w14:paraId="63842AC2" w14:textId="78E51586" w:rsidR="008E13C3" w:rsidRDefault="008E13C3" w:rsidP="004353CF">
      <w:pPr>
        <w:spacing w:line="360" w:lineRule="auto"/>
        <w:rPr>
          <w:ins w:id="131" w:author="Holly Celina Mcqueary" w:date="2019-09-19T13:48:00Z"/>
          <w:rFonts w:ascii="Arial" w:eastAsia="Times New Roman" w:hAnsi="Arial" w:cs="Arial"/>
          <w:sz w:val="22"/>
        </w:rPr>
      </w:pPr>
      <w:ins w:id="132" w:author="Holly Celina Mcqueary" w:date="2019-09-19T13:46:00Z">
        <w:r>
          <w:rPr>
            <w:rFonts w:ascii="Arial" w:eastAsia="Times New Roman" w:hAnsi="Arial" w:cs="Arial"/>
            <w:sz w:val="22"/>
          </w:rPr>
          <w:t>Chromosome V: GC lines: 4, 49, 61, 76 &lt; 0</w:t>
        </w:r>
      </w:ins>
      <w:ins w:id="133" w:author="Holly Celina Mcqueary" w:date="2019-09-19T13:47:00Z">
        <w:r>
          <w:rPr>
            <w:rFonts w:ascii="Arial" w:eastAsia="Times New Roman" w:hAnsi="Arial" w:cs="Arial"/>
            <w:sz w:val="22"/>
          </w:rPr>
          <w:t>.01, 3, 18, 59, &lt; 0.05, 7,69, 77 &lt; 0.1 MA: 5, 1</w:t>
        </w:r>
      </w:ins>
      <w:ins w:id="134" w:author="Holly Celina Mcqueary" w:date="2019-09-19T13:48:00Z">
        <w:r>
          <w:rPr>
            <w:rFonts w:ascii="Arial" w:eastAsia="Times New Roman" w:hAnsi="Arial" w:cs="Arial"/>
            <w:sz w:val="22"/>
          </w:rPr>
          <w:t>12, 117, 123 &lt; 0.01, 29 &lt; 0.05, 28. 0.1</w:t>
        </w:r>
      </w:ins>
    </w:p>
    <w:p w14:paraId="36069925" w14:textId="35805426" w:rsidR="008E13C3" w:rsidRDefault="008E13C3" w:rsidP="004353CF">
      <w:pPr>
        <w:spacing w:line="360" w:lineRule="auto"/>
        <w:rPr>
          <w:ins w:id="135" w:author="Holly Celina Mcqueary" w:date="2019-09-19T13:49:00Z"/>
          <w:rFonts w:ascii="Arial" w:eastAsia="Times New Roman" w:hAnsi="Arial" w:cs="Arial"/>
          <w:sz w:val="22"/>
        </w:rPr>
      </w:pPr>
      <w:ins w:id="136" w:author="Holly Celina Mcqueary" w:date="2019-09-19T13:48:00Z">
        <w:r>
          <w:rPr>
            <w:rFonts w:ascii="Arial" w:eastAsia="Times New Roman" w:hAnsi="Arial" w:cs="Arial"/>
            <w:sz w:val="22"/>
          </w:rPr>
          <w:t xml:space="preserve">Chromosome VI: GC lines: </w:t>
        </w:r>
      </w:ins>
      <w:ins w:id="137" w:author="Holly Celina Mcqueary" w:date="2019-09-19T13:49:00Z">
        <w:r>
          <w:rPr>
            <w:rFonts w:ascii="Arial" w:eastAsia="Times New Roman" w:hAnsi="Arial" w:cs="Arial"/>
            <w:sz w:val="22"/>
          </w:rPr>
          <w:t>11 &lt; 0.1, 49 &lt; 0.05  MA lines: 3 &lt;0.1</w:t>
        </w:r>
      </w:ins>
    </w:p>
    <w:p w14:paraId="172914E4" w14:textId="6B73B3F2" w:rsidR="008E13C3" w:rsidRDefault="008E13C3" w:rsidP="004353CF">
      <w:pPr>
        <w:spacing w:line="360" w:lineRule="auto"/>
        <w:rPr>
          <w:ins w:id="138" w:author="Holly Celina Mcqueary" w:date="2019-09-19T13:51:00Z"/>
          <w:rFonts w:ascii="Arial" w:eastAsia="Times New Roman" w:hAnsi="Arial" w:cs="Arial"/>
          <w:sz w:val="22"/>
        </w:rPr>
      </w:pPr>
      <w:ins w:id="139" w:author="Holly Celina Mcqueary" w:date="2019-09-19T13:49:00Z">
        <w:r>
          <w:rPr>
            <w:rFonts w:ascii="Arial" w:eastAsia="Times New Roman" w:hAnsi="Arial" w:cs="Arial"/>
            <w:sz w:val="22"/>
          </w:rPr>
          <w:t xml:space="preserve">Chromosome VII: 2, 3, 5, 7, 18, </w:t>
        </w:r>
      </w:ins>
      <w:ins w:id="140" w:author="Holly Celina Mcqueary" w:date="2019-09-19T13:50:00Z">
        <w:r>
          <w:rPr>
            <w:rFonts w:ascii="Arial" w:eastAsia="Times New Roman" w:hAnsi="Arial" w:cs="Arial"/>
            <w:sz w:val="22"/>
          </w:rPr>
          <w:t xml:space="preserve">49, 59, 61, 76, &lt; 0.01, 8, 69, 77 &lt; 0.05, 4&lt; 0.1 MA lines: </w:t>
        </w:r>
      </w:ins>
      <w:ins w:id="141" w:author="Holly Celina Mcqueary" w:date="2019-09-19T13:51:00Z">
        <w:r>
          <w:rPr>
            <w:rFonts w:ascii="Arial" w:eastAsia="Times New Roman" w:hAnsi="Arial" w:cs="Arial"/>
            <w:sz w:val="22"/>
          </w:rPr>
          <w:t>152 &lt; 0.05, 4, 88, 123 &lt; 0.1</w:t>
        </w:r>
      </w:ins>
    </w:p>
    <w:p w14:paraId="50CB2D4B" w14:textId="29067EBE" w:rsidR="008E13C3" w:rsidRDefault="008E13C3" w:rsidP="004353CF">
      <w:pPr>
        <w:spacing w:line="360" w:lineRule="auto"/>
        <w:rPr>
          <w:ins w:id="142" w:author="Holly Celina Mcqueary" w:date="2019-09-19T13:53:00Z"/>
          <w:rFonts w:ascii="Arial" w:eastAsia="Times New Roman" w:hAnsi="Arial" w:cs="Arial"/>
          <w:sz w:val="22"/>
        </w:rPr>
      </w:pPr>
      <w:ins w:id="143" w:author="Holly Celina Mcqueary" w:date="2019-09-19T13:52:00Z">
        <w:r>
          <w:rPr>
            <w:rFonts w:ascii="Arial" w:eastAsia="Times New Roman" w:hAnsi="Arial" w:cs="Arial"/>
            <w:sz w:val="22"/>
          </w:rPr>
          <w:t xml:space="preserve">Chromosome VIII: </w:t>
        </w:r>
      </w:ins>
      <w:ins w:id="144" w:author="Holly Celina Mcqueary" w:date="2019-09-19T13:53:00Z">
        <w:r>
          <w:rPr>
            <w:rFonts w:ascii="Arial" w:eastAsia="Times New Roman" w:hAnsi="Arial" w:cs="Arial"/>
            <w:sz w:val="22"/>
          </w:rPr>
          <w:t xml:space="preserve">GC lines: 3, 7, 61 &lt; 0.1, 18, 49, 76 &lt; 0.01 </w:t>
        </w:r>
      </w:ins>
      <w:ins w:id="145" w:author="Holly Celina Mcqueary" w:date="2019-09-19T13:52:00Z">
        <w:r>
          <w:rPr>
            <w:rFonts w:ascii="Arial" w:eastAsia="Times New Roman" w:hAnsi="Arial" w:cs="Arial"/>
            <w:sz w:val="22"/>
          </w:rPr>
          <w:t>MA lines: 50 &lt; 0.1, 117, 123 &lt; 0.05, 108, 152 &lt; 0.01</w:t>
        </w:r>
      </w:ins>
    </w:p>
    <w:p w14:paraId="79390048" w14:textId="32AF0287" w:rsidR="008E13C3" w:rsidRDefault="008E13C3" w:rsidP="004353CF">
      <w:pPr>
        <w:spacing w:line="360" w:lineRule="auto"/>
        <w:rPr>
          <w:ins w:id="146" w:author="Holly Celina Mcqueary" w:date="2019-09-19T13:57:00Z"/>
          <w:rFonts w:ascii="Arial" w:eastAsia="Times New Roman" w:hAnsi="Arial" w:cs="Arial"/>
          <w:sz w:val="22"/>
        </w:rPr>
      </w:pPr>
      <w:ins w:id="147" w:author="Holly Celina Mcqueary" w:date="2019-09-19T13:53:00Z">
        <w:r>
          <w:rPr>
            <w:rFonts w:ascii="Arial" w:eastAsia="Times New Roman" w:hAnsi="Arial" w:cs="Arial"/>
            <w:sz w:val="22"/>
          </w:rPr>
          <w:t xml:space="preserve">Chromosome IX: GC lines: </w:t>
        </w:r>
      </w:ins>
      <w:ins w:id="148" w:author="Holly Celina Mcqueary" w:date="2019-09-19T13:54:00Z">
        <w:r>
          <w:rPr>
            <w:rFonts w:ascii="Arial" w:eastAsia="Times New Roman" w:hAnsi="Arial" w:cs="Arial"/>
            <w:sz w:val="22"/>
          </w:rPr>
          <w:t xml:space="preserve">5,7,8,59 &lt; 0.05, 2,3,18,61,76 &lt; 0.01 MA Lines: </w:t>
        </w:r>
      </w:ins>
      <w:ins w:id="149" w:author="Holly Celina Mcqueary" w:date="2019-09-19T13:56:00Z">
        <w:r>
          <w:rPr>
            <w:rFonts w:ascii="Arial" w:eastAsia="Times New Roman" w:hAnsi="Arial" w:cs="Arial"/>
            <w:sz w:val="22"/>
          </w:rPr>
          <w:t xml:space="preserve">4, 112, &lt; 0.1, 2, </w:t>
        </w:r>
      </w:ins>
      <w:ins w:id="150" w:author="Holly Celina Mcqueary" w:date="2019-09-19T13:57:00Z">
        <w:r>
          <w:rPr>
            <w:rFonts w:ascii="Arial" w:eastAsia="Times New Roman" w:hAnsi="Arial" w:cs="Arial"/>
            <w:sz w:val="22"/>
          </w:rPr>
          <w:t xml:space="preserve">9, 11, 115, 123 &lt; 0.05, 3, 15, 29, 50, 88, 108, 119, 152 &lt; 0.01 </w:t>
        </w:r>
      </w:ins>
    </w:p>
    <w:p w14:paraId="7F00CA3C" w14:textId="3C17BD07" w:rsidR="008E13C3" w:rsidRDefault="008E13C3" w:rsidP="004353CF">
      <w:pPr>
        <w:spacing w:line="360" w:lineRule="auto"/>
        <w:rPr>
          <w:ins w:id="151" w:author="Holly Celina Mcqueary" w:date="2019-09-19T13:59:00Z"/>
          <w:rFonts w:ascii="Arial" w:eastAsia="Times New Roman" w:hAnsi="Arial" w:cs="Arial"/>
          <w:sz w:val="22"/>
        </w:rPr>
      </w:pPr>
      <w:ins w:id="152" w:author="Holly Celina Mcqueary" w:date="2019-09-19T13:57:00Z">
        <w:r>
          <w:rPr>
            <w:rFonts w:ascii="Arial" w:eastAsia="Times New Roman" w:hAnsi="Arial" w:cs="Arial"/>
            <w:sz w:val="22"/>
          </w:rPr>
          <w:t>Chromosome X: GC lin</w:t>
        </w:r>
      </w:ins>
      <w:ins w:id="153" w:author="Holly Celina Mcqueary" w:date="2019-09-19T13:58:00Z">
        <w:r>
          <w:rPr>
            <w:rFonts w:ascii="Arial" w:eastAsia="Times New Roman" w:hAnsi="Arial" w:cs="Arial"/>
            <w:sz w:val="22"/>
          </w:rPr>
          <w:t xml:space="preserve">es: 2, 8, 59 &lt; 0.1, 5, 49, 61 &lt; 0.05, 3, 18, 76 &lt; 0.01 </w:t>
        </w:r>
      </w:ins>
      <w:ins w:id="154" w:author="Holly Celina Mcqueary" w:date="2019-09-19T13:59:00Z">
        <w:r>
          <w:rPr>
            <w:rFonts w:ascii="Arial" w:eastAsia="Times New Roman" w:hAnsi="Arial" w:cs="Arial"/>
            <w:sz w:val="22"/>
          </w:rPr>
          <w:t xml:space="preserve">MA lines: 108 &lt; 0.05 </w:t>
        </w:r>
      </w:ins>
    </w:p>
    <w:p w14:paraId="75BB9945" w14:textId="6F1519FB" w:rsidR="008E13C3" w:rsidRDefault="008E13C3" w:rsidP="004353CF">
      <w:pPr>
        <w:spacing w:line="360" w:lineRule="auto"/>
        <w:rPr>
          <w:ins w:id="155" w:author="Holly Celina Mcqueary" w:date="2019-09-19T14:00:00Z"/>
          <w:rFonts w:ascii="Arial" w:eastAsia="Times New Roman" w:hAnsi="Arial" w:cs="Arial"/>
          <w:sz w:val="22"/>
        </w:rPr>
      </w:pPr>
      <w:proofErr w:type="spellStart"/>
      <w:ins w:id="156" w:author="Holly Celina Mcqueary" w:date="2019-09-19T13:59:00Z">
        <w:r>
          <w:rPr>
            <w:rFonts w:ascii="Arial" w:eastAsia="Times New Roman" w:hAnsi="Arial" w:cs="Arial"/>
            <w:sz w:val="22"/>
          </w:rPr>
          <w:t>Chromsome</w:t>
        </w:r>
        <w:proofErr w:type="spellEnd"/>
        <w:r>
          <w:rPr>
            <w:rFonts w:ascii="Arial" w:eastAsia="Times New Roman" w:hAnsi="Arial" w:cs="Arial"/>
            <w:sz w:val="22"/>
          </w:rPr>
          <w:t xml:space="preserve"> XI: GC lines: 5, 9,59, 76 &lt; 0.1, 8,61, 77 &lt; 0.05</w:t>
        </w:r>
      </w:ins>
      <w:ins w:id="157" w:author="Holly Celina Mcqueary" w:date="2019-09-19T14:00:00Z">
        <w:r>
          <w:rPr>
            <w:rFonts w:ascii="Arial" w:eastAsia="Times New Roman" w:hAnsi="Arial" w:cs="Arial"/>
            <w:sz w:val="22"/>
          </w:rPr>
          <w:t>, 2,3, 18 &lt; 0.01 MA lines: 29 &lt; 0.1, 9,50, 152 &lt;</w:t>
        </w:r>
      </w:ins>
      <w:ins w:id="158" w:author="Holly Celina Mcqueary" w:date="2019-09-19T14:01:00Z">
        <w:r>
          <w:rPr>
            <w:rFonts w:ascii="Arial" w:eastAsia="Times New Roman" w:hAnsi="Arial" w:cs="Arial"/>
            <w:sz w:val="22"/>
          </w:rPr>
          <w:t xml:space="preserve"> 0.05, 108 &lt; 0.01</w:t>
        </w:r>
      </w:ins>
    </w:p>
    <w:p w14:paraId="1F072ED3" w14:textId="6FDD97F7" w:rsidR="008E13C3" w:rsidRDefault="008E13C3" w:rsidP="004353CF">
      <w:pPr>
        <w:spacing w:line="360" w:lineRule="auto"/>
        <w:rPr>
          <w:ins w:id="159" w:author="Holly Celina Mcqueary" w:date="2019-09-19T14:02:00Z"/>
          <w:rFonts w:ascii="Arial" w:eastAsia="Times New Roman" w:hAnsi="Arial" w:cs="Arial"/>
          <w:sz w:val="22"/>
        </w:rPr>
      </w:pPr>
      <w:proofErr w:type="spellStart"/>
      <w:ins w:id="160" w:author="Holly Celina Mcqueary" w:date="2019-09-19T14:00:00Z">
        <w:r>
          <w:rPr>
            <w:rFonts w:ascii="Arial" w:eastAsia="Times New Roman" w:hAnsi="Arial" w:cs="Arial"/>
            <w:sz w:val="22"/>
          </w:rPr>
          <w:t>Chromsome</w:t>
        </w:r>
        <w:proofErr w:type="spellEnd"/>
        <w:r>
          <w:rPr>
            <w:rFonts w:ascii="Arial" w:eastAsia="Times New Roman" w:hAnsi="Arial" w:cs="Arial"/>
            <w:sz w:val="22"/>
          </w:rPr>
          <w:t xml:space="preserve"> XII: </w:t>
        </w:r>
      </w:ins>
      <w:ins w:id="161" w:author="Holly Celina Mcqueary" w:date="2019-09-19T14:01:00Z">
        <w:r>
          <w:rPr>
            <w:rFonts w:ascii="Arial" w:eastAsia="Times New Roman" w:hAnsi="Arial" w:cs="Arial"/>
            <w:sz w:val="22"/>
          </w:rPr>
          <w:t>GC lines: 5 &lt; 0.05, 3,4,7, 8 , 11,18,49,59,61,76,</w:t>
        </w:r>
      </w:ins>
      <w:ins w:id="162" w:author="Holly Celina Mcqueary" w:date="2019-09-19T14:02:00Z">
        <w:r>
          <w:rPr>
            <w:rFonts w:ascii="Arial" w:eastAsia="Times New Roman" w:hAnsi="Arial" w:cs="Arial"/>
            <w:sz w:val="22"/>
          </w:rPr>
          <w:t>77 &lt; 0.01  MA lines: 4, 117 &lt; 0.05</w:t>
        </w:r>
      </w:ins>
    </w:p>
    <w:p w14:paraId="231BE06F" w14:textId="0C610126" w:rsidR="008E13C3" w:rsidRDefault="008E13C3" w:rsidP="004353CF">
      <w:pPr>
        <w:spacing w:line="360" w:lineRule="auto"/>
        <w:rPr>
          <w:ins w:id="163" w:author="Holly Celina Mcqueary" w:date="2019-09-19T14:04:00Z"/>
          <w:rFonts w:ascii="Arial" w:eastAsia="Times New Roman" w:hAnsi="Arial" w:cs="Arial"/>
          <w:sz w:val="22"/>
        </w:rPr>
      </w:pPr>
      <w:ins w:id="164" w:author="Holly Celina Mcqueary" w:date="2019-09-19T14:02:00Z">
        <w:r>
          <w:rPr>
            <w:rFonts w:ascii="Arial" w:eastAsia="Times New Roman" w:hAnsi="Arial" w:cs="Arial"/>
            <w:sz w:val="22"/>
          </w:rPr>
          <w:lastRenderedPageBreak/>
          <w:t xml:space="preserve">Chromosome XIII: </w:t>
        </w:r>
      </w:ins>
      <w:ins w:id="165" w:author="Holly Celina Mcqueary" w:date="2019-09-19T14:03:00Z">
        <w:r>
          <w:rPr>
            <w:rFonts w:ascii="Arial" w:eastAsia="Times New Roman" w:hAnsi="Arial" w:cs="Arial"/>
            <w:sz w:val="22"/>
          </w:rPr>
          <w:t xml:space="preserve">4, 9, 11 &lt; 0.1, 8,59, 77 &lt; 0.05, 2,3,5,7,18,49,61,76 &lt; 0.01 MA lines: </w:t>
        </w:r>
      </w:ins>
      <w:ins w:id="166" w:author="Holly Celina Mcqueary" w:date="2019-09-19T14:04:00Z">
        <w:r>
          <w:rPr>
            <w:rFonts w:ascii="Arial" w:eastAsia="Times New Roman" w:hAnsi="Arial" w:cs="Arial"/>
            <w:sz w:val="22"/>
          </w:rPr>
          <w:t xml:space="preserve">4, 108, 115 &lt; 0.1, 112 &lt; 0.01 </w:t>
        </w:r>
      </w:ins>
    </w:p>
    <w:p w14:paraId="227DEEC2" w14:textId="1D36CEE3" w:rsidR="008E13C3" w:rsidRDefault="008E13C3" w:rsidP="004353CF">
      <w:pPr>
        <w:spacing w:line="360" w:lineRule="auto"/>
        <w:rPr>
          <w:ins w:id="167" w:author="Holly Celina Mcqueary" w:date="2019-09-19T14:05:00Z"/>
          <w:rFonts w:ascii="Arial" w:eastAsia="Times New Roman" w:hAnsi="Arial" w:cs="Arial"/>
          <w:sz w:val="22"/>
        </w:rPr>
      </w:pPr>
      <w:ins w:id="168" w:author="Holly Celina Mcqueary" w:date="2019-09-19T14:04:00Z">
        <w:r>
          <w:rPr>
            <w:rFonts w:ascii="Arial" w:eastAsia="Times New Roman" w:hAnsi="Arial" w:cs="Arial"/>
            <w:sz w:val="22"/>
          </w:rPr>
          <w:t xml:space="preserve">Chromosome XIV: </w:t>
        </w:r>
      </w:ins>
      <w:ins w:id="169" w:author="Holly Celina Mcqueary" w:date="2019-09-19T14:05:00Z">
        <w:r>
          <w:rPr>
            <w:rFonts w:ascii="Arial" w:eastAsia="Times New Roman" w:hAnsi="Arial" w:cs="Arial"/>
            <w:sz w:val="22"/>
          </w:rPr>
          <w:t xml:space="preserve">GC lines: 4, 7, 59, 69, 77 &lt; 0.05, 11,18,61,76 &lt; 0.01 MA lines: 9 </w:t>
        </w:r>
      </w:ins>
      <w:ins w:id="170" w:author="Holly Celina Mcqueary" w:date="2019-09-19T14:06:00Z">
        <w:r>
          <w:rPr>
            <w:rFonts w:ascii="Arial" w:eastAsia="Times New Roman" w:hAnsi="Arial" w:cs="Arial"/>
            <w:sz w:val="22"/>
          </w:rPr>
          <w:t>&lt; 0.01</w:t>
        </w:r>
      </w:ins>
    </w:p>
    <w:p w14:paraId="075E10E7" w14:textId="3F0D0234" w:rsidR="008E13C3" w:rsidRDefault="008E13C3" w:rsidP="004353CF">
      <w:pPr>
        <w:spacing w:line="360" w:lineRule="auto"/>
        <w:rPr>
          <w:ins w:id="171" w:author="Holly Celina Mcqueary" w:date="2019-09-19T14:07:00Z"/>
          <w:rFonts w:ascii="Arial" w:eastAsia="Times New Roman" w:hAnsi="Arial" w:cs="Arial"/>
          <w:sz w:val="22"/>
        </w:rPr>
      </w:pPr>
      <w:ins w:id="172" w:author="Holly Celina Mcqueary" w:date="2019-09-19T14:05:00Z">
        <w:r>
          <w:rPr>
            <w:rFonts w:ascii="Arial" w:eastAsia="Times New Roman" w:hAnsi="Arial" w:cs="Arial"/>
            <w:sz w:val="22"/>
          </w:rPr>
          <w:t xml:space="preserve">Chromosome XV: </w:t>
        </w:r>
      </w:ins>
      <w:ins w:id="173" w:author="Holly Celina Mcqueary" w:date="2019-09-19T14:06:00Z">
        <w:r>
          <w:rPr>
            <w:rFonts w:ascii="Arial" w:eastAsia="Times New Roman" w:hAnsi="Arial" w:cs="Arial"/>
            <w:sz w:val="22"/>
          </w:rPr>
          <w:t>GC lines: 5 &lt; 0.1, 7, 9, 76 &lt; 0.05, 2,3,</w:t>
        </w:r>
      </w:ins>
      <w:ins w:id="174" w:author="Holly Celina Mcqueary" w:date="2019-09-19T14:07:00Z">
        <w:r>
          <w:rPr>
            <w:rFonts w:ascii="Arial" w:eastAsia="Times New Roman" w:hAnsi="Arial" w:cs="Arial"/>
            <w:sz w:val="22"/>
          </w:rPr>
          <w:t>11,18,49,59,61 &lt; 0.01 MA lines: 29 &lt; 0.1, 9 &lt; 0.05</w:t>
        </w:r>
      </w:ins>
    </w:p>
    <w:p w14:paraId="20E4B2E4" w14:textId="042ADFF2" w:rsidR="008E13C3" w:rsidRDefault="008E13C3" w:rsidP="004353CF">
      <w:pPr>
        <w:spacing w:line="360" w:lineRule="auto"/>
        <w:rPr>
          <w:ins w:id="175" w:author="Holly Celina Mcqueary" w:date="2019-09-19T13:58:00Z"/>
          <w:rFonts w:ascii="Arial" w:eastAsia="Times New Roman" w:hAnsi="Arial" w:cs="Arial"/>
          <w:sz w:val="22"/>
        </w:rPr>
      </w:pPr>
      <w:ins w:id="176" w:author="Holly Celina Mcqueary" w:date="2019-09-19T14:07:00Z">
        <w:r>
          <w:rPr>
            <w:rFonts w:ascii="Arial" w:eastAsia="Times New Roman" w:hAnsi="Arial" w:cs="Arial"/>
            <w:sz w:val="22"/>
          </w:rPr>
          <w:t xml:space="preserve">Chromosome XVI: GC lines: </w:t>
        </w:r>
      </w:ins>
      <w:ins w:id="177" w:author="Holly Celina Mcqueary" w:date="2019-09-19T14:08:00Z">
        <w:r>
          <w:rPr>
            <w:rFonts w:ascii="Arial" w:eastAsia="Times New Roman" w:hAnsi="Arial" w:cs="Arial"/>
            <w:sz w:val="22"/>
          </w:rPr>
          <w:t>7 &lt; 0.1, 9,59 &lt; 0.05, 2,3,5,8,18,49,61,76,77 &lt; 0.01</w:t>
        </w:r>
      </w:ins>
      <w:ins w:id="178" w:author="Holly Celina Mcqueary" w:date="2019-09-19T14:09:00Z">
        <w:r w:rsidR="00A4251D">
          <w:rPr>
            <w:rFonts w:ascii="Arial" w:eastAsia="Times New Roman" w:hAnsi="Arial" w:cs="Arial"/>
            <w:sz w:val="22"/>
          </w:rPr>
          <w:t xml:space="preserve"> MA lines: 117, 152 &lt; 0.1, 4, 88 &lt; 0.05, 9, 29, 108, 1123, 115 &lt;</w:t>
        </w:r>
      </w:ins>
      <w:ins w:id="179" w:author="Holly Celina Mcqueary" w:date="2019-09-19T14:10:00Z">
        <w:r w:rsidR="00A4251D">
          <w:rPr>
            <w:rFonts w:ascii="Arial" w:eastAsia="Times New Roman" w:hAnsi="Arial" w:cs="Arial"/>
            <w:sz w:val="22"/>
          </w:rPr>
          <w:t xml:space="preserve"> 0.01 </w:t>
        </w:r>
      </w:ins>
      <w:ins w:id="180" w:author="Holly Celina Mcqueary" w:date="2019-09-19T14:07:00Z">
        <w:r>
          <w:rPr>
            <w:rFonts w:ascii="Arial" w:eastAsia="Times New Roman" w:hAnsi="Arial" w:cs="Arial"/>
            <w:sz w:val="22"/>
          </w:rPr>
          <w:t xml:space="preserve"> </w:t>
        </w:r>
      </w:ins>
    </w:p>
    <w:p w14:paraId="62ED9A0B" w14:textId="77777777" w:rsidR="008E13C3" w:rsidRDefault="008E13C3" w:rsidP="004353CF">
      <w:pPr>
        <w:spacing w:line="360" w:lineRule="auto"/>
        <w:rPr>
          <w:ins w:id="181" w:author="Holly Celina Mcqueary" w:date="2019-09-19T13:52:00Z"/>
          <w:rFonts w:ascii="Arial" w:eastAsia="Times New Roman" w:hAnsi="Arial" w:cs="Arial"/>
          <w:sz w:val="22"/>
        </w:rPr>
      </w:pPr>
    </w:p>
    <w:p w14:paraId="1D1EEC8A" w14:textId="77777777" w:rsidR="008E13C3" w:rsidRDefault="008E13C3" w:rsidP="004353CF">
      <w:pPr>
        <w:spacing w:line="360" w:lineRule="auto"/>
        <w:rPr>
          <w:ins w:id="182" w:author="Holly Celina Mcqueary" w:date="2019-09-19T13:47:00Z"/>
          <w:rFonts w:ascii="Arial" w:eastAsia="Times New Roman" w:hAnsi="Arial" w:cs="Arial"/>
          <w:sz w:val="22"/>
        </w:rPr>
      </w:pPr>
    </w:p>
    <w:p w14:paraId="35558AD5" w14:textId="77777777" w:rsidR="008E13C3" w:rsidRDefault="008E13C3" w:rsidP="004353CF">
      <w:pPr>
        <w:spacing w:line="360" w:lineRule="auto"/>
        <w:rPr>
          <w:ins w:id="183" w:author="Holly Celina Mcqueary" w:date="2019-09-19T13:36:00Z"/>
          <w:rFonts w:ascii="Arial" w:eastAsia="Times New Roman" w:hAnsi="Arial" w:cs="Arial"/>
          <w:sz w:val="22"/>
        </w:rPr>
      </w:pPr>
    </w:p>
    <w:p w14:paraId="16737092" w14:textId="54AE06ED" w:rsidR="000306BA" w:rsidRDefault="005E53FF">
      <w:pPr>
        <w:spacing w:line="360" w:lineRule="auto"/>
        <w:rPr>
          <w:rFonts w:ascii="Arial" w:eastAsia="Times New Roman" w:hAnsi="Arial" w:cs="Arial"/>
          <w:sz w:val="22"/>
        </w:rPr>
        <w:pPrChange w:id="184" w:author="Holly Celina Mcqueary" w:date="2019-09-04T14:07:00Z">
          <w:pPr/>
        </w:pPrChange>
      </w:pPr>
      <w:ins w:id="185" w:author="Holly Celina Mcqueary" w:date="2019-08-28T14:16:00Z">
        <w:r>
          <w:rPr>
            <w:rFonts w:ascii="Arial" w:eastAsia="Times New Roman" w:hAnsi="Arial" w:cs="Arial"/>
            <w:sz w:val="22"/>
          </w:rPr>
          <w:t xml:space="preserve"> </w:t>
        </w:r>
      </w:ins>
      <w:r w:rsidR="000306BA">
        <w:rPr>
          <w:rFonts w:ascii="Arial" w:eastAsia="Times New Roman" w:hAnsi="Arial" w:cs="Arial"/>
          <w:sz w:val="22"/>
        </w:rPr>
        <w:t xml:space="preserve"> </w:t>
      </w:r>
      <w:commentRangeStart w:id="186"/>
      <w:r w:rsidR="000306BA">
        <w:rPr>
          <w:rFonts w:ascii="Arial" w:eastAsia="Times New Roman" w:hAnsi="Arial" w:cs="Arial"/>
          <w:sz w:val="22"/>
        </w:rPr>
        <w:t xml:space="preserve">According to these findings, there is no evidence for whole-chromosome dosage compensation in any of our samples. </w:t>
      </w:r>
      <w:commentRangeEnd w:id="186"/>
      <w:r w:rsidR="00106448">
        <w:rPr>
          <w:rStyle w:val="CommentReference"/>
        </w:rPr>
        <w:commentReference w:id="186"/>
      </w:r>
    </w:p>
    <w:p w14:paraId="5344FC66" w14:textId="5D4E4028" w:rsidR="00003175" w:rsidRPr="009D577A" w:rsidRDefault="00DD3E39">
      <w:pPr>
        <w:spacing w:line="360" w:lineRule="auto"/>
        <w:rPr>
          <w:ins w:id="187" w:author="Holly Celina Mcqueary" w:date="2019-09-11T12:49:00Z"/>
          <w:rFonts w:ascii="Arial" w:eastAsia="Times New Roman" w:hAnsi="Arial" w:cs="Arial"/>
          <w:sz w:val="22"/>
        </w:rPr>
        <w:pPrChange w:id="188" w:author="Holly Celina Mcqueary" w:date="2019-09-11T12:49:00Z">
          <w:pPr>
            <w:numPr>
              <w:numId w:val="3"/>
            </w:numPr>
            <w:tabs>
              <w:tab w:val="num" w:pos="720"/>
            </w:tabs>
            <w:spacing w:line="360" w:lineRule="auto"/>
            <w:ind w:left="720" w:hanging="360"/>
          </w:pPr>
        </w:pPrChange>
      </w:pPr>
      <w:r>
        <w:rPr>
          <w:rFonts w:ascii="Arial" w:eastAsia="Times New Roman" w:hAnsi="Arial" w:cs="Arial"/>
          <w:sz w:val="22"/>
        </w:rPr>
        <w:tab/>
        <w:t>Ratios of gene expression levels from each sample to the ancestor were calculated and plotted for all genes</w:t>
      </w:r>
      <w:r w:rsidR="00C74118">
        <w:rPr>
          <w:rFonts w:ascii="Arial" w:eastAsia="Times New Roman" w:hAnsi="Arial" w:cs="Arial"/>
          <w:sz w:val="22"/>
        </w:rPr>
        <w:t xml:space="preserve"> in the euploid samples </w:t>
      </w:r>
      <w:del w:id="189" w:author="Dave Hall" w:date="2019-08-20T09:16:00Z">
        <w:r w:rsidR="00C74118" w:rsidDel="00A8784E">
          <w:rPr>
            <w:rFonts w:ascii="Arial" w:eastAsia="Times New Roman" w:hAnsi="Arial" w:cs="Arial"/>
            <w:sz w:val="22"/>
          </w:rPr>
          <w:delText xml:space="preserve">only </w:delText>
        </w:r>
      </w:del>
      <w:r w:rsidR="00C74118">
        <w:rPr>
          <w:rFonts w:ascii="Arial" w:eastAsia="Times New Roman" w:hAnsi="Arial" w:cs="Arial"/>
          <w:sz w:val="22"/>
        </w:rPr>
        <w:t xml:space="preserve">(figure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ins w:id="190" w:author="Dave Hall" w:date="2019-08-20T09:16:00Z">
        <w:r w:rsidR="00A8784E">
          <w:rPr>
            <w:rFonts w:ascii="Arial" w:eastAsia="Times New Roman" w:hAnsi="Arial" w:cs="Arial"/>
            <w:sz w:val="22"/>
          </w:rPr>
          <w:t xml:space="preserve">for </w:t>
        </w:r>
      </w:ins>
      <w:del w:id="191" w:author="Dave Hall" w:date="2019-08-20T09:15:00Z">
        <w:r w:rsidDel="00A8784E">
          <w:rPr>
            <w:rFonts w:ascii="Arial" w:eastAsia="Times New Roman" w:hAnsi="Arial" w:cs="Arial"/>
            <w:sz w:val="22"/>
          </w:rPr>
          <w:delText xml:space="preserve">cis </w:delText>
        </w:r>
      </w:del>
      <w:r>
        <w:rPr>
          <w:rFonts w:ascii="Arial" w:eastAsia="Times New Roman" w:hAnsi="Arial" w:cs="Arial"/>
          <w:sz w:val="22"/>
        </w:rPr>
        <w:t xml:space="preserve">genes </w:t>
      </w:r>
      <w:ins w:id="192" w:author="Dave Hall" w:date="2019-08-20T09:15:00Z">
        <w:r w:rsidR="00A8784E">
          <w:rPr>
            <w:rFonts w:ascii="Arial" w:eastAsia="Times New Roman" w:hAnsi="Arial" w:cs="Arial"/>
            <w:sz w:val="22"/>
          </w:rPr>
          <w:t xml:space="preserve">on the aneuploid chromosome(s) </w:t>
        </w:r>
      </w:ins>
      <w:r w:rsidR="00A42424">
        <w:rPr>
          <w:rFonts w:ascii="Arial" w:eastAsia="Times New Roman" w:hAnsi="Arial" w:cs="Arial"/>
          <w:sz w:val="22"/>
        </w:rPr>
        <w:t xml:space="preserve">in aneuploid samples </w:t>
      </w:r>
      <w:r>
        <w:rPr>
          <w:rFonts w:ascii="Arial" w:eastAsia="Times New Roman" w:hAnsi="Arial" w:cs="Arial"/>
          <w:sz w:val="22"/>
        </w:rPr>
        <w:t>(</w:t>
      </w:r>
      <w:del w:id="193" w:author="Dave Hall" w:date="2019-08-20T09:15:00Z">
        <w:r w:rsidDel="00A8784E">
          <w:rPr>
            <w:rFonts w:ascii="Arial" w:eastAsia="Times New Roman" w:hAnsi="Arial" w:cs="Arial"/>
            <w:sz w:val="22"/>
          </w:rPr>
          <w:delText>i.e. those on the aneuploid chromosome(s)</w:delText>
        </w:r>
      </w:del>
      <w:ins w:id="194" w:author="Dave Hall" w:date="2019-08-20T09:15:00Z">
        <w:r w:rsidR="00A8784E">
          <w:rPr>
            <w:rFonts w:ascii="Arial" w:eastAsia="Times New Roman" w:hAnsi="Arial" w:cs="Arial"/>
            <w:sz w:val="22"/>
          </w:rPr>
          <w:t>cis genes</w:t>
        </w:r>
      </w:ins>
      <w:r>
        <w:rPr>
          <w:rFonts w:ascii="Arial" w:eastAsia="Times New Roman" w:hAnsi="Arial" w:cs="Arial"/>
          <w:sz w:val="22"/>
        </w:rPr>
        <w:t>)</w:t>
      </w:r>
      <w:del w:id="195" w:author="Dave Hall" w:date="2019-08-20T09:16:00Z">
        <w:r w:rsidDel="00A8784E">
          <w:rPr>
            <w:rFonts w:ascii="Arial" w:eastAsia="Times New Roman" w:hAnsi="Arial" w:cs="Arial"/>
            <w:sz w:val="22"/>
          </w:rPr>
          <w:delText xml:space="preserve"> (figure </w:delText>
        </w:r>
        <w:r w:rsidR="005F1CEE" w:rsidDel="00A8784E">
          <w:rPr>
            <w:rFonts w:ascii="Arial" w:eastAsia="Times New Roman" w:hAnsi="Arial" w:cs="Arial"/>
            <w:sz w:val="22"/>
          </w:rPr>
          <w:delText>8</w:delText>
        </w:r>
        <w:r w:rsidDel="00A8784E">
          <w:rPr>
            <w:rFonts w:ascii="Arial" w:eastAsia="Times New Roman" w:hAnsi="Arial" w:cs="Arial"/>
            <w:sz w:val="22"/>
          </w:rPr>
          <w:delText>)</w:delText>
        </w:r>
      </w:del>
      <w:r>
        <w:rPr>
          <w:rFonts w:ascii="Arial" w:eastAsia="Times New Roman" w:hAnsi="Arial" w:cs="Arial"/>
          <w:sz w:val="22"/>
        </w:rPr>
        <w:t xml:space="preserve">, and </w:t>
      </w:r>
      <w:ins w:id="196" w:author="Dave Hall" w:date="2019-08-20T09:16:00Z">
        <w:r w:rsidR="00A8784E">
          <w:rPr>
            <w:rFonts w:ascii="Arial" w:eastAsia="Times New Roman" w:hAnsi="Arial" w:cs="Arial"/>
            <w:sz w:val="22"/>
          </w:rPr>
          <w:t xml:space="preserve">for </w:t>
        </w:r>
      </w:ins>
      <w:del w:id="197" w:author="Dave Hall" w:date="2019-08-20T09:15:00Z">
        <w:r w:rsidDel="00A8784E">
          <w:rPr>
            <w:rFonts w:ascii="Arial" w:eastAsia="Times New Roman" w:hAnsi="Arial" w:cs="Arial"/>
            <w:sz w:val="22"/>
          </w:rPr>
          <w:delText xml:space="preserve">trans </w:delText>
        </w:r>
      </w:del>
      <w:r>
        <w:rPr>
          <w:rFonts w:ascii="Arial" w:eastAsia="Times New Roman" w:hAnsi="Arial" w:cs="Arial"/>
          <w:sz w:val="22"/>
        </w:rPr>
        <w:t>genes</w:t>
      </w:r>
      <w:r w:rsidR="00A42424">
        <w:rPr>
          <w:rFonts w:ascii="Arial" w:eastAsia="Times New Roman" w:hAnsi="Arial" w:cs="Arial"/>
          <w:sz w:val="22"/>
        </w:rPr>
        <w:t xml:space="preserve"> </w:t>
      </w:r>
      <w:del w:id="198" w:author="Dave Hall" w:date="2019-08-20T09:15:00Z">
        <w:r w:rsidR="00A42424" w:rsidDel="00A8784E">
          <w:rPr>
            <w:rFonts w:ascii="Arial" w:eastAsia="Times New Roman" w:hAnsi="Arial" w:cs="Arial"/>
            <w:sz w:val="22"/>
          </w:rPr>
          <w:delText>in aneuploid samples</w:delText>
        </w:r>
        <w:r w:rsidDel="00A8784E">
          <w:rPr>
            <w:rFonts w:ascii="Arial" w:eastAsia="Times New Roman" w:hAnsi="Arial" w:cs="Arial"/>
            <w:sz w:val="22"/>
          </w:rPr>
          <w:delText xml:space="preserve"> (i.e. those </w:delText>
        </w:r>
      </w:del>
      <w:r>
        <w:rPr>
          <w:rFonts w:ascii="Arial" w:eastAsia="Times New Roman" w:hAnsi="Arial" w:cs="Arial"/>
          <w:sz w:val="22"/>
        </w:rPr>
        <w:t>not located on the aneuploid chromosome(s)</w:t>
      </w:r>
      <w:ins w:id="199" w:author="Dave Hall" w:date="2019-08-20T09:15:00Z">
        <w:r w:rsidR="00A8784E" w:rsidRPr="00A8784E">
          <w:rPr>
            <w:rFonts w:ascii="Arial" w:eastAsia="Times New Roman" w:hAnsi="Arial" w:cs="Arial"/>
            <w:sz w:val="22"/>
          </w:rPr>
          <w:t xml:space="preserve"> </w:t>
        </w:r>
        <w:r w:rsidR="00A8784E">
          <w:rPr>
            <w:rFonts w:ascii="Arial" w:eastAsia="Times New Roman" w:hAnsi="Arial" w:cs="Arial"/>
            <w:sz w:val="22"/>
          </w:rPr>
          <w:t>in aneuploid samples (</w:t>
        </w:r>
      </w:ins>
      <w:ins w:id="200" w:author="Dave Hall" w:date="2019-08-20T09:16:00Z">
        <w:r w:rsidR="00A8784E">
          <w:rPr>
            <w:rFonts w:ascii="Arial" w:eastAsia="Times New Roman" w:hAnsi="Arial" w:cs="Arial"/>
            <w:sz w:val="22"/>
          </w:rPr>
          <w:t>trans genes</w:t>
        </w:r>
      </w:ins>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 xml:space="preserve">chromosome in question </w:t>
      </w:r>
      <w:commentRangeStart w:id="201"/>
      <w:r>
        <w:rPr>
          <w:rFonts w:ascii="Arial" w:eastAsia="Times New Roman" w:hAnsi="Arial" w:cs="Arial"/>
          <w:sz w:val="22"/>
        </w:rPr>
        <w:t xml:space="preserve">was as expected </w:t>
      </w:r>
      <w:commentRangeEnd w:id="201"/>
      <w:r w:rsidR="00A8784E">
        <w:rPr>
          <w:rStyle w:val="CommentReference"/>
        </w:rPr>
        <w:commentReference w:id="201"/>
      </w:r>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ins w:id="202" w:author="Holly Celina Mcqueary" w:date="2019-09-11T12:39:00Z">
        <w:r w:rsidR="00A32571">
          <w:rPr>
            <w:rFonts w:ascii="Arial" w:eastAsia="Times New Roman" w:hAnsi="Arial" w:cs="Arial"/>
            <w:sz w:val="22"/>
          </w:rPr>
          <w:t>The cis genes were clustered around the expected ratios (dependent on the type of aneuploidy: for monosomic chromosomes, expected ratio is 0.5, for trisomic</w:t>
        </w:r>
      </w:ins>
      <w:ins w:id="203" w:author="Holly Celina Mcqueary" w:date="2019-09-11T12:40:00Z">
        <w:r w:rsidR="00A32571">
          <w:rPr>
            <w:rFonts w:ascii="Arial" w:eastAsia="Times New Roman" w:hAnsi="Arial" w:cs="Arial"/>
            <w:sz w:val="22"/>
          </w:rPr>
          <w:t xml:space="preserve"> chromosomes, the expected ratio is 1.5, and for tetrasomic chromosomes the expected ratio is 2). The trans genes also showed the expected tr</w:t>
        </w:r>
      </w:ins>
      <w:ins w:id="204" w:author="Holly Celina Mcqueary" w:date="2019-09-11T12:42:00Z">
        <w:r w:rsidR="00A32571">
          <w:rPr>
            <w:rFonts w:ascii="Arial" w:eastAsia="Times New Roman" w:hAnsi="Arial" w:cs="Arial"/>
            <w:sz w:val="22"/>
          </w:rPr>
          <w:t>end:  if you have a duplication of a chromosome,</w:t>
        </w:r>
      </w:ins>
      <w:ins w:id="205" w:author="Holly Celina Mcqueary" w:date="2019-09-11T12:43:00Z">
        <w:r w:rsidR="00A32571">
          <w:rPr>
            <w:rFonts w:ascii="Arial" w:eastAsia="Times New Roman" w:hAnsi="Arial" w:cs="Arial"/>
            <w:sz w:val="22"/>
          </w:rPr>
          <w:t xml:space="preserve"> then the amount of DNA that is sequenced from this chromosome is higher than the amount of DNA sequenced from each of the other 15 chromosomes (e.g. chromosome II has less DNA reads than chromosome I).</w:t>
        </w:r>
      </w:ins>
      <w:ins w:id="206" w:author="Holly Celina Mcqueary" w:date="2019-09-11T12:44:00Z">
        <w:r w:rsidR="00A32571">
          <w:rPr>
            <w:rFonts w:ascii="Arial" w:eastAsia="Times New Roman" w:hAnsi="Arial" w:cs="Arial"/>
            <w:sz w:val="22"/>
          </w:rPr>
          <w:t xml:space="preserve"> The DNA content of the euploid chromosomes (trans genes) in the aneuploid progenitor is less than th</w:t>
        </w:r>
      </w:ins>
      <w:ins w:id="207" w:author="Holly Celina Mcqueary" w:date="2019-09-11T12:45:00Z">
        <w:r w:rsidR="00A32571">
          <w:rPr>
            <w:rFonts w:ascii="Arial" w:eastAsia="Times New Roman" w:hAnsi="Arial" w:cs="Arial"/>
            <w:sz w:val="22"/>
          </w:rPr>
          <w:t>e DNA content of the euploid chromosomes (trans genes) in the euploid ancestor, so the ratio you get when you compare these is less than 1. The amount of decrease or increase depends on the size of the chromosome and the type of aneuploidy (i.e. for monoso</w:t>
        </w:r>
      </w:ins>
      <w:ins w:id="208" w:author="Holly Celina Mcqueary" w:date="2019-09-11T12:46:00Z">
        <w:r w:rsidR="00A32571">
          <w:rPr>
            <w:rFonts w:ascii="Arial" w:eastAsia="Times New Roman" w:hAnsi="Arial" w:cs="Arial"/>
            <w:sz w:val="22"/>
          </w:rPr>
          <w:t>mies, the trans gene ratio will increase (&gt;1))</w:t>
        </w:r>
      </w:ins>
      <w:ins w:id="209" w:author="Holly Celina Mcqueary" w:date="2019-09-11T12:45:00Z">
        <w:r w:rsidR="00A32571">
          <w:rPr>
            <w:rFonts w:ascii="Arial" w:eastAsia="Times New Roman" w:hAnsi="Arial" w:cs="Arial"/>
            <w:sz w:val="22"/>
          </w:rPr>
          <w:t>.</w:t>
        </w:r>
      </w:ins>
      <w:ins w:id="210" w:author="Holly Celina Mcqueary" w:date="2019-09-11T12:46:00Z">
        <w:r w:rsidR="00A32571">
          <w:rPr>
            <w:rFonts w:ascii="Arial" w:eastAsia="Times New Roman" w:hAnsi="Arial" w:cs="Arial"/>
            <w:sz w:val="22"/>
          </w:rPr>
          <w:t xml:space="preserve"> </w:t>
        </w:r>
      </w:ins>
      <w:ins w:id="211" w:author="Holly Celina Mcqueary" w:date="2019-09-11T12:47:00Z">
        <w:r w:rsidR="00003175" w:rsidRPr="009D577A">
          <w:rPr>
            <w:rFonts w:ascii="Arial" w:eastAsia="Times New Roman" w:hAnsi="Arial" w:cs="Arial"/>
            <w:sz w:val="22"/>
          </w:rPr>
          <w:t xml:space="preserve">When the chromosome is duplicated, it increases the amount of DNA that the particular chromosome gets for sequencing and reduces the number of reads given to genes on the other chromosomes </w:t>
        </w:r>
      </w:ins>
      <w:proofErr w:type="gramStart"/>
      <w:ins w:id="212" w:author="Holly Celina Mcqueary" w:date="2019-09-11T12:48:00Z">
        <w:r w:rsidR="00003175" w:rsidRPr="009D577A">
          <w:rPr>
            <w:rFonts w:ascii="Arial" w:eastAsia="Times New Roman" w:hAnsi="Arial" w:cs="Arial"/>
            <w:sz w:val="22"/>
          </w:rPr>
          <w:t>The</w:t>
        </w:r>
        <w:proofErr w:type="gramEnd"/>
        <w:r w:rsidR="00003175" w:rsidRPr="009D577A">
          <w:rPr>
            <w:rFonts w:ascii="Arial" w:eastAsia="Times New Roman" w:hAnsi="Arial" w:cs="Arial"/>
            <w:sz w:val="22"/>
          </w:rPr>
          <w:t xml:space="preserve"> expected ratio of trans genes in a sample trisomic for chromosome I is XXXX. The ratio shown here does not demonstrate an expression effect from the aneuploid chromosome per say, but an artifact from sequencing.</w:t>
        </w:r>
      </w:ins>
      <w:ins w:id="213" w:author="Holly Celina Mcqueary" w:date="2019-09-11T12:49:00Z">
        <w:r w:rsidR="00003175">
          <w:rPr>
            <w:rFonts w:ascii="Arial" w:eastAsia="Times New Roman" w:hAnsi="Arial" w:cs="Arial"/>
            <w:sz w:val="22"/>
          </w:rPr>
          <w:t xml:space="preserve"> </w:t>
        </w:r>
        <w:proofErr w:type="spellStart"/>
        <w:r w:rsidR="00003175" w:rsidRPr="009D577A">
          <w:rPr>
            <w:rFonts w:ascii="Arial" w:eastAsia="Times New Roman" w:hAnsi="Arial" w:cs="Arial"/>
            <w:sz w:val="22"/>
          </w:rPr>
          <w:t>Birchler</w:t>
        </w:r>
        <w:proofErr w:type="spellEnd"/>
        <w:r w:rsidR="00003175" w:rsidRPr="009D577A">
          <w:rPr>
            <w:rFonts w:ascii="Arial" w:eastAsia="Times New Roman" w:hAnsi="Arial" w:cs="Arial"/>
            <w:sz w:val="22"/>
          </w:rPr>
          <w:t xml:space="preserve"> paper looked at </w:t>
        </w:r>
        <w:r w:rsidR="00003175" w:rsidRPr="009D577A">
          <w:rPr>
            <w:rFonts w:ascii="Arial" w:eastAsia="Times New Roman" w:hAnsi="Arial" w:cs="Arial"/>
            <w:sz w:val="22"/>
          </w:rPr>
          <w:lastRenderedPageBreak/>
          <w:t xml:space="preserve">the peaks of the distributions and claimed that the apparent skew to the left of 1.00 indicated that the aneuploid chromosome was causing other expression effects in the genome </w:t>
        </w:r>
      </w:ins>
    </w:p>
    <w:p w14:paraId="15160482" w14:textId="4A3D2CB9" w:rsidR="009D577A" w:rsidRDefault="0064725C">
      <w:pPr>
        <w:spacing w:line="360" w:lineRule="auto"/>
        <w:rPr>
          <w:rFonts w:ascii="Arial" w:eastAsia="Times New Roman" w:hAnsi="Arial" w:cs="Arial"/>
          <w:sz w:val="22"/>
        </w:rPr>
        <w:pPrChange w:id="214" w:author="Holly Celina Mcqueary" w:date="2019-09-04T14:07:00Z">
          <w:pPr/>
        </w:pPrChange>
      </w:pPr>
      <w:commentRangeStart w:id="215"/>
      <w:del w:id="216" w:author="Holly Celina Mcqueary" w:date="2019-09-11T12:37:00Z">
        <w:r w:rsidDel="00A32571">
          <w:rPr>
            <w:rFonts w:ascii="Arial" w:eastAsia="Times New Roman" w:hAnsi="Arial" w:cs="Arial"/>
            <w:sz w:val="22"/>
          </w:rPr>
          <w:delText xml:space="preserve">The majority of differentially expressed genes were located on trans chromosomes, </w:delText>
        </w:r>
        <w:commentRangeStart w:id="217"/>
        <w:r w:rsidDel="00A32571">
          <w:rPr>
            <w:rFonts w:ascii="Arial" w:eastAsia="Times New Roman" w:hAnsi="Arial" w:cs="Arial"/>
            <w:sz w:val="22"/>
          </w:rPr>
          <w:delText xml:space="preserve">which could be due to the majority of genes in general being located on the trans chromosomes (figure 11). </w:delText>
        </w:r>
        <w:commentRangeEnd w:id="217"/>
        <w:r w:rsidDel="00A32571">
          <w:rPr>
            <w:rStyle w:val="CommentReference"/>
          </w:rPr>
          <w:commentReference w:id="217"/>
        </w:r>
      </w:del>
      <w:commentRangeEnd w:id="215"/>
      <w:del w:id="218" w:author="Holly Celina Mcqueary" w:date="2019-09-11T12:51:00Z">
        <w:r w:rsidR="00A42424" w:rsidDel="00293DD5">
          <w:rPr>
            <w:rStyle w:val="CommentReference"/>
          </w:rPr>
          <w:commentReference w:id="215"/>
        </w:r>
      </w:del>
      <w:ins w:id="219" w:author="Holly Celina Mcqueary" w:date="2019-09-11T12:49:00Z">
        <w:r w:rsidR="00003175" w:rsidRPr="00A32571">
          <w:rPr>
            <w:rFonts w:ascii="Arial" w:eastAsia="Times New Roman" w:hAnsi="Arial" w:cs="Arial"/>
            <w:sz w:val="22"/>
          </w:rPr>
          <w:t xml:space="preserve"> </w:t>
        </w:r>
      </w:ins>
    </w:p>
    <w:p w14:paraId="2FBA962E" w14:textId="1F7948F7" w:rsidR="004F7BC0" w:rsidRDefault="004F7BC0">
      <w:pPr>
        <w:spacing w:line="360" w:lineRule="auto"/>
        <w:ind w:firstLine="720"/>
        <w:rPr>
          <w:rFonts w:ascii="Arial" w:eastAsia="Times New Roman" w:hAnsi="Arial" w:cs="Arial"/>
          <w:sz w:val="22"/>
        </w:rPr>
        <w:pPrChange w:id="220" w:author="Holly Celina Mcqueary" w:date="2019-09-04T14:07:00Z">
          <w:pPr>
            <w:ind w:firstLine="720"/>
          </w:pPr>
        </w:pPrChange>
      </w:pPr>
      <w:commentRangeStart w:id="221"/>
      <w:r>
        <w:rPr>
          <w:rFonts w:ascii="Arial" w:eastAsia="Times New Roman" w:hAnsi="Arial" w:cs="Arial"/>
          <w:sz w:val="22"/>
        </w:rPr>
        <w:t xml:space="preserve">Comparisons using </w:t>
      </w:r>
      <w:commentRangeStart w:id="222"/>
      <w:r>
        <w:rPr>
          <w:rFonts w:ascii="Arial" w:eastAsia="Times New Roman" w:hAnsi="Arial" w:cs="Arial"/>
          <w:sz w:val="22"/>
        </w:rPr>
        <w:t>Tukey’s Honestly Significantly Different Test</w:t>
      </w:r>
      <w:commentRangeEnd w:id="221"/>
      <w:r w:rsidR="00391BC9">
        <w:rPr>
          <w:rStyle w:val="CommentReference"/>
        </w:rPr>
        <w:commentReference w:id="221"/>
      </w:r>
      <w:r>
        <w:rPr>
          <w:rFonts w:ascii="Arial" w:eastAsia="Times New Roman" w:hAnsi="Arial" w:cs="Arial"/>
          <w:sz w:val="22"/>
        </w:rPr>
        <w:t xml:space="preserve"> were made between euploid and the aneuploid </w:t>
      </w:r>
      <w:r w:rsidR="00A42424">
        <w:rPr>
          <w:rFonts w:ascii="Arial" w:eastAsia="Times New Roman" w:hAnsi="Arial" w:cs="Arial"/>
          <w:sz w:val="22"/>
        </w:rPr>
        <w:t>samples</w:t>
      </w:r>
      <w:r>
        <w:rPr>
          <w:rFonts w:ascii="Arial" w:eastAsia="Times New Roman" w:hAnsi="Arial" w:cs="Arial"/>
          <w:sz w:val="22"/>
        </w:rPr>
        <w:t xml:space="preserve"> of interest (i.e</w:t>
      </w:r>
      <w:commentRangeStart w:id="223"/>
      <w:r>
        <w:rPr>
          <w:rFonts w:ascii="Arial" w:eastAsia="Times New Roman" w:hAnsi="Arial" w:cs="Arial"/>
          <w:sz w:val="22"/>
        </w:rPr>
        <w:t xml:space="preserve">. for chromosome 1, only those </w:t>
      </w:r>
      <w:r w:rsidR="00A42424">
        <w:rPr>
          <w:rFonts w:ascii="Arial" w:eastAsia="Times New Roman" w:hAnsi="Arial" w:cs="Arial"/>
          <w:sz w:val="22"/>
        </w:rPr>
        <w:t>samples</w:t>
      </w:r>
      <w:r>
        <w:rPr>
          <w:rFonts w:ascii="Arial" w:eastAsia="Times New Roman" w:hAnsi="Arial" w:cs="Arial"/>
          <w:sz w:val="22"/>
        </w:rPr>
        <w:t xml:space="preserve"> aneuploid for chromosome </w:t>
      </w:r>
      <w:r w:rsidR="00DF530C">
        <w:rPr>
          <w:rFonts w:ascii="Arial" w:eastAsia="Times New Roman" w:hAnsi="Arial" w:cs="Arial"/>
          <w:sz w:val="22"/>
        </w:rPr>
        <w:t>I</w:t>
      </w:r>
      <w:r>
        <w:rPr>
          <w:rFonts w:ascii="Arial" w:eastAsia="Times New Roman" w:hAnsi="Arial" w:cs="Arial"/>
          <w:sz w:val="22"/>
        </w:rPr>
        <w:t xml:space="preserve"> were analyzed against each of the euploid </w:t>
      </w:r>
      <w:r w:rsidR="00A42424">
        <w:rPr>
          <w:rFonts w:ascii="Arial" w:eastAsia="Times New Roman" w:hAnsi="Arial" w:cs="Arial"/>
          <w:sz w:val="22"/>
        </w:rPr>
        <w:t>samples</w:t>
      </w:r>
      <w:commentRangeEnd w:id="223"/>
      <w:r w:rsidR="009E272F">
        <w:rPr>
          <w:rStyle w:val="CommentReference"/>
        </w:rPr>
        <w:commentReference w:id="223"/>
      </w:r>
      <w:r>
        <w:rPr>
          <w:rFonts w:ascii="Arial" w:eastAsia="Times New Roman" w:hAnsi="Arial" w:cs="Arial"/>
          <w:sz w:val="22"/>
        </w:rPr>
        <w:t xml:space="preserve">). All aneuploid </w:t>
      </w:r>
      <w:r w:rsidR="00A42424">
        <w:rPr>
          <w:rFonts w:ascii="Arial" w:eastAsia="Times New Roman" w:hAnsi="Arial" w:cs="Arial"/>
          <w:sz w:val="22"/>
        </w:rPr>
        <w:t>samples</w:t>
      </w:r>
      <w:r>
        <w:rPr>
          <w:rFonts w:ascii="Arial" w:eastAsia="Times New Roman" w:hAnsi="Arial" w:cs="Arial"/>
          <w:sz w:val="22"/>
        </w:rPr>
        <w:t xml:space="preserve"> analyzed showed significant </w:t>
      </w:r>
      <w:commentRangeEnd w:id="222"/>
      <w:r w:rsidR="00716F66">
        <w:rPr>
          <w:rStyle w:val="CommentReference"/>
        </w:rPr>
        <w:commentReference w:id="222"/>
      </w:r>
      <w:r>
        <w:rPr>
          <w:rFonts w:ascii="Arial" w:eastAsia="Times New Roman" w:hAnsi="Arial" w:cs="Arial"/>
          <w:sz w:val="22"/>
        </w:rPr>
        <w:t xml:space="preserve">differential expression against each euploid </w:t>
      </w:r>
      <w:r w:rsidR="00A42424">
        <w:rPr>
          <w:rFonts w:ascii="Arial" w:eastAsia="Times New Roman" w:hAnsi="Arial" w:cs="Arial"/>
          <w:sz w:val="22"/>
        </w:rPr>
        <w:t>sample</w:t>
      </w:r>
      <w:r>
        <w:rPr>
          <w:rFonts w:ascii="Arial" w:eastAsia="Times New Roman" w:hAnsi="Arial" w:cs="Arial"/>
          <w:sz w:val="22"/>
        </w:rPr>
        <w:t xml:space="preserve"> for the chromosome of interest (Figure #). </w:t>
      </w:r>
      <w:r w:rsidRPr="00196E91">
        <w:rPr>
          <w:rFonts w:ascii="Arial" w:eastAsia="Times New Roman" w:hAnsi="Arial" w:cs="Arial"/>
          <w:sz w:val="22"/>
        </w:rPr>
        <w:t xml:space="preserve">Most, but not all, aneuploid </w:t>
      </w:r>
      <w:r w:rsidR="00A42424" w:rsidRPr="00196E91">
        <w:rPr>
          <w:rFonts w:ascii="Arial" w:eastAsia="Times New Roman" w:hAnsi="Arial" w:cs="Arial"/>
          <w:sz w:val="22"/>
        </w:rPr>
        <w:t>samples</w:t>
      </w:r>
      <w:r w:rsidRPr="00196E91">
        <w:rPr>
          <w:rFonts w:ascii="Arial" w:eastAsia="Times New Roman" w:hAnsi="Arial" w:cs="Arial"/>
          <w:sz w:val="22"/>
        </w:rPr>
        <w:t xml:space="preserve"> had nonsignificant p-values when comparing the gene expression on the aneuploid chromosome to the expected value of gene expression of a monosomic/trisomic/tetrasomic chromosome</w:t>
      </w:r>
      <w:ins w:id="224" w:author="Dave Hall" w:date="2019-08-20T09:26:00Z">
        <w:r w:rsidR="00391BC9">
          <w:rPr>
            <w:rFonts w:ascii="Arial" w:eastAsia="Times New Roman" w:hAnsi="Arial" w:cs="Arial"/>
            <w:sz w:val="22"/>
          </w:rPr>
          <w:t xml:space="preserve"> assuming no dosage compensation</w:t>
        </w:r>
      </w:ins>
      <w:r w:rsidRPr="00196E91">
        <w:rPr>
          <w:rFonts w:ascii="Arial" w:eastAsia="Times New Roman" w:hAnsi="Arial" w:cs="Arial"/>
          <w:sz w:val="22"/>
        </w:rPr>
        <w:t>.</w:t>
      </w:r>
      <w:r w:rsidR="00E12979">
        <w:rPr>
          <w:rFonts w:ascii="Arial" w:eastAsia="Times New Roman" w:hAnsi="Arial" w:cs="Arial"/>
          <w:sz w:val="22"/>
        </w:rPr>
        <w:t xml:space="preserve"> </w:t>
      </w:r>
      <w:r w:rsidR="004948FD">
        <w:rPr>
          <w:rFonts w:ascii="Arial" w:eastAsia="Times New Roman" w:hAnsi="Arial" w:cs="Arial"/>
          <w:sz w:val="22"/>
        </w:rPr>
        <w:t>(</w:t>
      </w:r>
      <w:commentRangeStart w:id="225"/>
      <w:r w:rsidR="004948FD">
        <w:rPr>
          <w:rFonts w:ascii="Arial" w:eastAsia="Times New Roman" w:hAnsi="Arial" w:cs="Arial"/>
          <w:sz w:val="22"/>
        </w:rPr>
        <w:t xml:space="preserve">Sample 18, chromosome I, p &lt;0.05; </w:t>
      </w:r>
      <w:r>
        <w:rPr>
          <w:rFonts w:ascii="Arial" w:eastAsia="Times New Roman" w:hAnsi="Arial" w:cs="Arial"/>
          <w:sz w:val="22"/>
        </w:rPr>
        <w:t xml:space="preserve"> </w:t>
      </w:r>
      <w:r w:rsidR="004948FD">
        <w:rPr>
          <w:rFonts w:ascii="Arial" w:eastAsia="Times New Roman" w:hAnsi="Arial" w:cs="Arial"/>
          <w:sz w:val="22"/>
        </w:rPr>
        <w:t>sample 49, chromosome V, p&lt;0.05;sample 59, chromosome VII, p&lt;0.05;sample 61, chromosome VII, p&lt;0.05</w:t>
      </w:r>
      <w:commentRangeEnd w:id="225"/>
      <w:r w:rsidR="00391BC9">
        <w:rPr>
          <w:rStyle w:val="CommentReference"/>
        </w:rPr>
        <w:commentReference w:id="225"/>
      </w:r>
      <w:r w:rsidR="00A42424">
        <w:rPr>
          <w:rFonts w:ascii="Arial" w:eastAsia="Times New Roman" w:hAnsi="Arial" w:cs="Arial"/>
          <w:sz w:val="22"/>
        </w:rPr>
        <w:t>)</w:t>
      </w:r>
      <w:r w:rsidR="004948FD">
        <w:rPr>
          <w:rFonts w:ascii="Arial" w:eastAsia="Times New Roman" w:hAnsi="Arial" w:cs="Arial"/>
          <w:sz w:val="22"/>
        </w:rPr>
        <w:t xml:space="preserve"> </w:t>
      </w:r>
      <w:r>
        <w:rPr>
          <w:rFonts w:ascii="Arial" w:eastAsia="Times New Roman" w:hAnsi="Arial" w:cs="Arial"/>
          <w:sz w:val="22"/>
        </w:rPr>
        <w:t xml:space="preserve">Together, these observations support the conclusion that there is no whole-chromosome dosage compensation occurring in either the hybrid or lab strains. </w:t>
      </w:r>
      <w:r w:rsidR="00A42424">
        <w:rPr>
          <w:rFonts w:ascii="Arial" w:eastAsia="Times New Roman" w:hAnsi="Arial" w:cs="Arial"/>
          <w:sz w:val="22"/>
        </w:rPr>
        <w:t xml:space="preserve">The RNA levels of aneuploid chromosomes in samples with known aneuploidies are not statistically significantly different than expected given the DNA ratio. </w:t>
      </w:r>
      <w:r>
        <w:rPr>
          <w:rFonts w:ascii="Arial" w:eastAsia="Times New Roman" w:hAnsi="Arial" w:cs="Arial"/>
          <w:sz w:val="22"/>
        </w:rPr>
        <w:t xml:space="preserve">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Torres</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24203EA6" w14:textId="684898A9" w:rsidR="004F7BC0" w:rsidDel="00A21911" w:rsidRDefault="004F7BC0">
      <w:pPr>
        <w:spacing w:line="360" w:lineRule="auto"/>
        <w:ind w:firstLine="720"/>
        <w:rPr>
          <w:moveFrom w:id="226" w:author="Holly Celina Mcqueary" w:date="2019-09-16T13:44:00Z"/>
          <w:rFonts w:ascii="Arial" w:eastAsia="Times New Roman" w:hAnsi="Arial" w:cs="Arial"/>
          <w:sz w:val="22"/>
        </w:rPr>
        <w:pPrChange w:id="227" w:author="Holly Celina Mcqueary" w:date="2019-09-04T14:07:00Z">
          <w:pPr>
            <w:ind w:firstLine="720"/>
          </w:pPr>
        </w:pPrChange>
      </w:pPr>
      <w:moveFromRangeStart w:id="228" w:author="Holly Celina Mcqueary" w:date="2019-09-16T13:44:00Z" w:name="move19533860"/>
      <w:commentRangeStart w:id="229"/>
      <w:moveFrom w:id="230" w:author="Holly Celina Mcqueary" w:date="2019-09-16T13:44:00Z">
        <w:r w:rsidDel="00A21911">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231"/>
        <w:r w:rsidDel="00A21911">
          <w:rPr>
            <w:rFonts w:ascii="Arial" w:eastAsia="Times New Roman" w:hAnsi="Arial" w:cs="Arial"/>
            <w:sz w:val="22"/>
          </w:rPr>
          <w:t xml:space="preserve">dosage imbalances, or the phenomenon and mechanism of autosomal dosage compensation has </w:t>
        </w:r>
        <w:r w:rsidRPr="00A21C74" w:rsidDel="00A21911">
          <w:rPr>
            <w:rFonts w:ascii="Arial" w:eastAsia="Times New Roman" w:hAnsi="Arial" w:cs="Arial"/>
            <w:sz w:val="22"/>
            <w:highlight w:val="yellow"/>
          </w:rPr>
          <w:t>evolved later in eukaryotes.</w:t>
        </w:r>
        <w:r w:rsidDel="00A21911">
          <w:rPr>
            <w:rFonts w:ascii="Arial" w:eastAsia="Times New Roman" w:hAnsi="Arial" w:cs="Arial"/>
            <w:sz w:val="22"/>
          </w:rPr>
          <w:t xml:space="preserve"> </w:t>
        </w:r>
        <w:commentRangeEnd w:id="231"/>
        <w:r w:rsidR="00466E8F" w:rsidDel="00A21911">
          <w:rPr>
            <w:rStyle w:val="CommentReference"/>
          </w:rPr>
          <w:commentReference w:id="231"/>
        </w:r>
        <w:r w:rsidDel="00A21911">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229"/>
        <w:r w:rsidR="00391BC9" w:rsidDel="00A21911">
          <w:rPr>
            <w:rStyle w:val="CommentReference"/>
          </w:rPr>
          <w:commentReference w:id="229"/>
        </w:r>
      </w:moveFrom>
    </w:p>
    <w:moveFromRangeEnd w:id="228"/>
    <w:p w14:paraId="04103B47" w14:textId="77777777" w:rsidR="004F7BC0" w:rsidRDefault="004F7BC0">
      <w:pPr>
        <w:spacing w:line="360" w:lineRule="auto"/>
        <w:rPr>
          <w:rFonts w:ascii="Arial" w:eastAsia="Times New Roman" w:hAnsi="Arial" w:cs="Arial"/>
          <w:sz w:val="22"/>
        </w:rPr>
        <w:pPrChange w:id="232" w:author="Holly Celina Mcqueary" w:date="2019-09-04T14:07:00Z">
          <w:pPr/>
        </w:pPrChange>
      </w:pPr>
    </w:p>
    <w:p w14:paraId="7DBEC584" w14:textId="29601FED" w:rsidR="004F7BC0" w:rsidRDefault="004F7BC0">
      <w:pPr>
        <w:spacing w:line="360" w:lineRule="auto"/>
        <w:rPr>
          <w:rFonts w:ascii="Arial" w:eastAsia="Times New Roman" w:hAnsi="Arial" w:cs="Arial"/>
          <w:b/>
          <w:sz w:val="22"/>
        </w:rPr>
        <w:pPrChange w:id="233" w:author="Holly Celina Mcqueary" w:date="2019-09-04T14:07:00Z">
          <w:pPr/>
        </w:pPrChange>
      </w:pPr>
      <w:r w:rsidRPr="0026382A">
        <w:rPr>
          <w:rFonts w:ascii="Arial" w:eastAsia="Times New Roman" w:hAnsi="Arial" w:cs="Arial"/>
          <w:b/>
          <w:sz w:val="22"/>
        </w:rPr>
        <w:t>Individual Genes</w:t>
      </w:r>
    </w:p>
    <w:p w14:paraId="67B59A91" w14:textId="77777777" w:rsidR="00883A21" w:rsidRDefault="00883A21">
      <w:pPr>
        <w:spacing w:line="360" w:lineRule="auto"/>
        <w:rPr>
          <w:rFonts w:ascii="Arial" w:eastAsia="Times New Roman" w:hAnsi="Arial" w:cs="Arial"/>
          <w:b/>
          <w:sz w:val="22"/>
        </w:rPr>
        <w:pPrChange w:id="234" w:author="Holly Celina Mcqueary" w:date="2019-09-04T14:07:00Z">
          <w:pPr/>
        </w:pPrChange>
      </w:pPr>
    </w:p>
    <w:p w14:paraId="6B7EBDA5" w14:textId="523FA0F5" w:rsidR="00883A21" w:rsidRDefault="00EA731B">
      <w:pPr>
        <w:spacing w:line="360" w:lineRule="auto"/>
        <w:rPr>
          <w:rFonts w:ascii="Arial" w:eastAsia="Times New Roman" w:hAnsi="Arial" w:cs="Arial"/>
          <w:i/>
          <w:sz w:val="22"/>
        </w:rPr>
        <w:pPrChange w:id="235" w:author="Holly Celina Mcqueary" w:date="2019-09-04T14:07:00Z">
          <w:pPr/>
        </w:pPrChange>
      </w:pPr>
      <w:r w:rsidRPr="00EA731B">
        <w:rPr>
          <w:rFonts w:ascii="Arial" w:eastAsia="Times New Roman" w:hAnsi="Arial" w:cs="Arial"/>
          <w:i/>
          <w:sz w:val="22"/>
        </w:rPr>
        <w:t>Individual Dosage-Compensated Genes</w:t>
      </w:r>
    </w:p>
    <w:p w14:paraId="617DC756" w14:textId="7FE03B64" w:rsidR="00EA731B" w:rsidRDefault="00E203F1" w:rsidP="004353CF">
      <w:pPr>
        <w:spacing w:line="360" w:lineRule="auto"/>
        <w:rPr>
          <w:ins w:id="236" w:author="Holly Celina Mcqueary" w:date="2019-09-11T13:02:00Z"/>
          <w:rFonts w:ascii="Arial" w:eastAsia="Times New Roman" w:hAnsi="Arial" w:cs="Arial"/>
          <w:sz w:val="22"/>
        </w:rPr>
      </w:pPr>
      <w:r>
        <w:rPr>
          <w:rFonts w:ascii="Arial" w:eastAsia="Times New Roman" w:hAnsi="Arial" w:cs="Arial"/>
          <w:sz w:val="22"/>
        </w:rPr>
        <w:tab/>
      </w:r>
      <w:commentRangeStart w:id="237"/>
      <w:r w:rsidR="003A6FB3">
        <w:rPr>
          <w:rFonts w:ascii="Arial" w:eastAsia="Times New Roman" w:hAnsi="Arial" w:cs="Arial"/>
          <w:sz w:val="22"/>
        </w:rPr>
        <w:t>We defined five groups of gene expression</w:t>
      </w:r>
      <w:commentRangeEnd w:id="237"/>
      <w:r w:rsidR="00391BC9">
        <w:rPr>
          <w:rStyle w:val="CommentReference"/>
        </w:rPr>
        <w:commentReference w:id="237"/>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238"/>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w:t>
      </w:r>
      <w:commentRangeEnd w:id="238"/>
      <w:r w:rsidR="00391BC9">
        <w:rPr>
          <w:rStyle w:val="CommentReference"/>
        </w:rPr>
        <w:commentReference w:id="238"/>
      </w:r>
      <w:r w:rsidR="003A6FB3">
        <w:rPr>
          <w:rFonts w:ascii="Arial" w:eastAsia="Times New Roman" w:hAnsi="Arial" w:cs="Arial"/>
          <w:sz w:val="22"/>
        </w:rPr>
        <w:t xml:space="preserve">.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1CD7C751" w14:textId="77777777" w:rsidR="00381778" w:rsidRPr="00496D59" w:rsidRDefault="00381778">
      <w:pPr>
        <w:spacing w:line="360" w:lineRule="auto"/>
        <w:ind w:firstLine="720"/>
        <w:rPr>
          <w:moveTo w:id="239" w:author="Holly Celina Mcqueary" w:date="2019-09-11T13:02:00Z"/>
          <w:rFonts w:ascii="Arial" w:eastAsia="Times New Roman" w:hAnsi="Arial" w:cs="Arial"/>
          <w:sz w:val="22"/>
          <w:szCs w:val="22"/>
        </w:rPr>
        <w:pPrChange w:id="240" w:author="Holly Celina Mcqueary" w:date="2019-09-11T13:02:00Z">
          <w:pPr>
            <w:spacing w:line="360" w:lineRule="auto"/>
          </w:pPr>
        </w:pPrChange>
      </w:pPr>
      <w:moveToRangeStart w:id="241" w:author="Holly Celina Mcqueary" w:date="2019-09-11T13:02:00Z" w:name="move19099374"/>
      <w:commentRangeStart w:id="242"/>
      <w:moveTo w:id="243" w:author="Holly Celina Mcqueary" w:date="2019-09-11T13:02:00Z">
        <w:r w:rsidRPr="00496D59">
          <w:rPr>
            <w:rFonts w:ascii="Arial" w:eastAsia="Times New Roman" w:hAnsi="Arial" w:cs="Arial"/>
            <w:sz w:val="22"/>
            <w:szCs w:val="22"/>
          </w:rPr>
          <w:t xml:space="preserve">To determine if there were any statistically significant dosage-compensated genes, we performed a test to parse out the </w:t>
        </w:r>
      </w:moveTo>
      <w:commentRangeEnd w:id="242"/>
      <w:r>
        <w:rPr>
          <w:rStyle w:val="CommentReference"/>
        </w:rPr>
        <w:commentReference w:id="242"/>
      </w:r>
      <w:moveTo w:id="244" w:author="Holly Celina Mcqueary" w:date="2019-09-11T13:02:00Z">
        <w:r w:rsidRPr="00496D59">
          <w:rPr>
            <w:rFonts w:ascii="Arial" w:eastAsia="Times New Roman" w:hAnsi="Arial" w:cs="Arial"/>
            <w:sz w:val="22"/>
            <w:szCs w:val="22"/>
          </w:rPr>
          <w:t>specific types of gene expression we were looking for</w:t>
        </w:r>
        <w:r>
          <w:rPr>
            <w:rFonts w:ascii="Arial" w:eastAsia="Times New Roman" w:hAnsi="Arial" w:cs="Arial"/>
            <w:sz w:val="22"/>
            <w:szCs w:val="22"/>
          </w:rPr>
          <w:t xml:space="preserve">, using the same metrics as Malone et al 2012 </w: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EN.CITE.DATA </w:instrText>
        </w:r>
      </w:moveTo>
      <w:ins w:id="245" w:author="Holly Celina Mcqueary" w:date="2019-09-11T13:02:00Z">
        <w:r>
          <w:rPr>
            <w:rFonts w:ascii="Arial" w:eastAsia="Times New Roman" w:hAnsi="Arial" w:cs="Arial"/>
            <w:sz w:val="22"/>
            <w:szCs w:val="22"/>
          </w:rPr>
        </w:r>
      </w:ins>
      <w:moveTo w:id="246" w:author="Holly Celina Mcqueary" w:date="2019-09-11T13:02:00Z">
        <w:r>
          <w:rPr>
            <w:rFonts w:ascii="Arial" w:eastAsia="Times New Roman" w:hAnsi="Arial" w:cs="Arial"/>
            <w:sz w:val="22"/>
            <w:szCs w:val="22"/>
          </w:rPr>
          <w:fldChar w:fldCharType="end"/>
        </w:r>
      </w:moveTo>
      <w:ins w:id="247" w:author="Holly Celina Mcqueary" w:date="2019-09-11T13:02:00Z">
        <w:r>
          <w:rPr>
            <w:rFonts w:ascii="Arial" w:eastAsia="Times New Roman" w:hAnsi="Arial" w:cs="Arial"/>
            <w:sz w:val="22"/>
            <w:szCs w:val="22"/>
          </w:rPr>
        </w:r>
      </w:ins>
      <w:moveTo w:id="248" w:author="Holly Celina Mcqueary" w:date="2019-09-11T13:02:00Z">
        <w:r>
          <w:rPr>
            <w:rFonts w:ascii="Arial" w:eastAsia="Times New Roman" w:hAnsi="Arial" w:cs="Arial"/>
            <w:sz w:val="22"/>
            <w:szCs w:val="22"/>
          </w:rPr>
          <w:fldChar w:fldCharType="separate"/>
        </w:r>
        <w:r>
          <w:rPr>
            <w:rFonts w:ascii="Arial" w:eastAsia="Times New Roman" w:hAnsi="Arial" w:cs="Arial"/>
            <w:noProof/>
            <w:sz w:val="22"/>
            <w:szCs w:val="22"/>
          </w:rPr>
          <w:t>(</w:t>
        </w:r>
        <w:r w:rsidRPr="00C47597">
          <w:rPr>
            <w:rFonts w:ascii="Arial" w:eastAsia="Times New Roman" w:hAnsi="Arial" w:cs="Arial"/>
            <w:smallCaps/>
            <w:noProof/>
            <w:sz w:val="22"/>
            <w:szCs w:val="22"/>
          </w:rPr>
          <w:t>Malone</w:t>
        </w:r>
        <w:r w:rsidRPr="00C47597">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Pr>
            <w:rFonts w:ascii="Arial" w:eastAsia="Times New Roman" w:hAnsi="Arial" w:cs="Arial"/>
            <w:sz w:val="22"/>
            <w:szCs w:val="22"/>
          </w:rPr>
          <w:fldChar w:fldCharType="end"/>
        </w:r>
        <w:r>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Pr>
            <w:rFonts w:ascii="Arial" w:eastAsia="Times New Roman" w:hAnsi="Arial" w:cs="Arial"/>
            <w:sz w:val="22"/>
            <w:szCs w:val="22"/>
          </w:rPr>
          <w:t xml:space="preserve"> equal to </w:t>
        </w:r>
        <w:r>
          <w:rPr>
            <w:rFonts w:ascii="Arial" w:eastAsia="Times New Roman" w:hAnsi="Arial" w:cs="Arial"/>
            <w:sz w:val="22"/>
            <w:szCs w:val="22"/>
          </w:rPr>
          <w:lastRenderedPageBreak/>
          <w:t>0</w:t>
        </w:r>
        <w:r w:rsidRPr="00496D59">
          <w:rPr>
            <w:rFonts w:ascii="Arial" w:eastAsia="Times New Roman" w:hAnsi="Arial" w:cs="Arial"/>
            <w:sz w:val="22"/>
            <w:szCs w:val="22"/>
          </w:rPr>
          <w:t>, 3x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0.585, and 4x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1 when compared to the ancestral gene expression level.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value &gt; 0.1), then there was no dosage compensation detected for this gene. If, however,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moveTo>
    </w:p>
    <w:p w14:paraId="1D061DC8" w14:textId="77777777" w:rsidR="00381778" w:rsidRPr="00496D59" w:rsidRDefault="00381778" w:rsidP="00381778">
      <w:pPr>
        <w:spacing w:line="360" w:lineRule="auto"/>
        <w:rPr>
          <w:moveTo w:id="249" w:author="Holly Celina Mcqueary" w:date="2019-09-11T13:02:00Z"/>
          <w:rFonts w:ascii="Arial" w:eastAsia="Times New Roman" w:hAnsi="Arial" w:cs="Arial"/>
          <w:sz w:val="22"/>
          <w:szCs w:val="22"/>
        </w:rPr>
      </w:pPr>
      <w:moveTo w:id="250" w:author="Holly Celina Mcqueary" w:date="2019-09-11T13:02:00Z">
        <w:r w:rsidRPr="00496D59">
          <w:rPr>
            <w:rFonts w:ascii="Arial" w:eastAsia="Times New Roman" w:hAnsi="Arial" w:cs="Arial"/>
            <w:sz w:val="22"/>
            <w:szCs w:val="22"/>
          </w:rPr>
          <w:tab/>
          <w:t xml:space="preserve">In the second test, we determined if the expression of the gene was equal to the expected dose of disomic </w:t>
        </w:r>
        <w:r>
          <w:rPr>
            <w:rFonts w:ascii="Arial" w:eastAsia="Times New Roman" w:hAnsi="Arial" w:cs="Arial"/>
            <w:sz w:val="22"/>
            <w:szCs w:val="22"/>
          </w:rPr>
          <w:t>(</w:t>
        </w:r>
        <w:r w:rsidRPr="00496D59">
          <w:rPr>
            <w:rFonts w:ascii="Arial" w:eastAsia="Times New Roman" w:hAnsi="Arial" w:cs="Arial"/>
            <w:sz w:val="22"/>
            <w:szCs w:val="22"/>
          </w:rPr>
          <w:t>euploid</w:t>
        </w:r>
        <w:r>
          <w:rPr>
            <w:rFonts w:ascii="Arial" w:eastAsia="Times New Roman" w:hAnsi="Arial" w:cs="Arial"/>
            <w:sz w:val="22"/>
            <w:szCs w:val="22"/>
          </w:rPr>
          <w:t>)</w:t>
        </w:r>
        <w:r w:rsidRPr="00496D59">
          <w:rPr>
            <w:rFonts w:ascii="Arial" w:eastAsia="Times New Roman" w:hAnsi="Arial" w:cs="Arial"/>
            <w:sz w:val="22"/>
            <w:szCs w:val="22"/>
          </w:rPr>
          <w:t xml:space="preserve"> genes, a log2fold change of 0. If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further investigation was required.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moveTo>
    </w:p>
    <w:p w14:paraId="0EB153B5" w14:textId="77777777" w:rsidR="00381778" w:rsidDel="00363913" w:rsidRDefault="00381778" w:rsidP="00381778">
      <w:pPr>
        <w:spacing w:line="360" w:lineRule="auto"/>
        <w:rPr>
          <w:del w:id="251" w:author="Holly Celina Mcqueary" w:date="2019-09-11T13:03:00Z"/>
          <w:moveTo w:id="252" w:author="Holly Celina Mcqueary" w:date="2019-09-11T13:02:00Z"/>
          <w:rFonts w:ascii="Arial" w:hAnsi="Arial" w:cs="Arial"/>
          <w:sz w:val="22"/>
          <w:szCs w:val="22"/>
        </w:rPr>
      </w:pPr>
      <w:moveTo w:id="253" w:author="Holly Celina Mcqueary" w:date="2019-09-11T13:02:00Z">
        <w:r w:rsidRPr="00496D59">
          <w:rPr>
            <w:rFonts w:ascii="Arial" w:eastAsia="Times New Roman" w:hAnsi="Arial" w:cs="Arial"/>
            <w:sz w:val="22"/>
            <w:szCs w:val="22"/>
          </w:rPr>
          <w:tab/>
          <w:t xml:space="preserve">To further break down the type of compensation, a gene was considered to be partially dosage compensated if the </w:t>
        </w:r>
        <w:r w:rsidRPr="00496D59">
          <w:rPr>
            <w:rFonts w:ascii="Arial" w:hAnsi="Arial" w:cs="Arial"/>
            <w:sz w:val="22"/>
            <w:szCs w:val="22"/>
          </w:rPr>
          <w:t xml:space="preserve">test against expected gene expression came back significant, but test against expected dose of disomic genes </w:t>
        </w:r>
        <w:r>
          <w:rPr>
            <w:rFonts w:ascii="Arial" w:hAnsi="Arial" w:cs="Arial"/>
            <w:sz w:val="22"/>
            <w:szCs w:val="22"/>
          </w:rPr>
          <w:t xml:space="preserve">also </w:t>
        </w:r>
        <w:r w:rsidRPr="00496D59">
          <w:rPr>
            <w:rFonts w:ascii="Arial" w:hAnsi="Arial" w:cs="Arial"/>
            <w:sz w:val="22"/>
            <w:szCs w:val="22"/>
          </w:rPr>
          <w:t xml:space="preserve">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 </w:t>
        </w:r>
      </w:moveTo>
    </w:p>
    <w:moveToRangeEnd w:id="241"/>
    <w:p w14:paraId="58536ED3" w14:textId="77777777" w:rsidR="00381778" w:rsidRDefault="00381778">
      <w:pPr>
        <w:spacing w:line="360" w:lineRule="auto"/>
        <w:rPr>
          <w:rFonts w:ascii="Arial" w:eastAsia="Times New Roman" w:hAnsi="Arial" w:cs="Arial"/>
          <w:sz w:val="22"/>
        </w:rPr>
        <w:pPrChange w:id="254" w:author="Holly Celina Mcqueary" w:date="2019-09-04T14:07:00Z">
          <w:pPr/>
        </w:pPrChange>
      </w:pPr>
    </w:p>
    <w:p w14:paraId="6E7ECF98" w14:textId="77777777" w:rsidR="003A6FB3" w:rsidRPr="00EA731B" w:rsidRDefault="003A6FB3">
      <w:pPr>
        <w:spacing w:line="360" w:lineRule="auto"/>
        <w:rPr>
          <w:rFonts w:ascii="Arial" w:eastAsia="Times New Roman" w:hAnsi="Arial" w:cs="Arial"/>
          <w:sz w:val="22"/>
        </w:rPr>
        <w:pPrChange w:id="255" w:author="Holly Celina Mcqueary" w:date="2019-09-04T14:07:00Z">
          <w:pPr/>
        </w:pPrChange>
      </w:pPr>
    </w:p>
    <w:p w14:paraId="72D5ABF8" w14:textId="0D7FBFCE" w:rsidR="00883A21" w:rsidRDefault="00EA731B">
      <w:pPr>
        <w:spacing w:line="360" w:lineRule="auto"/>
        <w:rPr>
          <w:rFonts w:ascii="Arial" w:eastAsia="Times New Roman" w:hAnsi="Arial" w:cs="Arial"/>
          <w:i/>
          <w:sz w:val="22"/>
        </w:rPr>
        <w:pPrChange w:id="256" w:author="Holly Celina Mcqueary" w:date="2019-09-04T14:07:00Z">
          <w:pPr/>
        </w:pPrChange>
      </w:pPr>
      <w:commentRangeStart w:id="257"/>
      <w:commentRangeStart w:id="258"/>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257"/>
      <w:r w:rsidR="005D4B4C">
        <w:rPr>
          <w:rStyle w:val="CommentReference"/>
        </w:rPr>
        <w:commentReference w:id="257"/>
      </w:r>
      <w:commentRangeEnd w:id="258"/>
      <w:r w:rsidR="00391BC9">
        <w:rPr>
          <w:rStyle w:val="CommentReference"/>
        </w:rPr>
        <w:commentReference w:id="258"/>
      </w:r>
    </w:p>
    <w:p w14:paraId="07466E5E" w14:textId="24E2780D" w:rsidR="00DA2406" w:rsidRDefault="00122926">
      <w:pPr>
        <w:spacing w:line="360" w:lineRule="auto"/>
        <w:ind w:firstLine="720"/>
        <w:rPr>
          <w:rFonts w:ascii="Arial" w:eastAsia="Times New Roman" w:hAnsi="Arial" w:cs="Arial"/>
          <w:color w:val="000000"/>
          <w:sz w:val="22"/>
        </w:rPr>
        <w:pPrChange w:id="259" w:author="Holly Celina Mcqueary" w:date="2019-09-04T14:07:00Z">
          <w:pPr>
            <w:ind w:firstLine="720"/>
          </w:pPr>
        </w:pPrChange>
      </w:pPr>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shared differentially expressed 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pPr>
        <w:spacing w:line="360" w:lineRule="auto"/>
        <w:ind w:firstLine="720"/>
        <w:rPr>
          <w:rFonts w:ascii="Arial" w:eastAsia="Times New Roman" w:hAnsi="Arial" w:cs="Arial"/>
          <w:color w:val="000000"/>
          <w:sz w:val="22"/>
        </w:rPr>
        <w:pPrChange w:id="260" w:author="Holly Celina Mcqueary" w:date="2019-09-04T14:07:00Z">
          <w:pPr>
            <w:ind w:firstLine="720"/>
          </w:pPr>
        </w:pPrChange>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r w:rsidR="00466E8F">
        <w:rPr>
          <w:rFonts w:ascii="Arial" w:eastAsia="Times New Roman" w:hAnsi="Arial" w:cs="Arial"/>
          <w:color w:val="000000"/>
          <w:sz w:val="22"/>
        </w:rPr>
        <w:t>trisomics</w:t>
      </w:r>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pPr>
        <w:spacing w:line="360" w:lineRule="auto"/>
        <w:ind w:firstLine="720"/>
        <w:rPr>
          <w:rFonts w:ascii="Arial" w:eastAsia="Times New Roman" w:hAnsi="Arial" w:cs="Arial"/>
          <w:color w:val="000000"/>
          <w:sz w:val="22"/>
        </w:rPr>
        <w:pPrChange w:id="261" w:author="Holly Celina Mcqueary" w:date="2019-09-04T14:07:00Z">
          <w:pPr>
            <w:ind w:firstLine="720"/>
          </w:pPr>
        </w:pPrChange>
      </w:pPr>
      <w:r w:rsidRPr="00722BD3">
        <w:rPr>
          <w:rFonts w:ascii="Arial" w:eastAsia="Times New Roman" w:hAnsi="Arial" w:cs="Arial"/>
          <w:color w:val="000000"/>
          <w:sz w:val="22"/>
        </w:rPr>
        <w:lastRenderedPageBreak/>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pPr>
        <w:spacing w:line="360" w:lineRule="auto"/>
        <w:ind w:firstLine="720"/>
        <w:rPr>
          <w:rFonts w:ascii="Arial" w:eastAsia="Times New Roman" w:hAnsi="Arial" w:cs="Arial"/>
          <w:color w:val="000000"/>
          <w:sz w:val="22"/>
        </w:rPr>
        <w:pPrChange w:id="262" w:author="Holly Celina Mcqueary" w:date="2019-09-04T14:07:00Z">
          <w:pPr>
            <w:ind w:firstLine="720"/>
          </w:pPr>
        </w:pPrChange>
      </w:pPr>
      <w:r>
        <w:rPr>
          <w:rFonts w:ascii="Arial" w:eastAsia="Times New Roman" w:hAnsi="Arial" w:cs="Arial"/>
          <w:color w:val="000000"/>
          <w:sz w:val="22"/>
        </w:rPr>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pPr>
        <w:spacing w:line="360" w:lineRule="auto"/>
        <w:ind w:firstLine="720"/>
        <w:rPr>
          <w:rFonts w:ascii="Arial" w:eastAsia="Times New Roman" w:hAnsi="Arial" w:cs="Arial"/>
          <w:color w:val="000000"/>
          <w:sz w:val="22"/>
          <w:szCs w:val="22"/>
        </w:rPr>
        <w:pPrChange w:id="263" w:author="Holly Celina Mcqueary" w:date="2019-09-04T14:07:00Z">
          <w:pPr>
            <w:ind w:firstLine="720"/>
          </w:pPr>
        </w:pPrChange>
      </w:pPr>
      <w:r>
        <w:rPr>
          <w:rFonts w:ascii="Arial" w:eastAsia="Times New Roman" w:hAnsi="Arial" w:cs="Arial"/>
          <w:color w:val="000000"/>
          <w:sz w:val="22"/>
          <w:szCs w:val="22"/>
        </w:rPr>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pPr>
        <w:spacing w:line="360" w:lineRule="auto"/>
        <w:ind w:firstLine="720"/>
        <w:rPr>
          <w:rFonts w:ascii="Arial" w:eastAsia="Times New Roman" w:hAnsi="Arial" w:cs="Arial"/>
          <w:color w:val="000000"/>
          <w:sz w:val="21"/>
          <w:szCs w:val="21"/>
        </w:rPr>
        <w:pPrChange w:id="264" w:author="Holly Celina Mcqueary" w:date="2019-09-04T14:07:00Z">
          <w:pPr>
            <w:ind w:firstLine="720"/>
          </w:pPr>
        </w:pPrChange>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pPr>
        <w:spacing w:line="360" w:lineRule="auto"/>
        <w:ind w:firstLine="720"/>
        <w:rPr>
          <w:rFonts w:ascii="Arial" w:eastAsia="Times New Roman" w:hAnsi="Arial" w:cs="Arial"/>
          <w:color w:val="000000"/>
          <w:sz w:val="22"/>
          <w:szCs w:val="22"/>
        </w:rPr>
        <w:pPrChange w:id="265" w:author="Holly Celina Mcqueary" w:date="2019-09-04T14:07:00Z">
          <w:pPr>
            <w:ind w:firstLine="720"/>
          </w:pPr>
        </w:pPrChange>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pPr>
        <w:spacing w:line="360" w:lineRule="auto"/>
        <w:ind w:firstLine="720"/>
        <w:rPr>
          <w:rFonts w:ascii="Arial" w:eastAsia="Times New Roman" w:hAnsi="Arial" w:cs="Arial"/>
          <w:color w:val="000000"/>
          <w:sz w:val="22"/>
          <w:szCs w:val="22"/>
        </w:rPr>
        <w:pPrChange w:id="266" w:author="Holly Celina Mcqueary" w:date="2019-09-04T14:07:00Z">
          <w:pPr>
            <w:ind w:firstLine="720"/>
          </w:pPr>
        </w:pPrChange>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 xml:space="preserve">genes, and sample 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pPr>
        <w:spacing w:line="360" w:lineRule="auto"/>
        <w:rPr>
          <w:rFonts w:ascii="Arial" w:eastAsia="Times New Roman" w:hAnsi="Arial" w:cs="Arial"/>
          <w:sz w:val="22"/>
        </w:rPr>
        <w:pPrChange w:id="267" w:author="Holly Celina Mcqueary" w:date="2019-09-04T14:07:00Z">
          <w:pPr/>
        </w:pPrChange>
      </w:pPr>
    </w:p>
    <w:p w14:paraId="077AAD4D" w14:textId="092D31D9" w:rsidR="00883A21" w:rsidRPr="00EA731B" w:rsidRDefault="00EA731B">
      <w:pPr>
        <w:spacing w:line="360" w:lineRule="auto"/>
        <w:rPr>
          <w:rFonts w:ascii="Arial" w:eastAsia="Times New Roman" w:hAnsi="Arial" w:cs="Arial"/>
          <w:i/>
          <w:sz w:val="22"/>
        </w:rPr>
        <w:pPrChange w:id="268" w:author="Holly Celina Mcqueary" w:date="2019-09-04T14:07:00Z">
          <w:pPr/>
        </w:pPrChange>
      </w:pPr>
      <w:r w:rsidRPr="00EA731B">
        <w:rPr>
          <w:rFonts w:ascii="Arial" w:eastAsia="Times New Roman" w:hAnsi="Arial" w:cs="Arial"/>
          <w:i/>
          <w:sz w:val="22"/>
        </w:rPr>
        <w:t>Histone Genes</w:t>
      </w:r>
    </w:p>
    <w:p w14:paraId="0E729D8F" w14:textId="41ED474D" w:rsidR="00883A21" w:rsidRDefault="004F7BC0">
      <w:pPr>
        <w:spacing w:line="360" w:lineRule="auto"/>
        <w:rPr>
          <w:rFonts w:ascii="Arial" w:eastAsia="Times New Roman" w:hAnsi="Arial" w:cs="Arial"/>
          <w:noProof/>
          <w:sz w:val="22"/>
        </w:rPr>
        <w:pPrChange w:id="269" w:author="Holly Celina Mcqueary" w:date="2019-09-04T14:07:00Z">
          <w:pPr/>
        </w:pPrChange>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 </w:instrText>
      </w:r>
      <w:r w:rsidR="00D543AC">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EN.CITE.DATA </w:instrText>
      </w:r>
      <w:r w:rsidR="00D543AC">
        <w:rPr>
          <w:rFonts w:ascii="Arial" w:eastAsia="Times New Roman" w:hAnsi="Arial" w:cs="Arial"/>
          <w:sz w:val="22"/>
        </w:rPr>
      </w:r>
      <w:r w:rsidR="00D543AC">
        <w:rPr>
          <w:rFonts w:ascii="Arial" w:eastAsia="Times New Roman" w:hAnsi="Arial" w:cs="Arial"/>
          <w:sz w:val="22"/>
        </w:rPr>
        <w:fldChar w:fldCharType="end"/>
      </w:r>
      <w:r w:rsidR="00CA6FD4">
        <w:rPr>
          <w:rFonts w:ascii="Arial" w:eastAsia="Times New Roman" w:hAnsi="Arial" w:cs="Arial"/>
          <w:sz w:val="22"/>
        </w:rPr>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our results agree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pPr>
        <w:spacing w:line="360" w:lineRule="auto"/>
        <w:rPr>
          <w:rFonts w:ascii="Arial" w:eastAsia="Times New Roman" w:hAnsi="Arial" w:cs="Arial"/>
          <w:sz w:val="22"/>
        </w:rPr>
        <w:pPrChange w:id="270" w:author="Holly Celina Mcqueary" w:date="2019-09-04T14:07:00Z">
          <w:pPr/>
        </w:pPrChange>
      </w:pPr>
    </w:p>
    <w:p w14:paraId="2077A776" w14:textId="25DE15B8" w:rsidR="00883A21" w:rsidRPr="00EA731B" w:rsidRDefault="00EA731B">
      <w:pPr>
        <w:spacing w:line="360" w:lineRule="auto"/>
        <w:rPr>
          <w:rFonts w:ascii="Arial" w:eastAsia="Times New Roman" w:hAnsi="Arial" w:cs="Arial"/>
          <w:i/>
          <w:sz w:val="22"/>
        </w:rPr>
        <w:pPrChange w:id="271" w:author="Holly Celina Mcqueary" w:date="2019-09-04T14:07:00Z">
          <w:pPr/>
        </w:pPrChange>
      </w:pPr>
      <w:commentRangeStart w:id="272"/>
      <w:r w:rsidRPr="0064725C">
        <w:rPr>
          <w:rFonts w:ascii="Arial" w:eastAsia="Times New Roman" w:hAnsi="Arial" w:cs="Arial"/>
          <w:i/>
          <w:sz w:val="22"/>
        </w:rPr>
        <w:lastRenderedPageBreak/>
        <w:t>Environmental Stress Response Genes</w:t>
      </w:r>
      <w:commentRangeEnd w:id="272"/>
      <w:r w:rsidR="00391BC9">
        <w:rPr>
          <w:rStyle w:val="CommentReference"/>
        </w:rPr>
        <w:commentReference w:id="272"/>
      </w:r>
    </w:p>
    <w:p w14:paraId="0184FCDC" w14:textId="342D6D06" w:rsidR="00A600EF" w:rsidRDefault="004F7BC0">
      <w:pPr>
        <w:spacing w:line="360" w:lineRule="auto"/>
        <w:rPr>
          <w:rFonts w:ascii="Arial" w:eastAsia="Times New Roman" w:hAnsi="Arial" w:cs="Arial"/>
          <w:sz w:val="22"/>
        </w:rPr>
        <w:pPrChange w:id="273" w:author="Holly Celina Mcqueary" w:date="2019-09-04T14:07:00Z">
          <w:pPr/>
        </w:pPrChange>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We analyzed the same genes that Gasch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(figure 24). It was more common for the samples with the same genetic background to express similar ESR genes than across the two genetic backgrounds, as expected.  </w:t>
      </w:r>
    </w:p>
    <w:p w14:paraId="021333BD" w14:textId="77777777" w:rsidR="005D4B4C" w:rsidRDefault="005D4B4C">
      <w:pPr>
        <w:spacing w:line="360" w:lineRule="auto"/>
        <w:ind w:firstLine="720"/>
        <w:rPr>
          <w:rFonts w:ascii="Arial" w:eastAsia="Times New Roman" w:hAnsi="Arial" w:cs="Arial"/>
          <w:sz w:val="22"/>
        </w:rPr>
        <w:pPrChange w:id="274" w:author="Holly Celina Mcqueary" w:date="2019-09-04T14:07:00Z">
          <w:pPr>
            <w:ind w:firstLine="720"/>
          </w:pPr>
        </w:pPrChange>
      </w:pPr>
    </w:p>
    <w:p w14:paraId="60BA0724" w14:textId="3397357E" w:rsidR="004F7BC0" w:rsidRDefault="00E03D3B">
      <w:pPr>
        <w:spacing w:line="360" w:lineRule="auto"/>
        <w:ind w:firstLine="720"/>
        <w:rPr>
          <w:rFonts w:ascii="Arial" w:eastAsia="Times New Roman" w:hAnsi="Arial" w:cs="Arial"/>
          <w:sz w:val="22"/>
        </w:rPr>
        <w:pPrChange w:id="275" w:author="Holly Celina Mcqueary" w:date="2019-09-04T14:07:00Z">
          <w:pPr>
            <w:ind w:firstLine="720"/>
          </w:pPr>
        </w:pPrChange>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chromosomes (Figure 9). </w:t>
      </w:r>
      <w:ins w:id="276" w:author="Holly Celina Mcqueary" w:date="2019-09-04T14:11:00Z">
        <w:r w:rsidR="004353CF">
          <w:rPr>
            <w:rFonts w:ascii="Arial" w:eastAsia="Times New Roman" w:hAnsi="Arial" w:cs="Arial"/>
            <w:sz w:val="22"/>
            <w:szCs w:val="22"/>
          </w:rPr>
          <w:t>Most of these genes are also differentially expressed during the environmental stress response.</w:t>
        </w:r>
      </w:ins>
      <w:ins w:id="277" w:author="Holly Celina Mcqueary" w:date="2019-09-17T13:58:00Z">
        <w:r w:rsidR="00EC5D0E">
          <w:rPr>
            <w:rFonts w:ascii="Arial" w:eastAsia="Times New Roman" w:hAnsi="Arial" w:cs="Arial"/>
            <w:sz w:val="22"/>
            <w:szCs w:val="22"/>
          </w:rPr>
          <w:t xml:space="preserve"> </w:t>
        </w:r>
      </w:ins>
      <w:moveToRangeStart w:id="278" w:author="Holly Celina Mcqueary" w:date="2019-09-17T13:58:00Z" w:name="move19621097"/>
      <w:moveTo w:id="279" w:author="Holly Celina Mcqueary" w:date="2019-09-17T13:58:00Z">
        <w:r w:rsidR="00EC5D0E">
          <w:rPr>
            <w:rFonts w:ascii="Arial" w:eastAsia="Times New Roman" w:hAnsi="Arial" w:cs="Arial"/>
            <w:sz w:val="22"/>
          </w:rPr>
          <w:t>Curious as to if we found the same genes and patterns in our spontaneously aneuploid samples, we investigated the same genes as Torres et al</w:t>
        </w:r>
      </w:moveTo>
      <w:ins w:id="280" w:author="Holly Celina Mcqueary" w:date="2019-09-17T13:58:00Z">
        <w:r w:rsidR="00EC5D0E">
          <w:rPr>
            <w:rFonts w:ascii="Arial" w:eastAsia="Times New Roman" w:hAnsi="Arial" w:cs="Arial"/>
            <w:sz w:val="22"/>
          </w:rPr>
          <w:t xml:space="preserve">. </w:t>
        </w:r>
      </w:ins>
      <w:moveTo w:id="281" w:author="Holly Celina Mcqueary" w:date="2019-09-17T13:58:00Z">
        <w:del w:id="282" w:author="Holly Celina Mcqueary" w:date="2019-09-17T13:58:00Z">
          <w:r w:rsidR="00EC5D0E" w:rsidDel="00EC5D0E">
            <w:rPr>
              <w:rFonts w:ascii="Arial" w:eastAsia="Times New Roman" w:hAnsi="Arial" w:cs="Arial"/>
              <w:sz w:val="22"/>
            </w:rPr>
            <w:delText xml:space="preserve"> and found </w:delText>
          </w:r>
          <w:commentRangeStart w:id="283"/>
          <w:r w:rsidR="00EC5D0E" w:rsidDel="00EC5D0E">
            <w:rPr>
              <w:rFonts w:ascii="Arial" w:eastAsia="Times New Roman" w:hAnsi="Arial" w:cs="Arial"/>
              <w:sz w:val="22"/>
            </w:rPr>
            <w:delText xml:space="preserve">*****. </w:delText>
          </w:r>
          <w:commentRangeEnd w:id="283"/>
          <w:r w:rsidR="00EC5D0E" w:rsidDel="00EC5D0E">
            <w:rPr>
              <w:rStyle w:val="CommentReference"/>
            </w:rPr>
            <w:commentReference w:id="283"/>
          </w:r>
        </w:del>
      </w:moveTo>
      <w:moveToRangeEnd w:id="278"/>
      <w:ins w:id="284" w:author="Holly Celina Mcqueary" w:date="2019-09-04T14:11:00Z">
        <w:r w:rsidR="004353CF" w:rsidRPr="00496D59">
          <w:rPr>
            <w:rFonts w:ascii="Arial" w:eastAsia="Times New Roman" w:hAnsi="Arial" w:cs="Arial"/>
            <w:sz w:val="22"/>
            <w:szCs w:val="22"/>
          </w:rPr>
          <w:t>Our samples do have commonly differentially expressed genes that are not located on the aneuploid chromosomes (Figure 9). Curious as to if we found the same genes and patterns in our spontaneously aneuploid samples, we investigated the same genes as Torres et al and found</w:t>
        </w:r>
        <w:r w:rsidR="004353CF">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The total number of ASR genes analyzed was 201, and all 201 of these genes were found to be differentially expressed in some capacity in Torres et al 2007. </w:t>
        </w:r>
      </w:ins>
      <w:moveFromRangeStart w:id="285" w:author="Holly Celina Mcqueary" w:date="2019-09-17T13:58:00Z" w:name="move19621097"/>
      <w:moveFrom w:id="286" w:author="Holly Celina Mcqueary" w:date="2019-09-17T13:58:00Z">
        <w:r w:rsidR="004F7BC0" w:rsidDel="00EC5D0E">
          <w:rPr>
            <w:rFonts w:ascii="Arial" w:eastAsia="Times New Roman" w:hAnsi="Arial" w:cs="Arial"/>
            <w:sz w:val="22"/>
          </w:rPr>
          <w:t xml:space="preserve">Curious as to if we found the same genes and patterns in our spontaneously aneuploid samples, we investigated the same genes as Torres et al and found </w:t>
        </w:r>
        <w:commentRangeStart w:id="287"/>
        <w:r w:rsidR="004F7BC0" w:rsidDel="00EC5D0E">
          <w:rPr>
            <w:rFonts w:ascii="Arial" w:eastAsia="Times New Roman" w:hAnsi="Arial" w:cs="Arial"/>
            <w:sz w:val="22"/>
          </w:rPr>
          <w:t xml:space="preserve">*****. </w:t>
        </w:r>
        <w:commentRangeEnd w:id="287"/>
        <w:r w:rsidR="005D4B4C" w:rsidDel="00EC5D0E">
          <w:rPr>
            <w:rStyle w:val="CommentReference"/>
          </w:rPr>
          <w:commentReference w:id="287"/>
        </w:r>
      </w:moveFrom>
      <w:moveFromRangeEnd w:id="285"/>
    </w:p>
    <w:p w14:paraId="23B6C2AB" w14:textId="3556DC82" w:rsidR="00DC6C84" w:rsidRDefault="00DC6C84">
      <w:pPr>
        <w:spacing w:line="360" w:lineRule="auto"/>
        <w:rPr>
          <w:rFonts w:ascii="Arial" w:eastAsia="Times New Roman" w:hAnsi="Arial" w:cs="Arial"/>
          <w:sz w:val="22"/>
        </w:rPr>
        <w:pPrChange w:id="288" w:author="Holly Celina Mcqueary" w:date="2019-09-04T14:07:00Z">
          <w:pPr/>
        </w:pPrChange>
      </w:pPr>
    </w:p>
    <w:p w14:paraId="47D30E79" w14:textId="02515CB2" w:rsidR="00144171" w:rsidDel="00DA410E" w:rsidRDefault="00DC6C84">
      <w:pPr>
        <w:spacing w:line="360" w:lineRule="auto"/>
        <w:rPr>
          <w:del w:id="289" w:author="Holly Celina Mcqueary" w:date="2019-09-17T10:55:00Z"/>
          <w:rFonts w:ascii="Arial" w:eastAsia="Times New Roman" w:hAnsi="Arial" w:cs="Arial"/>
          <w:i/>
          <w:sz w:val="22"/>
        </w:rPr>
        <w:pPrChange w:id="290" w:author="Holly Celina Mcqueary" w:date="2019-09-04T14:07:00Z">
          <w:pPr/>
        </w:pPrChange>
      </w:pPr>
      <w:commentRangeStart w:id="291"/>
      <w:r w:rsidRPr="009D4DE4">
        <w:rPr>
          <w:rFonts w:ascii="Arial" w:eastAsia="Times New Roman" w:hAnsi="Arial" w:cs="Arial"/>
          <w:i/>
          <w:sz w:val="22"/>
          <w:highlight w:val="cyan"/>
        </w:rPr>
        <w:t>Dosage-Sensitive Genes</w:t>
      </w:r>
      <w:commentRangeEnd w:id="291"/>
      <w:r w:rsidR="0064725C">
        <w:rPr>
          <w:rStyle w:val="CommentReference"/>
        </w:rPr>
        <w:commentReference w:id="291"/>
      </w:r>
    </w:p>
    <w:p w14:paraId="2B0CA0DF" w14:textId="7DBAC261" w:rsidR="008539A5" w:rsidRPr="008539A5" w:rsidRDefault="008539A5" w:rsidP="004353CF">
      <w:pPr>
        <w:spacing w:line="360" w:lineRule="auto"/>
        <w:rPr>
          <w:ins w:id="292" w:author="Holly Celina Mcqueary" w:date="2019-09-12T17:59:00Z"/>
          <w:rFonts w:ascii="Arial" w:eastAsia="Times New Roman" w:hAnsi="Arial" w:cs="Arial"/>
          <w:iCs/>
          <w:sz w:val="22"/>
        </w:rPr>
      </w:pPr>
    </w:p>
    <w:p w14:paraId="6976F6B1" w14:textId="35813576" w:rsidR="009C5977" w:rsidRDefault="008539A5" w:rsidP="004353CF">
      <w:pPr>
        <w:spacing w:line="360" w:lineRule="auto"/>
        <w:rPr>
          <w:ins w:id="293" w:author="Holly Celina Mcqueary" w:date="2019-09-16T10:38:00Z"/>
          <w:rFonts w:ascii="Arial" w:eastAsia="Times New Roman" w:hAnsi="Arial" w:cs="Arial"/>
          <w:iCs/>
          <w:sz w:val="22"/>
        </w:rPr>
      </w:pPr>
      <w:ins w:id="294" w:author="Holly Celina Mcqueary" w:date="2019-09-12T18:00:00Z">
        <w:r>
          <w:rPr>
            <w:rFonts w:ascii="Arial" w:eastAsia="Times New Roman" w:hAnsi="Arial" w:cs="Arial"/>
            <w:iCs/>
            <w:sz w:val="22"/>
          </w:rPr>
          <w:tab/>
        </w:r>
      </w:ins>
      <w:ins w:id="295" w:author="Holly Celina Mcqueary" w:date="2019-09-12T18:02:00Z">
        <w:r>
          <w:rPr>
            <w:rFonts w:ascii="Arial" w:eastAsia="Times New Roman" w:hAnsi="Arial" w:cs="Arial"/>
            <w:iCs/>
            <w:sz w:val="22"/>
          </w:rPr>
          <w:t>Most aneuploid samples had few differentially expressed dosage sensitiv</w:t>
        </w:r>
      </w:ins>
      <w:ins w:id="296" w:author="Holly Celina Mcqueary" w:date="2019-09-12T18:03:00Z">
        <w:r>
          <w:rPr>
            <w:rFonts w:ascii="Arial" w:eastAsia="Times New Roman" w:hAnsi="Arial" w:cs="Arial"/>
            <w:iCs/>
            <w:sz w:val="22"/>
          </w:rPr>
          <w:t xml:space="preserve">e genes. </w:t>
        </w:r>
      </w:ins>
      <w:ins w:id="297" w:author="Holly Celina Mcqueary" w:date="2019-09-12T18:40:00Z">
        <w:r w:rsidR="009C5977">
          <w:rPr>
            <w:rFonts w:ascii="Arial" w:eastAsia="Times New Roman" w:hAnsi="Arial" w:cs="Arial"/>
            <w:iCs/>
            <w:sz w:val="22"/>
          </w:rPr>
          <w:t xml:space="preserve">These dosage-sensitive genes were found in the study </w:t>
        </w:r>
      </w:ins>
      <w:r w:rsidR="009C5977">
        <w:rPr>
          <w:rFonts w:ascii="Arial" w:eastAsia="Times New Roman" w:hAnsi="Arial" w:cs="Arial"/>
          <w:iCs/>
          <w:sz w:val="22"/>
        </w:rPr>
        <w:fldChar w:fldCharType="begin"/>
      </w:r>
      <w:r w:rsidR="009C5977">
        <w:rPr>
          <w:rFonts w:ascii="Arial" w:eastAsia="Times New Roman" w:hAnsi="Arial" w:cs="Arial"/>
          <w:iCs/>
          <w:sz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9C5977">
        <w:rPr>
          <w:rFonts w:ascii="Arial" w:eastAsia="Times New Roman" w:hAnsi="Arial" w:cs="Arial"/>
          <w:iCs/>
          <w:sz w:val="22"/>
        </w:rPr>
        <w:fldChar w:fldCharType="separate"/>
      </w:r>
      <w:r w:rsidR="009C5977">
        <w:rPr>
          <w:rFonts w:ascii="Arial" w:eastAsia="Times New Roman" w:hAnsi="Arial" w:cs="Arial"/>
          <w:iCs/>
          <w:noProof/>
          <w:sz w:val="22"/>
        </w:rPr>
        <w:t>(</w:t>
      </w:r>
      <w:r w:rsidR="009C5977" w:rsidRPr="009C5977">
        <w:rPr>
          <w:rFonts w:ascii="Arial" w:eastAsia="Times New Roman" w:hAnsi="Arial" w:cs="Arial"/>
          <w:iCs/>
          <w:smallCaps/>
          <w:noProof/>
          <w:sz w:val="22"/>
        </w:rPr>
        <w:t>Makanae</w:t>
      </w:r>
      <w:r w:rsidR="009C5977" w:rsidRPr="009C5977">
        <w:rPr>
          <w:rFonts w:ascii="Arial" w:eastAsia="Times New Roman" w:hAnsi="Arial" w:cs="Arial"/>
          <w:i/>
          <w:iCs/>
          <w:noProof/>
          <w:sz w:val="22"/>
        </w:rPr>
        <w:t xml:space="preserve"> et al.</w:t>
      </w:r>
      <w:r w:rsidR="009C5977">
        <w:rPr>
          <w:rFonts w:ascii="Arial" w:eastAsia="Times New Roman" w:hAnsi="Arial" w:cs="Arial"/>
          <w:iCs/>
          <w:noProof/>
          <w:sz w:val="22"/>
        </w:rPr>
        <w:t xml:space="preserve"> 2013)</w:t>
      </w:r>
      <w:r w:rsidR="009C5977">
        <w:rPr>
          <w:rFonts w:ascii="Arial" w:eastAsia="Times New Roman" w:hAnsi="Arial" w:cs="Arial"/>
          <w:iCs/>
          <w:sz w:val="22"/>
        </w:rPr>
        <w:fldChar w:fldCharType="end"/>
      </w:r>
      <w:ins w:id="298" w:author="Holly Celina Mcqueary" w:date="2019-09-17T11:25:00Z">
        <w:r w:rsidR="008F4B4A">
          <w:rPr>
            <w:rFonts w:ascii="Arial" w:eastAsia="Times New Roman" w:hAnsi="Arial" w:cs="Arial"/>
            <w:iCs/>
            <w:sz w:val="22"/>
          </w:rPr>
          <w:t xml:space="preserve">, which found 115 genes that had copy-number limits of 10 or less. We investigated these same genes to determine if our </w:t>
        </w:r>
        <w:r w:rsidR="008F4B4A">
          <w:rPr>
            <w:rFonts w:ascii="Arial" w:eastAsia="Times New Roman" w:hAnsi="Arial" w:cs="Arial"/>
            <w:iCs/>
            <w:sz w:val="22"/>
          </w:rPr>
          <w:lastRenderedPageBreak/>
          <w:t>a</w:t>
        </w:r>
      </w:ins>
      <w:ins w:id="299" w:author="Holly Celina Mcqueary" w:date="2019-09-17T11:26:00Z">
        <w:r w:rsidR="008F4B4A">
          <w:rPr>
            <w:rFonts w:ascii="Arial" w:eastAsia="Times New Roman" w:hAnsi="Arial" w:cs="Arial"/>
            <w:iCs/>
            <w:sz w:val="22"/>
          </w:rPr>
          <w:t xml:space="preserve">neuploid samples were regulating them. </w:t>
        </w:r>
      </w:ins>
      <w:ins w:id="300" w:author="Holly Celina Mcqueary" w:date="2019-09-16T10:34:00Z">
        <w:r w:rsidR="00CF6CFB">
          <w:rPr>
            <w:rFonts w:ascii="Arial" w:eastAsia="Times New Roman" w:hAnsi="Arial" w:cs="Arial"/>
            <w:iCs/>
            <w:sz w:val="22"/>
          </w:rPr>
          <w:t xml:space="preserve">Those that are attenuated on aneuploid chromosomes may indicate strong dosage sensitivity, and that the yeast </w:t>
        </w:r>
        <w:proofErr w:type="gramStart"/>
        <w:r w:rsidR="00CF6CFB">
          <w:rPr>
            <w:rFonts w:ascii="Arial" w:eastAsia="Times New Roman" w:hAnsi="Arial" w:cs="Arial"/>
            <w:iCs/>
            <w:sz w:val="22"/>
          </w:rPr>
          <w:t>are</w:t>
        </w:r>
        <w:proofErr w:type="gramEnd"/>
        <w:r w:rsidR="00CF6CFB">
          <w:rPr>
            <w:rFonts w:ascii="Arial" w:eastAsia="Times New Roman" w:hAnsi="Arial" w:cs="Arial"/>
            <w:iCs/>
            <w:sz w:val="22"/>
          </w:rPr>
          <w:t xml:space="preserve"> able to compensate for this sensitivity by increasing or decreasin</w:t>
        </w:r>
      </w:ins>
      <w:ins w:id="301" w:author="Holly Celina Mcqueary" w:date="2019-09-16T10:35:00Z">
        <w:r w:rsidR="00CF6CFB">
          <w:rPr>
            <w:rFonts w:ascii="Arial" w:eastAsia="Times New Roman" w:hAnsi="Arial" w:cs="Arial"/>
            <w:iCs/>
            <w:sz w:val="22"/>
          </w:rPr>
          <w:t xml:space="preserve">g transcription accordingly. </w:t>
        </w:r>
      </w:ins>
    </w:p>
    <w:p w14:paraId="2002FE52" w14:textId="5EF67609" w:rsidR="00A011E2" w:rsidRDefault="00CF6CFB" w:rsidP="000747DF">
      <w:pPr>
        <w:spacing w:line="360" w:lineRule="auto"/>
        <w:rPr>
          <w:ins w:id="302" w:author="Holly Celina Mcqueary" w:date="2019-09-16T15:02:00Z"/>
          <w:rFonts w:ascii="Arial" w:eastAsia="Times New Roman" w:hAnsi="Arial" w:cs="Arial"/>
          <w:iCs/>
          <w:sz w:val="22"/>
        </w:rPr>
      </w:pPr>
      <w:ins w:id="303" w:author="Holly Celina Mcqueary" w:date="2019-09-16T10:38:00Z">
        <w:r>
          <w:rPr>
            <w:rFonts w:ascii="Arial" w:eastAsia="Times New Roman" w:hAnsi="Arial" w:cs="Arial"/>
            <w:iCs/>
            <w:sz w:val="22"/>
          </w:rPr>
          <w:tab/>
        </w:r>
      </w:ins>
      <w:ins w:id="304" w:author="Holly Celina Mcqueary" w:date="2019-09-16T10:42:00Z">
        <w:r w:rsidR="0003241F">
          <w:rPr>
            <w:rFonts w:ascii="Arial" w:eastAsia="Times New Roman" w:hAnsi="Arial" w:cs="Arial"/>
            <w:iCs/>
            <w:sz w:val="22"/>
          </w:rPr>
          <w:t>If there is no dosage compensation happening, regardless of the gene, then all genes would</w:t>
        </w:r>
      </w:ins>
      <w:ins w:id="305" w:author="Holly Celina Mcqueary" w:date="2019-09-16T10:43:00Z">
        <w:r w:rsidR="0003241F">
          <w:rPr>
            <w:rFonts w:ascii="Arial" w:eastAsia="Times New Roman" w:hAnsi="Arial" w:cs="Arial"/>
            <w:iCs/>
            <w:sz w:val="22"/>
          </w:rPr>
          <w:t xml:space="preserve"> be expressed as much as their aneuploidy would </w:t>
        </w:r>
      </w:ins>
      <w:ins w:id="306" w:author="Holly Celina Mcqueary" w:date="2019-09-16T10:44:00Z">
        <w:r w:rsidR="0003241F">
          <w:rPr>
            <w:rFonts w:ascii="Arial" w:eastAsia="Times New Roman" w:hAnsi="Arial" w:cs="Arial"/>
            <w:iCs/>
            <w:sz w:val="22"/>
          </w:rPr>
          <w:t xml:space="preserve">suggest (i.e. for monosomic genes, 0.5x the amount of a disomic gene, for trisomic genes, 1.5x the amount of a disomic gene, and for tetrasomic genes, 2x the amount of a disomic gene). </w:t>
        </w:r>
      </w:ins>
      <w:ins w:id="307" w:author="Holly Celina Mcqueary" w:date="2019-09-16T10:45:00Z">
        <w:r w:rsidR="0003241F">
          <w:rPr>
            <w:rFonts w:ascii="Arial" w:eastAsia="Times New Roman" w:hAnsi="Arial" w:cs="Arial"/>
            <w:iCs/>
            <w:sz w:val="22"/>
          </w:rPr>
          <w:t>Previous studies have found that certain genes are more dosage-sensitive than others</w:t>
        </w:r>
      </w:ins>
      <w:ins w:id="308" w:author="Holly Celina Mcqueary" w:date="2019-09-17T11:34:00Z">
        <w:r w:rsidR="008F4B4A">
          <w:rPr>
            <w:rFonts w:ascii="Arial" w:eastAsia="Times New Roman" w:hAnsi="Arial" w:cs="Arial"/>
            <w:iCs/>
            <w:sz w:val="22"/>
          </w:rPr>
          <w:t>: u</w:t>
        </w:r>
      </w:ins>
      <w:ins w:id="309" w:author="Holly Celina Mcqueary" w:date="2019-09-17T11:31:00Z">
        <w:r w:rsidR="008F4B4A">
          <w:rPr>
            <w:rFonts w:ascii="Arial" w:eastAsia="Times New Roman" w:hAnsi="Arial" w:cs="Arial"/>
            <w:iCs/>
            <w:sz w:val="22"/>
          </w:rPr>
          <w:t xml:space="preserve">sing the “genetic tug-of-war” method, </w:t>
        </w:r>
      </w:ins>
      <w:proofErr w:type="spellStart"/>
      <w:ins w:id="310" w:author="Holly Celina Mcqueary" w:date="2019-09-17T11:32:00Z">
        <w:r w:rsidR="008F4B4A">
          <w:rPr>
            <w:rFonts w:ascii="Arial" w:eastAsia="Times New Roman" w:hAnsi="Arial" w:cs="Arial"/>
            <w:iCs/>
            <w:sz w:val="22"/>
          </w:rPr>
          <w:t>Makanae</w:t>
        </w:r>
        <w:proofErr w:type="spellEnd"/>
        <w:r w:rsidR="008F4B4A">
          <w:rPr>
            <w:rFonts w:ascii="Arial" w:eastAsia="Times New Roman" w:hAnsi="Arial" w:cs="Arial"/>
            <w:iCs/>
            <w:sz w:val="22"/>
          </w:rPr>
          <w:t xml:space="preserve"> et al 2013 found the copy-number limits of overexpression in all 5806 protein-coding genes in </w:t>
        </w:r>
        <w:r w:rsidR="008F4B4A" w:rsidRPr="008F4B4A">
          <w:rPr>
            <w:rFonts w:ascii="Arial" w:eastAsia="Times New Roman" w:hAnsi="Arial" w:cs="Arial"/>
            <w:i/>
            <w:sz w:val="22"/>
            <w:rPrChange w:id="311" w:author="Holly Celina Mcqueary" w:date="2019-09-17T11:34:00Z">
              <w:rPr>
                <w:rFonts w:ascii="Arial" w:eastAsia="Times New Roman" w:hAnsi="Arial" w:cs="Arial"/>
                <w:iCs/>
                <w:sz w:val="22"/>
              </w:rPr>
            </w:rPrChange>
          </w:rPr>
          <w:t>S. cerevisiae</w:t>
        </w:r>
        <w:r w:rsidR="008F4B4A">
          <w:rPr>
            <w:rFonts w:ascii="Arial" w:eastAsia="Times New Roman" w:hAnsi="Arial" w:cs="Arial"/>
            <w:iCs/>
            <w:sz w:val="22"/>
          </w:rPr>
          <w:t xml:space="preserve">, </w:t>
        </w:r>
      </w:ins>
      <w:ins w:id="312" w:author="Holly Celina Mcqueary" w:date="2019-09-17T11:33:00Z">
        <w:r w:rsidR="008F4B4A">
          <w:rPr>
            <w:rFonts w:ascii="Arial" w:eastAsia="Times New Roman" w:hAnsi="Arial" w:cs="Arial"/>
            <w:iCs/>
            <w:sz w:val="22"/>
          </w:rPr>
          <w:t>and found 115 genes whose copy number limits were 10 or less (more than this amount caused cell death).</w:t>
        </w:r>
      </w:ins>
      <w:ins w:id="313" w:author="Holly Celina Mcqueary" w:date="2019-09-16T10:46:00Z">
        <w:r w:rsidR="0003241F">
          <w:rPr>
            <w:rFonts w:ascii="Arial" w:eastAsia="Times New Roman" w:hAnsi="Arial" w:cs="Arial"/>
            <w:iCs/>
            <w:sz w:val="22"/>
          </w:rPr>
          <w:t xml:space="preserve"> Curious as to whether our samples also showed a pattern of dosage sensitivity with these genes, we </w:t>
        </w:r>
      </w:ins>
      <w:ins w:id="314" w:author="Holly Celina Mcqueary" w:date="2019-09-16T10:47:00Z">
        <w:r w:rsidR="0003241F">
          <w:rPr>
            <w:rFonts w:ascii="Arial" w:eastAsia="Times New Roman" w:hAnsi="Arial" w:cs="Arial"/>
            <w:iCs/>
            <w:sz w:val="22"/>
          </w:rPr>
          <w:t>investigated the same set of genes that were found to be dosage sensitive in our samples and parsed out those that were significantly differentially expressed (i.e. had a gene expression level significantly different than expected for a disomic gene) and those that were not significantl</w:t>
        </w:r>
      </w:ins>
      <w:ins w:id="315" w:author="Holly Celina Mcqueary" w:date="2019-09-16T10:48:00Z">
        <w:r w:rsidR="0003241F">
          <w:rPr>
            <w:rFonts w:ascii="Arial" w:eastAsia="Times New Roman" w:hAnsi="Arial" w:cs="Arial"/>
            <w:iCs/>
            <w:sz w:val="22"/>
          </w:rPr>
          <w:t xml:space="preserve">y differentially expressed. </w:t>
        </w:r>
      </w:ins>
    </w:p>
    <w:p w14:paraId="1494D0A8" w14:textId="56665A3B" w:rsidR="00913147" w:rsidRPr="00DA410E" w:rsidRDefault="0003241F">
      <w:pPr>
        <w:spacing w:line="360" w:lineRule="auto"/>
        <w:ind w:firstLine="720"/>
        <w:rPr>
          <w:ins w:id="316" w:author="Holly Celina Mcqueary" w:date="2019-09-12T18:53:00Z"/>
          <w:rFonts w:ascii="Arial" w:eastAsia="Times New Roman" w:hAnsi="Arial" w:cs="Arial"/>
          <w:iCs/>
          <w:sz w:val="22"/>
        </w:rPr>
        <w:pPrChange w:id="317" w:author="Holly Celina Mcqueary" w:date="2019-09-17T10:55:00Z">
          <w:pPr>
            <w:spacing w:line="360" w:lineRule="auto"/>
          </w:pPr>
        </w:pPrChange>
      </w:pPr>
      <w:ins w:id="318" w:author="Holly Celina Mcqueary" w:date="2019-09-16T10:48:00Z">
        <w:r>
          <w:rPr>
            <w:rFonts w:ascii="Arial" w:eastAsia="Times New Roman" w:hAnsi="Arial" w:cs="Arial"/>
            <w:iCs/>
            <w:sz w:val="22"/>
          </w:rPr>
          <w:t xml:space="preserve">The genes of most interest were those contained on the aneuploid chromosomes, as these genes were found in differing dosage </w:t>
        </w:r>
      </w:ins>
      <w:ins w:id="319" w:author="Holly Celina Mcqueary" w:date="2019-09-17T11:33:00Z">
        <w:r w:rsidR="008F4B4A">
          <w:rPr>
            <w:rFonts w:ascii="Arial" w:eastAsia="Times New Roman" w:hAnsi="Arial" w:cs="Arial"/>
            <w:iCs/>
            <w:sz w:val="22"/>
          </w:rPr>
          <w:t xml:space="preserve">in the DNA </w:t>
        </w:r>
      </w:ins>
      <w:ins w:id="320" w:author="Holly Celina Mcqueary" w:date="2019-09-16T10:48:00Z">
        <w:r>
          <w:rPr>
            <w:rFonts w:ascii="Arial" w:eastAsia="Times New Roman" w:hAnsi="Arial" w:cs="Arial"/>
            <w:iCs/>
            <w:sz w:val="22"/>
          </w:rPr>
          <w:t>than the rest of</w:t>
        </w:r>
      </w:ins>
      <w:ins w:id="321" w:author="Holly Celina Mcqueary" w:date="2019-09-16T10:49:00Z">
        <w:r>
          <w:rPr>
            <w:rFonts w:ascii="Arial" w:eastAsia="Times New Roman" w:hAnsi="Arial" w:cs="Arial"/>
            <w:iCs/>
            <w:sz w:val="22"/>
          </w:rPr>
          <w:t xml:space="preserve"> the genes in the genome. </w:t>
        </w:r>
      </w:ins>
      <w:ins w:id="322" w:author="Holly Celina Mcqueary" w:date="2019-09-17T10:55:00Z">
        <w:r w:rsidR="00DA410E">
          <w:rPr>
            <w:rFonts w:ascii="Arial" w:eastAsia="Times New Roman" w:hAnsi="Arial" w:cs="Arial"/>
            <w:sz w:val="22"/>
          </w:rPr>
          <w:t>Most samples showed a high level of compensation of dosage-sensitive genes on the aneuploid chromosome and elsewhere in the genome.</w:t>
        </w:r>
        <w:r w:rsidR="00DA410E">
          <w:rPr>
            <w:rFonts w:ascii="Arial" w:eastAsia="Times New Roman" w:hAnsi="Arial" w:cs="Arial"/>
            <w:iCs/>
            <w:sz w:val="22"/>
          </w:rPr>
          <w:t xml:space="preserve"> However, </w:t>
        </w:r>
        <w:r w:rsidR="00DA410E">
          <w:rPr>
            <w:rFonts w:ascii="Arial" w:eastAsia="Times New Roman" w:hAnsi="Arial" w:cs="Arial"/>
            <w:sz w:val="22"/>
          </w:rPr>
          <w:t>s</w:t>
        </w:r>
      </w:ins>
      <w:ins w:id="323" w:author="Holly Celina Mcqueary" w:date="2019-09-17T10:51:00Z">
        <w:r w:rsidR="00A011E2">
          <w:rPr>
            <w:rFonts w:ascii="Arial" w:eastAsia="Times New Roman" w:hAnsi="Arial" w:cs="Arial"/>
            <w:sz w:val="22"/>
          </w:rPr>
          <w:t>amples with a trisomy for chromosome 9 appeared to be more tolerant of the duplication than other chromosomes – samples ranged from 0 to 33% compensation</w:t>
        </w:r>
      </w:ins>
      <w:ins w:id="324" w:author="Holly Celina Mcqueary" w:date="2019-09-17T10:55:00Z">
        <w:r w:rsidR="00DA410E">
          <w:rPr>
            <w:rFonts w:ascii="Arial" w:eastAsia="Times New Roman" w:hAnsi="Arial" w:cs="Arial"/>
            <w:sz w:val="22"/>
          </w:rPr>
          <w:t xml:space="preserve"> (Table 2)</w:t>
        </w:r>
      </w:ins>
      <w:ins w:id="325" w:author="Holly Celina Mcqueary" w:date="2019-09-17T10:51:00Z">
        <w:r w:rsidR="00A011E2">
          <w:rPr>
            <w:rFonts w:ascii="Arial" w:eastAsia="Times New Roman" w:hAnsi="Arial" w:cs="Arial"/>
            <w:sz w:val="22"/>
          </w:rPr>
          <w:t xml:space="preserve">. </w:t>
        </w:r>
      </w:ins>
      <w:ins w:id="326" w:author="Holly Celina Mcqueary" w:date="2019-09-17T11:27:00Z">
        <w:r w:rsidR="008F4B4A">
          <w:rPr>
            <w:rFonts w:ascii="Arial" w:eastAsia="Times New Roman" w:hAnsi="Arial" w:cs="Arial"/>
            <w:sz w:val="22"/>
          </w:rPr>
          <w:t>Previous studies have found that the increase in a partner gene can rescue the sensitivity of a strain to another increased dosage. This may be occurring in the samples that had little to no compensatio</w:t>
        </w:r>
      </w:ins>
      <w:ins w:id="327" w:author="Holly Celina Mcqueary" w:date="2019-09-17T11:28:00Z">
        <w:r w:rsidR="008F4B4A">
          <w:rPr>
            <w:rFonts w:ascii="Arial" w:eastAsia="Times New Roman" w:hAnsi="Arial" w:cs="Arial"/>
            <w:sz w:val="22"/>
          </w:rPr>
          <w:t xml:space="preserve">n of the dosage sensitive genes on the aneuploid chromosome. </w:t>
        </w:r>
      </w:ins>
      <w:ins w:id="328" w:author="Holly Celina Mcqueary" w:date="2019-09-17T10:51:00Z">
        <w:r w:rsidR="00A011E2">
          <w:rPr>
            <w:rFonts w:ascii="Arial" w:eastAsia="Times New Roman" w:hAnsi="Arial" w:cs="Arial"/>
            <w:sz w:val="22"/>
          </w:rPr>
          <w:t xml:space="preserve">One sample had a monosomy of chromosome 9, and conversely, showed 100% compensation, suggesting that the dosage sensitivity of these genes is skewed in one direction. </w:t>
        </w:r>
      </w:ins>
      <w:ins w:id="329" w:author="Holly Celina Mcqueary" w:date="2019-09-17T10:53:00Z">
        <w:r w:rsidR="00DA410E">
          <w:rPr>
            <w:rFonts w:ascii="Calibri" w:eastAsia="Times New Roman" w:hAnsi="Calibri" w:cs="Times New Roman"/>
            <w:color w:val="000000"/>
          </w:rPr>
          <w:t>The euploid s</w:t>
        </w:r>
      </w:ins>
      <w:ins w:id="330" w:author="Holly Celina Mcqueary" w:date="2019-09-17T10:54:00Z">
        <w:r w:rsidR="00DA410E">
          <w:rPr>
            <w:rFonts w:ascii="Calibri" w:eastAsia="Times New Roman" w:hAnsi="Calibri" w:cs="Times New Roman"/>
            <w:color w:val="000000"/>
          </w:rPr>
          <w:t xml:space="preserve">amples also compensated the dosage sensitive genes, with individual sample percentages ranging from 59-100% (Table 3). </w:t>
        </w:r>
      </w:ins>
    </w:p>
    <w:p w14:paraId="1D736957" w14:textId="77777777" w:rsidR="004353CF" w:rsidRPr="006A17F1" w:rsidRDefault="004353CF">
      <w:pPr>
        <w:spacing w:line="360" w:lineRule="auto"/>
        <w:rPr>
          <w:rFonts w:ascii="Arial" w:eastAsia="Times New Roman" w:hAnsi="Arial" w:cs="Arial"/>
          <w:i/>
          <w:sz w:val="22"/>
        </w:rPr>
        <w:pPrChange w:id="331" w:author="Holly Celina Mcqueary" w:date="2019-09-04T14:07:00Z">
          <w:pPr/>
        </w:pPrChange>
      </w:pPr>
    </w:p>
    <w:p w14:paraId="3891FB93" w14:textId="2F5DB7CB" w:rsidR="00144171" w:rsidRDefault="00144171">
      <w:pPr>
        <w:spacing w:line="360" w:lineRule="auto"/>
        <w:ind w:firstLine="720"/>
        <w:rPr>
          <w:rFonts w:ascii="Arial" w:eastAsia="Times New Roman" w:hAnsi="Arial" w:cs="Arial"/>
          <w:sz w:val="22"/>
        </w:rPr>
        <w:pPrChange w:id="332" w:author="Holly Celina Mcqueary" w:date="2019-09-04T14:07:00Z">
          <w:pPr>
            <w:ind w:firstLine="720"/>
          </w:pPr>
        </w:pPrChange>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333"/>
      <w:r w:rsidR="00C61567">
        <w:rPr>
          <w:rFonts w:ascii="Arial" w:eastAsia="Times New Roman" w:hAnsi="Arial" w:cs="Arial"/>
          <w:sz w:val="22"/>
        </w:rPr>
        <w:t>Some genes are regulated transcriptionally</w:t>
      </w:r>
      <w:commentRangeEnd w:id="333"/>
      <w:r w:rsidR="00391BC9">
        <w:rPr>
          <w:rStyle w:val="CommentReference"/>
        </w:rPr>
        <w:commentReference w:id="333"/>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pPr>
        <w:spacing w:line="360" w:lineRule="auto"/>
        <w:rPr>
          <w:rFonts w:ascii="Arial" w:eastAsia="Times New Roman" w:hAnsi="Arial" w:cs="Arial"/>
          <w:sz w:val="22"/>
        </w:rPr>
        <w:pPrChange w:id="334" w:author="Holly Celina Mcqueary" w:date="2019-09-04T14:07:00Z">
          <w:pPr/>
        </w:pPrChange>
      </w:pPr>
    </w:p>
    <w:p w14:paraId="24C7FC4A" w14:textId="435D48ED" w:rsidR="00466E8F" w:rsidRDefault="00466E8F">
      <w:pPr>
        <w:spacing w:line="360" w:lineRule="auto"/>
        <w:pPrChange w:id="335" w:author="Holly Celina Mcqueary" w:date="2019-09-04T14:07:00Z">
          <w:pPr/>
        </w:pPrChange>
      </w:pPr>
      <w:r>
        <w:t>Other ideas:</w:t>
      </w:r>
    </w:p>
    <w:p w14:paraId="6D540DF8" w14:textId="77777777" w:rsidR="00466E8F" w:rsidRDefault="00466E8F">
      <w:pPr>
        <w:spacing w:line="360" w:lineRule="auto"/>
        <w:pPrChange w:id="336" w:author="Holly Celina Mcqueary" w:date="2019-09-04T14:07:00Z">
          <w:pPr/>
        </w:pPrChange>
      </w:pPr>
    </w:p>
    <w:p w14:paraId="469327EA" w14:textId="1CE64F08" w:rsidR="004F7BC0" w:rsidRDefault="00466E8F">
      <w:pPr>
        <w:spacing w:line="360" w:lineRule="auto"/>
        <w:rPr>
          <w:rFonts w:ascii="Arial" w:eastAsia="Times New Roman" w:hAnsi="Arial" w:cs="Arial"/>
          <w:sz w:val="22"/>
        </w:rPr>
        <w:pPrChange w:id="337" w:author="Holly Celina Mcqueary" w:date="2019-09-04T14:07:00Z">
          <w:pPr/>
        </w:pPrChange>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pPr>
        <w:spacing w:line="360" w:lineRule="auto"/>
        <w:rPr>
          <w:rFonts w:ascii="Arial" w:eastAsia="Times New Roman" w:hAnsi="Arial" w:cs="Arial"/>
          <w:color w:val="000000"/>
          <w:sz w:val="22"/>
          <w:szCs w:val="22"/>
        </w:rPr>
        <w:pPrChange w:id="338" w:author="Holly Celina Mcqueary" w:date="2019-09-04T14:07:00Z">
          <w:pPr/>
        </w:pPrChange>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pPr>
        <w:spacing w:line="360" w:lineRule="auto"/>
        <w:rPr>
          <w:rFonts w:ascii="Arial" w:eastAsia="Times New Roman" w:hAnsi="Arial" w:cs="Arial"/>
          <w:sz w:val="22"/>
        </w:rPr>
        <w:pPrChange w:id="339" w:author="Holly Celina Mcqueary" w:date="2019-09-04T14:07:00Z">
          <w:pPr/>
        </w:pPrChange>
      </w:pPr>
      <w:r>
        <w:rPr>
          <w:rFonts w:ascii="Arial" w:eastAsia="Times New Roman" w:hAnsi="Arial" w:cs="Arial"/>
          <w:sz w:val="22"/>
        </w:rPr>
        <w:t>What genes are up/down regulated in aneuploid lines with higher fitness than the ancestor?</w:t>
      </w:r>
    </w:p>
    <w:p w14:paraId="1338BB92" w14:textId="25388956" w:rsidR="00466E8F" w:rsidRDefault="00466E8F">
      <w:pPr>
        <w:spacing w:line="360" w:lineRule="auto"/>
        <w:pPrChange w:id="340" w:author="Holly Celina Mcqueary" w:date="2019-09-04T14:07:00Z">
          <w:pPr/>
        </w:pPrChange>
      </w:pPr>
      <w:commentRangeStart w:id="341"/>
      <w:r>
        <w:rPr>
          <w:rFonts w:ascii="Arial" w:eastAsia="Times New Roman" w:hAnsi="Arial" w:cs="Arial"/>
          <w:sz w:val="22"/>
        </w:rPr>
        <w:t>even though some lines have statistically significantly different gene expression levels, it could be because there is more RNA present to be degraded in trisomic lines, and less RNA present to be degraded in monosomic lines</w:t>
      </w:r>
      <w:ins w:id="342" w:author="Holly Celina Mcqueary" w:date="2019-09-16T13:39:00Z">
        <w:r w:rsidR="00A21911">
          <w:rPr>
            <w:rFonts w:ascii="Arial" w:eastAsia="Times New Roman" w:hAnsi="Arial" w:cs="Arial"/>
            <w:sz w:val="22"/>
          </w:rPr>
          <w:t xml:space="preserve"> </w:t>
        </w:r>
      </w:ins>
      <w:r>
        <w:rPr>
          <w:rFonts w:ascii="Arial" w:eastAsia="Times New Roman" w:hAnsi="Arial" w:cs="Arial"/>
          <w:sz w:val="22"/>
        </w:rPr>
        <w:t xml:space="preserve">                                                                            </w:t>
      </w:r>
      <w:commentRangeEnd w:id="341"/>
      <w:r>
        <w:rPr>
          <w:rStyle w:val="CommentReference"/>
        </w:rPr>
        <w:commentReference w:id="341"/>
      </w:r>
    </w:p>
    <w:p w14:paraId="316AA3B0" w14:textId="0FC0F9C7" w:rsidR="006E0824" w:rsidRDefault="006E0824" w:rsidP="004353CF">
      <w:pPr>
        <w:spacing w:line="360" w:lineRule="auto"/>
        <w:rPr>
          <w:b/>
          <w:bCs/>
          <w:sz w:val="32"/>
          <w:szCs w:val="32"/>
          <w:u w:val="single"/>
        </w:rPr>
      </w:pPr>
    </w:p>
    <w:p w14:paraId="513B1B17" w14:textId="77777777" w:rsidR="00D543AC" w:rsidRPr="005C534D" w:rsidRDefault="00D543AC" w:rsidP="00D543AC">
      <w:pPr>
        <w:spacing w:line="360" w:lineRule="auto"/>
        <w:rPr>
          <w:rFonts w:ascii="Arial" w:hAnsi="Arial" w:cs="Arial"/>
          <w:b/>
          <w:bCs/>
          <w:sz w:val="22"/>
          <w:szCs w:val="22"/>
          <w:u w:val="single"/>
        </w:rPr>
      </w:pPr>
      <w:r w:rsidRPr="005C534D">
        <w:rPr>
          <w:rFonts w:ascii="Arial" w:hAnsi="Arial" w:cs="Arial"/>
          <w:b/>
          <w:bCs/>
          <w:sz w:val="22"/>
          <w:szCs w:val="22"/>
          <w:u w:val="single"/>
        </w:rPr>
        <w:t xml:space="preserve">Discussion </w:t>
      </w:r>
    </w:p>
    <w:p w14:paraId="638B1832" w14:textId="77777777" w:rsidR="00D543AC" w:rsidRDefault="00D543AC" w:rsidP="00D543AC">
      <w:pPr>
        <w:spacing w:line="360" w:lineRule="auto"/>
        <w:ind w:firstLine="720"/>
        <w:rPr>
          <w:rFonts w:ascii="Arial" w:hAnsi="Arial" w:cs="Arial"/>
          <w:sz w:val="22"/>
          <w:szCs w:val="22"/>
        </w:rPr>
      </w:pPr>
    </w:p>
    <w:p w14:paraId="6A2C2402"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In haploid yeast that were disomic for one or more chromosomes, it was found that some samples actually had a fitness gain. However, these samples showed no reduction in gene expression on the aneuploid chromosome, indicating there was no whole-chromosome dosage compensation occurring. They also found that these samples utilized posttranscriptional methods of protein attenuation and </w:t>
      </w:r>
      <w:r>
        <w:rPr>
          <w:rFonts w:ascii="Arial" w:hAnsi="Arial" w:cs="Arial"/>
          <w:sz w:val="22"/>
          <w:szCs w:val="22"/>
        </w:rPr>
        <w:t xml:space="preserve">that </w:t>
      </w:r>
      <w:r w:rsidRPr="00496D59">
        <w:rPr>
          <w:rFonts w:ascii="Arial" w:hAnsi="Arial" w:cs="Arial"/>
          <w:sz w:val="22"/>
          <w:szCs w:val="22"/>
        </w:rPr>
        <w:t xml:space="preserve">no RNA-level compensation was occurring </w:t>
      </w:r>
      <w:r w:rsidRPr="00496D59">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Torres</w:t>
      </w:r>
      <w:r w:rsidRPr="00FE3668">
        <w:rPr>
          <w:rFonts w:ascii="Arial" w:hAnsi="Arial" w:cs="Arial"/>
          <w:i/>
          <w:noProof/>
          <w:sz w:val="22"/>
          <w:szCs w:val="22"/>
        </w:rPr>
        <w:t xml:space="preserve"> et al.</w:t>
      </w:r>
      <w:r>
        <w:rPr>
          <w:rFonts w:ascii="Arial" w:hAnsi="Arial" w:cs="Arial"/>
          <w:noProof/>
          <w:sz w:val="22"/>
          <w:szCs w:val="22"/>
        </w:rPr>
        <w:t xml:space="preserve"> 2010)</w:t>
      </w:r>
      <w:r w:rsidRPr="00496D59">
        <w:rPr>
          <w:rFonts w:ascii="Arial" w:hAnsi="Arial" w:cs="Arial"/>
          <w:sz w:val="22"/>
          <w:szCs w:val="22"/>
        </w:rPr>
        <w:fldChar w:fldCharType="end"/>
      </w:r>
      <w:r w:rsidRPr="00496D59">
        <w:rPr>
          <w:rFonts w:ascii="Arial" w:hAnsi="Arial" w:cs="Arial"/>
          <w:sz w:val="22"/>
          <w:szCs w:val="22"/>
        </w:rPr>
        <w:t xml:space="preserve">. </w:t>
      </w:r>
    </w:p>
    <w:p w14:paraId="3A6E4581" w14:textId="77777777" w:rsidR="00D543AC" w:rsidRPr="00496D59" w:rsidRDefault="00D543AC" w:rsidP="00D543AC">
      <w:pPr>
        <w:spacing w:line="360" w:lineRule="auto"/>
        <w:ind w:firstLine="720"/>
        <w:rPr>
          <w:rFonts w:ascii="Arial" w:hAnsi="Arial" w:cs="Arial"/>
          <w:sz w:val="22"/>
          <w:szCs w:val="22"/>
        </w:rPr>
      </w:pPr>
      <w:r>
        <w:rPr>
          <w:rFonts w:ascii="Arial" w:hAnsi="Arial" w:cs="Arial"/>
          <w:sz w:val="22"/>
          <w:szCs w:val="22"/>
        </w:rPr>
        <w:t>Previous studies 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336D4B78" w14:textId="77777777" w:rsidR="00D543AC" w:rsidRPr="00496D59"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timestamp="1559675845" guid="44a20fce-082d-4bcc-8ff2-9a292eea297f"&gt;676&lt;/key&gt;&lt;key app="ENWeb" db-id=""&gt;0&lt;/key&gt;&lt;/foreign-keys&gt;&lt;ref-type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Todd</w:t>
      </w:r>
      <w:r w:rsidRPr="00FE3668">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384B5D">
        <w:rPr>
          <w:rFonts w:ascii="Arial" w:hAnsi="Arial" w:cs="Arial"/>
          <w:smallCaps/>
          <w:noProof/>
          <w:sz w:val="22"/>
          <w:szCs w:val="22"/>
        </w:rPr>
        <w:t>Anderson</w:t>
      </w:r>
      <w:r w:rsidRPr="00384B5D">
        <w:rPr>
          <w:rFonts w:ascii="Arial" w:hAnsi="Arial" w:cs="Arial"/>
          <w:i/>
          <w:noProof/>
          <w:sz w:val="22"/>
          <w:szCs w:val="22"/>
        </w:rPr>
        <w:t xml:space="preserve"> et al.</w:t>
      </w:r>
      <w:r>
        <w:rPr>
          <w:rFonts w:ascii="Arial" w:hAnsi="Arial" w:cs="Arial"/>
          <w:noProof/>
          <w:sz w:val="22"/>
          <w:szCs w:val="22"/>
        </w:rPr>
        <w:t xml:space="preserve"> 2017; </w:t>
      </w:r>
      <w:r w:rsidRPr="00384B5D">
        <w:rPr>
          <w:rFonts w:ascii="Arial" w:hAnsi="Arial" w:cs="Arial"/>
          <w:smallCaps/>
          <w:noProof/>
          <w:sz w:val="22"/>
          <w:szCs w:val="22"/>
        </w:rPr>
        <w:t>Wakabayashi</w:t>
      </w:r>
      <w:r w:rsidRPr="00384B5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Kaya</w:t>
      </w:r>
      <w:r w:rsidRPr="00CD702D">
        <w:rPr>
          <w:rFonts w:ascii="Arial" w:hAnsi="Arial" w:cs="Arial"/>
          <w:i/>
          <w:noProof/>
          <w:sz w:val="22"/>
          <w:szCs w:val="22"/>
        </w:rPr>
        <w:t xml:space="preserve"> et al.</w:t>
      </w:r>
      <w:r>
        <w:rPr>
          <w:rFonts w:ascii="Arial" w:hAnsi="Arial" w:cs="Arial"/>
          <w:noProof/>
          <w:sz w:val="22"/>
          <w:szCs w:val="22"/>
        </w:rPr>
        <w:t xml:space="preserve"> 2015; </w:t>
      </w:r>
      <w:r w:rsidRPr="00CD702D">
        <w:rPr>
          <w:rFonts w:ascii="Arial" w:hAnsi="Arial" w:cs="Arial"/>
          <w:smallCaps/>
          <w:noProof/>
          <w:sz w:val="22"/>
          <w:szCs w:val="22"/>
        </w:rPr>
        <w:t>Linder</w:t>
      </w:r>
      <w:r w:rsidRPr="00CD702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tie-over for organisms to adapt to their environment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Yona</w:t>
      </w:r>
      <w:r w:rsidRPr="00CD702D">
        <w:rPr>
          <w:rFonts w:ascii="Arial" w:hAnsi="Arial" w:cs="Arial"/>
          <w:i/>
          <w:noProof/>
          <w:sz w:val="22"/>
          <w:szCs w:val="22"/>
        </w:rPr>
        <w:t xml:space="preserve"> et al.</w:t>
      </w:r>
      <w:r>
        <w:rPr>
          <w:rFonts w:ascii="Arial" w:hAnsi="Arial" w:cs="Arial"/>
          <w:noProof/>
          <w:sz w:val="22"/>
          <w:szCs w:val="22"/>
        </w:rPr>
        <w:t xml:space="preserve"> 2012; </w:t>
      </w:r>
      <w:r w:rsidRPr="00CD702D">
        <w:rPr>
          <w:rFonts w:ascii="Arial" w:hAnsi="Arial" w:cs="Arial"/>
          <w:smallCaps/>
          <w:noProof/>
          <w:sz w:val="22"/>
          <w:szCs w:val="22"/>
        </w:rPr>
        <w:t>Koo</w:t>
      </w:r>
      <w:r w:rsidRPr="00CD702D">
        <w:rPr>
          <w:rFonts w:ascii="Arial" w:hAnsi="Arial" w:cs="Arial"/>
          <w:i/>
          <w:noProof/>
          <w:sz w:val="22"/>
          <w:szCs w:val="22"/>
        </w:rPr>
        <w:t xml:space="preserve"> et al.</w:t>
      </w:r>
      <w:r>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02F4F9C3" w14:textId="77777777" w:rsidR="00D543AC" w:rsidRPr="00496D59" w:rsidRDefault="00D543AC" w:rsidP="00D543AC">
      <w:pPr>
        <w:spacing w:line="360" w:lineRule="auto"/>
        <w:rPr>
          <w:rFonts w:ascii="Arial" w:hAnsi="Arial" w:cs="Arial"/>
          <w:sz w:val="22"/>
          <w:szCs w:val="22"/>
        </w:rPr>
      </w:pPr>
    </w:p>
    <w:p w14:paraId="0B1E660A"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This paper: was able to observe effects of loss of a chromosome (though there weren’t many samples obtained) – most other studies used haploids and looked at </w:t>
      </w:r>
      <w:proofErr w:type="spellStart"/>
      <w:r w:rsidRPr="00496D59">
        <w:rPr>
          <w:rFonts w:ascii="Arial" w:hAnsi="Arial" w:cs="Arial"/>
          <w:sz w:val="22"/>
          <w:szCs w:val="22"/>
        </w:rPr>
        <w:t>disomes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aneuploidy. I was also able to observe the effects of a partial duplication of half of a chromosome. </w:t>
      </w:r>
    </w:p>
    <w:p w14:paraId="283D49F4" w14:textId="77777777" w:rsidR="00D543AC" w:rsidRPr="00496D59" w:rsidRDefault="00D543AC" w:rsidP="00D543AC">
      <w:pPr>
        <w:spacing w:line="360" w:lineRule="auto"/>
        <w:rPr>
          <w:rFonts w:ascii="Arial" w:hAnsi="Arial" w:cs="Arial"/>
          <w:sz w:val="22"/>
          <w:szCs w:val="22"/>
        </w:rPr>
      </w:pPr>
      <w:r>
        <w:rPr>
          <w:rFonts w:ascii="Arial" w:hAnsi="Arial" w:cs="Arial"/>
          <w:sz w:val="22"/>
          <w:szCs w:val="22"/>
        </w:rPr>
        <w:lastRenderedPageBreak/>
        <w:tab/>
        <w:t xml:space="preserve">There is no evidence for gene expression modulation to a great extent in spontaneously aneuploid yeast. Hybrid yeast of two wild strains appear to tolerate aneuploidy better than a homozygous lab strain, which is unsurprising </w:t>
      </w:r>
      <w:r>
        <w:rPr>
          <w:rFonts w:ascii="Arial" w:hAnsi="Arial" w:cs="Arial"/>
          <w:sz w:val="22"/>
          <w:szCs w:val="22"/>
        </w:rPr>
        <w:fldChar w:fldCharType="begin"/>
      </w:r>
      <w:r>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9A00EE">
        <w:rPr>
          <w:rFonts w:ascii="Arial" w:hAnsi="Arial" w:cs="Arial"/>
          <w:smallCaps/>
          <w:noProof/>
          <w:sz w:val="22"/>
          <w:szCs w:val="22"/>
        </w:rPr>
        <w:t>Strope</w:t>
      </w:r>
      <w:r w:rsidRPr="009A00EE">
        <w:rPr>
          <w:rFonts w:ascii="Arial" w:hAnsi="Arial" w:cs="Arial"/>
          <w:i/>
          <w:noProof/>
          <w:sz w:val="22"/>
          <w:szCs w:val="22"/>
        </w:rPr>
        <w:t xml:space="preserve"> et al.</w:t>
      </w:r>
      <w:r>
        <w:rPr>
          <w:rFonts w:ascii="Arial" w:hAnsi="Arial" w:cs="Arial"/>
          <w:noProof/>
          <w:sz w:val="22"/>
          <w:szCs w:val="22"/>
        </w:rPr>
        <w:t xml:space="preserve"> 2015)</w:t>
      </w:r>
      <w:r>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there is instead strong selection against aneuploidy except under certain circumstances where it may be beneficial </w: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Pr>
          <w:rFonts w:ascii="Arial" w:hAnsi="Arial" w:cs="Arial"/>
          <w:noProof/>
          <w:sz w:val="22"/>
          <w:szCs w:val="22"/>
        </w:rPr>
        <w:t>(</w:t>
      </w:r>
      <w:r w:rsidRPr="00C50018">
        <w:rPr>
          <w:rFonts w:ascii="Arial" w:hAnsi="Arial" w:cs="Arial"/>
          <w:smallCaps/>
          <w:noProof/>
          <w:sz w:val="22"/>
          <w:szCs w:val="22"/>
        </w:rPr>
        <w:t>Kaya</w:t>
      </w:r>
      <w:r w:rsidRPr="00C50018">
        <w:rPr>
          <w:rFonts w:ascii="Arial" w:hAnsi="Arial" w:cs="Arial"/>
          <w:i/>
          <w:noProof/>
          <w:sz w:val="22"/>
          <w:szCs w:val="22"/>
        </w:rPr>
        <w:t xml:space="preserve"> et al.</w:t>
      </w:r>
      <w:r>
        <w:rPr>
          <w:rFonts w:ascii="Arial" w:hAnsi="Arial" w:cs="Arial"/>
          <w:noProof/>
          <w:sz w:val="22"/>
          <w:szCs w:val="22"/>
        </w:rPr>
        <w:t xml:space="preserve"> 2015; </w:t>
      </w:r>
      <w:r w:rsidRPr="00C50018">
        <w:rPr>
          <w:rFonts w:ascii="Arial" w:hAnsi="Arial" w:cs="Arial"/>
          <w:smallCaps/>
          <w:noProof/>
          <w:sz w:val="22"/>
          <w:szCs w:val="22"/>
        </w:rPr>
        <w:t>Linder</w:t>
      </w:r>
      <w:r w:rsidRPr="00C50018">
        <w:rPr>
          <w:rFonts w:ascii="Arial" w:hAnsi="Arial" w:cs="Arial"/>
          <w:i/>
          <w:noProof/>
          <w:sz w:val="22"/>
          <w:szCs w:val="22"/>
        </w:rPr>
        <w:t xml:space="preserve"> et al.</w:t>
      </w:r>
      <w:r>
        <w:rPr>
          <w:rFonts w:ascii="Arial" w:hAnsi="Arial" w:cs="Arial"/>
          <w:noProof/>
          <w:sz w:val="22"/>
          <w:szCs w:val="22"/>
        </w:rPr>
        <w:t xml:space="preserve"> 2017)</w:t>
      </w:r>
      <w:r>
        <w:rPr>
          <w:rFonts w:ascii="Arial" w:hAnsi="Arial" w:cs="Arial"/>
          <w:sz w:val="22"/>
          <w:szCs w:val="22"/>
        </w:rPr>
        <w:fldChar w:fldCharType="end"/>
      </w:r>
      <w:r>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Gasch, here). This study demonstrates that there is no effect globally on gene expression of aneuploidy, and that aneuploidy causes phenotypic effects (probably?? Will need data from FACS for this). </w:t>
      </w:r>
    </w:p>
    <w:p w14:paraId="524AE893" w14:textId="77777777" w:rsidR="00D543AC" w:rsidRPr="00496D59" w:rsidRDefault="00D543AC" w:rsidP="00D543AC">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 xml:space="preserve">per cell division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Mulla</w:t>
      </w:r>
      <w:r w:rsidRPr="00FE3668">
        <w:rPr>
          <w:rFonts w:ascii="Arial" w:hAnsi="Arial" w:cs="Arial"/>
          <w:i/>
          <w:noProof/>
          <w:sz w:val="22"/>
          <w:szCs w:val="22"/>
        </w:rPr>
        <w:t xml:space="preserve"> et al.</w:t>
      </w:r>
      <w:r>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1EC94348" w14:textId="77777777" w:rsidR="00D543AC" w:rsidRPr="00496D59" w:rsidRDefault="00D543AC" w:rsidP="00D543AC">
      <w:pPr>
        <w:spacing w:line="360" w:lineRule="auto"/>
        <w:rPr>
          <w:rFonts w:ascii="Arial" w:hAnsi="Arial" w:cs="Arial"/>
          <w:sz w:val="22"/>
          <w:szCs w:val="22"/>
        </w:rPr>
      </w:pPr>
    </w:p>
    <w:p w14:paraId="2A26E44B" w14:textId="77777777" w:rsidR="00D543AC" w:rsidRDefault="00D543AC" w:rsidP="00D543AC">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timestamp="1559675863" guid="c535e5b0-80ee-4a82-b747-41daaea3ce9a"&gt;680&lt;/key&gt;&lt;key app="ENWeb" db-id=""&gt;0&lt;/key&gt;&lt;/foreign-keys&gt;&lt;ref-type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Zhang</w:t>
      </w:r>
      <w:r w:rsidRPr="00FE3668">
        <w:rPr>
          <w:rFonts w:ascii="Arial" w:hAnsi="Arial" w:cs="Arial"/>
          <w:i/>
          <w:noProof/>
          <w:sz w:val="22"/>
          <w:szCs w:val="22"/>
        </w:rPr>
        <w:t xml:space="preserve"> et al.</w:t>
      </w:r>
      <w:r>
        <w:rPr>
          <w:rFonts w:ascii="Arial" w:hAnsi="Arial" w:cs="Arial"/>
          <w:noProof/>
          <w:sz w:val="22"/>
          <w:szCs w:val="22"/>
        </w:rPr>
        <w:t xml:space="preserve"> 2013)</w:t>
      </w:r>
      <w:r w:rsidRPr="00496D59">
        <w:rPr>
          <w:rFonts w:ascii="Arial" w:hAnsi="Arial" w:cs="Arial"/>
          <w:sz w:val="22"/>
          <w:szCs w:val="22"/>
        </w:rPr>
        <w:fldChar w:fldCharType="end"/>
      </w:r>
      <w:r w:rsidRPr="00496D59">
        <w:rPr>
          <w:rFonts w:ascii="Arial" w:hAnsi="Arial" w:cs="Arial"/>
          <w:sz w:val="22"/>
          <w:szCs w:val="22"/>
        </w:rPr>
        <w:t xml:space="preserve">. </w:t>
      </w:r>
    </w:p>
    <w:p w14:paraId="3110E17F" w14:textId="77777777" w:rsidR="00D543AC" w:rsidRDefault="00D543AC" w:rsidP="00D543AC">
      <w:pPr>
        <w:spacing w:line="360" w:lineRule="auto"/>
        <w:rPr>
          <w:rFonts w:ascii="Arial" w:hAnsi="Arial" w:cs="Arial"/>
          <w:sz w:val="22"/>
          <w:szCs w:val="22"/>
        </w:rPr>
      </w:pPr>
    </w:p>
    <w:p w14:paraId="4369A580" w14:textId="1303E228" w:rsidR="00A21911" w:rsidRDefault="00D543AC" w:rsidP="00A21911">
      <w:pPr>
        <w:spacing w:line="360" w:lineRule="auto"/>
        <w:ind w:firstLine="720"/>
        <w:rPr>
          <w:ins w:id="343" w:author="Holly Celina Mcqueary" w:date="2019-09-16T13:44:00Z"/>
          <w:rFonts w:ascii="Arial" w:eastAsia="Times New Roman" w:hAnsi="Arial" w:cs="Arial"/>
          <w:sz w:val="22"/>
          <w:szCs w:val="22"/>
        </w:rPr>
      </w:pPr>
      <w:commentRangeStart w:id="344"/>
      <w:r w:rsidRPr="00496D59">
        <w:rPr>
          <w:rFonts w:ascii="Arial" w:eastAsia="Times New Roman" w:hAnsi="Arial" w:cs="Arial"/>
          <w:sz w:val="22"/>
          <w:szCs w:val="22"/>
        </w:rPr>
        <w:t>Although autosomal dosage compensation has been observed in higher eukaryotes</w:t>
      </w:r>
      <w:r>
        <w:rPr>
          <w:rFonts w:ascii="Arial" w:eastAsia="Times New Roman" w:hAnsi="Arial" w:cs="Arial"/>
          <w:sz w:val="22"/>
          <w:szCs w:val="22"/>
        </w:rPr>
        <w:t xml:space="preserve"> </w: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1358BD">
        <w:rPr>
          <w:rFonts w:ascii="Arial" w:eastAsia="Times New Roman" w:hAnsi="Arial" w:cs="Arial"/>
          <w:smallCaps/>
          <w:noProof/>
          <w:sz w:val="22"/>
          <w:szCs w:val="22"/>
        </w:rPr>
        <w:t>Birchler and Newton</w:t>
      </w:r>
      <w:r>
        <w:rPr>
          <w:rFonts w:ascii="Arial" w:eastAsia="Times New Roman" w:hAnsi="Arial" w:cs="Arial"/>
          <w:noProof/>
          <w:sz w:val="22"/>
          <w:szCs w:val="22"/>
        </w:rPr>
        <w:t xml:space="preserve"> 1981; </w:t>
      </w:r>
      <w:r w:rsidRPr="001358BD">
        <w:rPr>
          <w:rFonts w:ascii="Arial" w:eastAsia="Times New Roman" w:hAnsi="Arial" w:cs="Arial"/>
          <w:smallCaps/>
          <w:noProof/>
          <w:sz w:val="22"/>
          <w:szCs w:val="22"/>
        </w:rPr>
        <w:t>Devlin</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1358BD">
        <w:rPr>
          <w:rFonts w:ascii="Arial" w:eastAsia="Times New Roman" w:hAnsi="Arial" w:cs="Arial"/>
          <w:smallCaps/>
          <w:noProof/>
          <w:sz w:val="22"/>
          <w:szCs w:val="22"/>
        </w:rPr>
        <w:t>Birchler</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1358BD">
        <w:rPr>
          <w:rFonts w:ascii="Arial" w:eastAsia="Times New Roman" w:hAnsi="Arial" w:cs="Arial"/>
          <w:smallCaps/>
          <w:noProof/>
          <w:sz w:val="22"/>
          <w:szCs w:val="22"/>
        </w:rPr>
        <w:t>Guo</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1996; </w:t>
      </w:r>
      <w:r w:rsidRPr="001358BD">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1358BD">
        <w:rPr>
          <w:rFonts w:ascii="Arial" w:eastAsia="Times New Roman" w:hAnsi="Arial" w:cs="Arial"/>
          <w:smallCaps/>
          <w:noProof/>
          <w:sz w:val="22"/>
          <w:szCs w:val="22"/>
        </w:rPr>
        <w:t>Lundberg</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Malone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Matos</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Lee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2016; </w:t>
      </w:r>
      <w:r w:rsidRPr="001358BD">
        <w:rPr>
          <w:rFonts w:ascii="Arial" w:eastAsia="Times New Roman" w:hAnsi="Arial" w:cs="Arial"/>
          <w:smallCaps/>
          <w:noProof/>
          <w:sz w:val="22"/>
          <w:szCs w:val="22"/>
        </w:rPr>
        <w:t>Dumetz</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345"/>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345"/>
      <w:r w:rsidRPr="00496D59">
        <w:rPr>
          <w:rStyle w:val="CommentReference"/>
          <w:rFonts w:ascii="Arial" w:hAnsi="Arial" w:cs="Arial"/>
          <w:sz w:val="22"/>
          <w:szCs w:val="22"/>
        </w:rPr>
        <w:commentReference w:id="345"/>
      </w:r>
      <w:r w:rsidRPr="00496D59">
        <w:rPr>
          <w:rFonts w:ascii="Arial" w:eastAsia="Times New Roman" w:hAnsi="Arial" w:cs="Arial"/>
          <w:sz w:val="22"/>
          <w:szCs w:val="22"/>
        </w:rPr>
        <w:t>Perhaps yeast do not require a mechanism of autosomal DC as they are so numerous and have a short generation time, so selection can act quickly to get rid of segmental or whole chromosome aneuploidies.</w:t>
      </w:r>
    </w:p>
    <w:p w14:paraId="0BA128A9" w14:textId="77777777" w:rsidR="00A21911" w:rsidRDefault="00A21911" w:rsidP="00A21911">
      <w:pPr>
        <w:spacing w:line="360" w:lineRule="auto"/>
        <w:ind w:firstLine="720"/>
        <w:rPr>
          <w:moveTo w:id="346" w:author="Holly Celina Mcqueary" w:date="2019-09-16T13:44:00Z"/>
          <w:rFonts w:ascii="Arial" w:eastAsia="Times New Roman" w:hAnsi="Arial" w:cs="Arial"/>
          <w:sz w:val="22"/>
        </w:rPr>
      </w:pPr>
      <w:moveToRangeStart w:id="347" w:author="Holly Celina Mcqueary" w:date="2019-09-16T13:44:00Z" w:name="move19533860"/>
      <w:commentRangeStart w:id="348"/>
      <w:moveTo w:id="349" w:author="Holly Celina Mcqueary" w:date="2019-09-16T13:44:00Z">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350"/>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350"/>
        <w:r>
          <w:rPr>
            <w:rStyle w:val="CommentReference"/>
          </w:rPr>
          <w:commentReference w:id="350"/>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348"/>
        <w:r>
          <w:rPr>
            <w:rStyle w:val="CommentReference"/>
          </w:rPr>
          <w:commentReference w:id="348"/>
        </w:r>
      </w:moveTo>
    </w:p>
    <w:moveToRangeEnd w:id="347"/>
    <w:p w14:paraId="78BD5438" w14:textId="5FEDDDFA" w:rsidR="006E0824"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 </w:t>
      </w:r>
      <w:commentRangeEnd w:id="344"/>
      <w:r w:rsidRPr="00496D59">
        <w:rPr>
          <w:rStyle w:val="CommentReference"/>
          <w:rFonts w:ascii="Arial" w:hAnsi="Arial" w:cs="Arial"/>
          <w:sz w:val="22"/>
          <w:szCs w:val="22"/>
        </w:rPr>
        <w:commentReference w:id="344"/>
      </w:r>
    </w:p>
    <w:p w14:paraId="66E07F41" w14:textId="77777777" w:rsidR="00D543AC" w:rsidRPr="00C05D5D" w:rsidRDefault="00D543AC">
      <w:pPr>
        <w:spacing w:line="360" w:lineRule="auto"/>
        <w:ind w:firstLine="720"/>
        <w:rPr>
          <w:rFonts w:ascii="Arial" w:eastAsia="Times New Roman" w:hAnsi="Arial" w:cs="Arial"/>
          <w:sz w:val="22"/>
          <w:szCs w:val="22"/>
        </w:rPr>
        <w:pPrChange w:id="351" w:author="Holly Celina Mcqueary" w:date="2019-09-04T14:15:00Z">
          <w:pPr/>
        </w:pPrChange>
      </w:pPr>
    </w:p>
    <w:p w14:paraId="27492C3D" w14:textId="63C30BA2" w:rsidR="006E0824" w:rsidRDefault="004F7BC0" w:rsidP="00C05D5D">
      <w:pPr>
        <w:spacing w:line="360" w:lineRule="auto"/>
      </w:pPr>
      <w:r w:rsidRPr="00623142">
        <w:rPr>
          <w:b/>
          <w:bCs/>
          <w:sz w:val="32"/>
          <w:szCs w:val="32"/>
          <w:u w:val="single"/>
        </w:rPr>
        <w:t>Figures</w:t>
      </w:r>
    </w:p>
    <w:tbl>
      <w:tblPr>
        <w:tblW w:w="6320" w:type="dxa"/>
        <w:tblLook w:val="04A0" w:firstRow="1" w:lastRow="0" w:firstColumn="1" w:lastColumn="0" w:noHBand="0" w:noVBand="1"/>
      </w:tblPr>
      <w:tblGrid>
        <w:gridCol w:w="1580"/>
        <w:gridCol w:w="1460"/>
        <w:gridCol w:w="1980"/>
        <w:gridCol w:w="1300"/>
      </w:tblGrid>
      <w:tr w:rsidR="000705CA" w:rsidRPr="000705CA" w14:paraId="58358A79" w14:textId="77777777" w:rsidTr="000705CA">
        <w:trPr>
          <w:trHeight w:val="680"/>
          <w:ins w:id="352" w:author="Holly Celina Mcqueary" w:date="2019-09-19T14:26:00Z"/>
        </w:trPr>
        <w:tc>
          <w:tcPr>
            <w:tcW w:w="1580" w:type="dxa"/>
            <w:tcBorders>
              <w:top w:val="nil"/>
              <w:left w:val="nil"/>
              <w:bottom w:val="nil"/>
              <w:right w:val="nil"/>
            </w:tcBorders>
            <w:shd w:val="clear" w:color="auto" w:fill="auto"/>
            <w:vAlign w:val="bottom"/>
            <w:hideMark/>
          </w:tcPr>
          <w:p w14:paraId="7601DB3F" w14:textId="77777777" w:rsidR="000705CA" w:rsidRPr="000705CA" w:rsidRDefault="000705CA" w:rsidP="000705CA">
            <w:pPr>
              <w:rPr>
                <w:ins w:id="353" w:author="Holly Celina Mcqueary" w:date="2019-09-19T14:26:00Z"/>
                <w:rFonts w:ascii="Calibri" w:eastAsia="Times New Roman" w:hAnsi="Calibri" w:cs="Times New Roman"/>
                <w:color w:val="000000"/>
              </w:rPr>
            </w:pPr>
            <w:ins w:id="354" w:author="Holly Celina Mcqueary" w:date="2019-09-19T14:26:00Z">
              <w:r w:rsidRPr="000705CA">
                <w:rPr>
                  <w:rFonts w:ascii="Calibri" w:eastAsia="Times New Roman" w:hAnsi="Calibri" w:cs="Times New Roman"/>
                  <w:color w:val="000000"/>
                </w:rPr>
                <w:lastRenderedPageBreak/>
                <w:t>Chromosome</w:t>
              </w:r>
            </w:ins>
          </w:p>
        </w:tc>
        <w:tc>
          <w:tcPr>
            <w:tcW w:w="1460" w:type="dxa"/>
            <w:tcBorders>
              <w:top w:val="nil"/>
              <w:left w:val="nil"/>
              <w:bottom w:val="nil"/>
              <w:right w:val="nil"/>
            </w:tcBorders>
            <w:shd w:val="clear" w:color="auto" w:fill="auto"/>
            <w:vAlign w:val="bottom"/>
            <w:hideMark/>
          </w:tcPr>
          <w:p w14:paraId="4044F8E5" w14:textId="77777777" w:rsidR="000705CA" w:rsidRPr="000705CA" w:rsidRDefault="000705CA" w:rsidP="000705CA">
            <w:pPr>
              <w:rPr>
                <w:ins w:id="355" w:author="Holly Celina Mcqueary" w:date="2019-09-19T14:26:00Z"/>
                <w:rFonts w:ascii="Calibri" w:eastAsia="Times New Roman" w:hAnsi="Calibri" w:cs="Times New Roman"/>
                <w:color w:val="000000"/>
              </w:rPr>
            </w:pPr>
            <w:ins w:id="356" w:author="Holly Celina Mcqueary" w:date="2019-09-19T14:26:00Z">
              <w:r w:rsidRPr="000705CA">
                <w:rPr>
                  <w:rFonts w:ascii="Calibri" w:eastAsia="Times New Roman" w:hAnsi="Calibri" w:cs="Times New Roman"/>
                  <w:color w:val="000000"/>
                </w:rPr>
                <w:t>1n Lines</w:t>
              </w:r>
            </w:ins>
          </w:p>
        </w:tc>
        <w:tc>
          <w:tcPr>
            <w:tcW w:w="1980" w:type="dxa"/>
            <w:tcBorders>
              <w:top w:val="nil"/>
              <w:left w:val="nil"/>
              <w:bottom w:val="nil"/>
              <w:right w:val="nil"/>
            </w:tcBorders>
            <w:shd w:val="clear" w:color="auto" w:fill="auto"/>
            <w:vAlign w:val="bottom"/>
            <w:hideMark/>
          </w:tcPr>
          <w:p w14:paraId="310D5085" w14:textId="77777777" w:rsidR="000705CA" w:rsidRPr="000705CA" w:rsidRDefault="000705CA" w:rsidP="000705CA">
            <w:pPr>
              <w:rPr>
                <w:ins w:id="357" w:author="Holly Celina Mcqueary" w:date="2019-09-19T14:26:00Z"/>
                <w:rFonts w:ascii="Calibri" w:eastAsia="Times New Roman" w:hAnsi="Calibri" w:cs="Times New Roman"/>
                <w:color w:val="000000"/>
              </w:rPr>
            </w:pPr>
            <w:ins w:id="358" w:author="Holly Celina Mcqueary" w:date="2019-09-19T14:26:00Z">
              <w:r w:rsidRPr="000705CA">
                <w:rPr>
                  <w:rFonts w:ascii="Calibri" w:eastAsia="Times New Roman" w:hAnsi="Calibri" w:cs="Times New Roman"/>
                  <w:color w:val="000000"/>
                </w:rPr>
                <w:t>3n Lines</w:t>
              </w:r>
            </w:ins>
          </w:p>
        </w:tc>
        <w:tc>
          <w:tcPr>
            <w:tcW w:w="1300" w:type="dxa"/>
            <w:tcBorders>
              <w:top w:val="nil"/>
              <w:left w:val="nil"/>
              <w:bottom w:val="nil"/>
              <w:right w:val="nil"/>
            </w:tcBorders>
            <w:shd w:val="clear" w:color="auto" w:fill="auto"/>
            <w:vAlign w:val="bottom"/>
            <w:hideMark/>
          </w:tcPr>
          <w:p w14:paraId="66D6C44C" w14:textId="77777777" w:rsidR="000705CA" w:rsidRPr="000705CA" w:rsidRDefault="000705CA" w:rsidP="000705CA">
            <w:pPr>
              <w:rPr>
                <w:ins w:id="359" w:author="Holly Celina Mcqueary" w:date="2019-09-19T14:26:00Z"/>
                <w:rFonts w:ascii="Calibri" w:eastAsia="Times New Roman" w:hAnsi="Calibri" w:cs="Times New Roman"/>
                <w:color w:val="000000"/>
              </w:rPr>
            </w:pPr>
            <w:ins w:id="360" w:author="Holly Celina Mcqueary" w:date="2019-09-19T14:26:00Z">
              <w:r w:rsidRPr="000705CA">
                <w:rPr>
                  <w:rFonts w:ascii="Calibri" w:eastAsia="Times New Roman" w:hAnsi="Calibri" w:cs="Times New Roman"/>
                  <w:color w:val="000000"/>
                </w:rPr>
                <w:t>4n Lines</w:t>
              </w:r>
            </w:ins>
          </w:p>
        </w:tc>
      </w:tr>
      <w:tr w:rsidR="000705CA" w:rsidRPr="000705CA" w14:paraId="0ABBBB3A" w14:textId="77777777" w:rsidTr="000705CA">
        <w:trPr>
          <w:trHeight w:val="1020"/>
          <w:ins w:id="361" w:author="Holly Celina Mcqueary" w:date="2019-09-19T14:26:00Z"/>
        </w:trPr>
        <w:tc>
          <w:tcPr>
            <w:tcW w:w="1580" w:type="dxa"/>
            <w:tcBorders>
              <w:top w:val="nil"/>
              <w:left w:val="nil"/>
              <w:bottom w:val="nil"/>
              <w:right w:val="nil"/>
            </w:tcBorders>
            <w:shd w:val="clear" w:color="auto" w:fill="auto"/>
            <w:vAlign w:val="bottom"/>
            <w:hideMark/>
          </w:tcPr>
          <w:p w14:paraId="190E2F42" w14:textId="77777777" w:rsidR="000705CA" w:rsidRPr="000705CA" w:rsidRDefault="000705CA" w:rsidP="000705CA">
            <w:pPr>
              <w:rPr>
                <w:ins w:id="362" w:author="Holly Celina Mcqueary" w:date="2019-09-19T14:26:00Z"/>
                <w:rFonts w:ascii="Calibri" w:eastAsia="Times New Roman" w:hAnsi="Calibri" w:cs="Times New Roman"/>
                <w:color w:val="000000"/>
              </w:rPr>
            </w:pPr>
            <w:ins w:id="363" w:author="Holly Celina Mcqueary" w:date="2019-09-19T14:26:00Z">
              <w:r w:rsidRPr="000705CA">
                <w:rPr>
                  <w:rFonts w:ascii="Calibri" w:eastAsia="Times New Roman" w:hAnsi="Calibri" w:cs="Times New Roman"/>
                  <w:color w:val="000000"/>
                </w:rPr>
                <w:t xml:space="preserve">I </w:t>
              </w:r>
            </w:ins>
          </w:p>
        </w:tc>
        <w:tc>
          <w:tcPr>
            <w:tcW w:w="1460" w:type="dxa"/>
            <w:tcBorders>
              <w:top w:val="nil"/>
              <w:left w:val="nil"/>
              <w:bottom w:val="nil"/>
              <w:right w:val="nil"/>
            </w:tcBorders>
            <w:shd w:val="clear" w:color="auto" w:fill="auto"/>
            <w:vAlign w:val="bottom"/>
            <w:hideMark/>
          </w:tcPr>
          <w:p w14:paraId="5037AEA6" w14:textId="77777777" w:rsidR="000705CA" w:rsidRPr="000705CA" w:rsidRDefault="000705CA" w:rsidP="000705CA">
            <w:pPr>
              <w:rPr>
                <w:ins w:id="364" w:author="Holly Celina Mcqueary" w:date="2019-09-19T14:26:00Z"/>
                <w:rFonts w:ascii="Calibri" w:eastAsia="Times New Roman" w:hAnsi="Calibri" w:cs="Times New Roman"/>
                <w:color w:val="000000"/>
              </w:rPr>
            </w:pPr>
            <w:ins w:id="365" w:author="Holly Celina Mcqueary" w:date="2019-09-19T14:26:00Z">
              <w:r w:rsidRPr="000705CA">
                <w:rPr>
                  <w:rFonts w:ascii="Calibri" w:eastAsia="Times New Roman" w:hAnsi="Calibri" w:cs="Times New Roman"/>
                  <w:color w:val="000000"/>
                </w:rPr>
                <w:t>GC 11</w:t>
              </w:r>
            </w:ins>
          </w:p>
        </w:tc>
        <w:tc>
          <w:tcPr>
            <w:tcW w:w="1980" w:type="dxa"/>
            <w:tcBorders>
              <w:top w:val="nil"/>
              <w:left w:val="nil"/>
              <w:bottom w:val="nil"/>
              <w:right w:val="nil"/>
            </w:tcBorders>
            <w:shd w:val="clear" w:color="auto" w:fill="auto"/>
            <w:vAlign w:val="bottom"/>
            <w:hideMark/>
          </w:tcPr>
          <w:p w14:paraId="0333EE93" w14:textId="77777777" w:rsidR="000705CA" w:rsidRPr="000705CA" w:rsidRDefault="000705CA" w:rsidP="000705CA">
            <w:pPr>
              <w:rPr>
                <w:ins w:id="366" w:author="Holly Celina Mcqueary" w:date="2019-09-19T14:26:00Z"/>
                <w:rFonts w:ascii="Calibri" w:eastAsia="Times New Roman" w:hAnsi="Calibri" w:cs="Times New Roman"/>
                <w:color w:val="000000"/>
              </w:rPr>
            </w:pPr>
            <w:ins w:id="367" w:author="Holly Celina Mcqueary" w:date="2019-09-19T14:26:00Z">
              <w:r w:rsidRPr="000705CA">
                <w:rPr>
                  <w:rFonts w:ascii="Calibri" w:eastAsia="Times New Roman" w:hAnsi="Calibri" w:cs="Times New Roman"/>
                  <w:color w:val="000000"/>
                </w:rPr>
                <w:t>GC 7, GC 18, GC 21, MA 152</w:t>
              </w:r>
            </w:ins>
          </w:p>
        </w:tc>
        <w:tc>
          <w:tcPr>
            <w:tcW w:w="1300" w:type="dxa"/>
            <w:tcBorders>
              <w:top w:val="nil"/>
              <w:left w:val="nil"/>
              <w:bottom w:val="nil"/>
              <w:right w:val="nil"/>
            </w:tcBorders>
            <w:shd w:val="clear" w:color="auto" w:fill="auto"/>
            <w:vAlign w:val="bottom"/>
            <w:hideMark/>
          </w:tcPr>
          <w:p w14:paraId="7A542FD3" w14:textId="77777777" w:rsidR="000705CA" w:rsidRPr="000705CA" w:rsidRDefault="000705CA" w:rsidP="000705CA">
            <w:pPr>
              <w:rPr>
                <w:ins w:id="368" w:author="Holly Celina Mcqueary" w:date="2019-09-19T14:26:00Z"/>
                <w:rFonts w:ascii="Calibri" w:eastAsia="Times New Roman" w:hAnsi="Calibri" w:cs="Times New Roman"/>
                <w:color w:val="000000"/>
              </w:rPr>
            </w:pPr>
          </w:p>
        </w:tc>
      </w:tr>
      <w:tr w:rsidR="000705CA" w:rsidRPr="000705CA" w14:paraId="750839B4" w14:textId="77777777" w:rsidTr="000705CA">
        <w:trPr>
          <w:trHeight w:val="680"/>
          <w:ins w:id="369" w:author="Holly Celina Mcqueary" w:date="2019-09-19T14:26:00Z"/>
        </w:trPr>
        <w:tc>
          <w:tcPr>
            <w:tcW w:w="1580" w:type="dxa"/>
            <w:tcBorders>
              <w:top w:val="nil"/>
              <w:left w:val="nil"/>
              <w:bottom w:val="nil"/>
              <w:right w:val="nil"/>
            </w:tcBorders>
            <w:shd w:val="clear" w:color="auto" w:fill="auto"/>
            <w:vAlign w:val="bottom"/>
            <w:hideMark/>
          </w:tcPr>
          <w:p w14:paraId="5F0A5724" w14:textId="77777777" w:rsidR="000705CA" w:rsidRPr="000705CA" w:rsidRDefault="000705CA" w:rsidP="000705CA">
            <w:pPr>
              <w:rPr>
                <w:ins w:id="370" w:author="Holly Celina Mcqueary" w:date="2019-09-19T14:26:00Z"/>
                <w:rFonts w:ascii="Calibri" w:eastAsia="Times New Roman" w:hAnsi="Calibri" w:cs="Times New Roman"/>
                <w:color w:val="000000"/>
              </w:rPr>
            </w:pPr>
            <w:ins w:id="371" w:author="Holly Celina Mcqueary" w:date="2019-09-19T14:26:00Z">
              <w:r w:rsidRPr="000705CA">
                <w:rPr>
                  <w:rFonts w:ascii="Calibri" w:eastAsia="Times New Roman" w:hAnsi="Calibri" w:cs="Times New Roman"/>
                  <w:color w:val="000000"/>
                </w:rPr>
                <w:t>II</w:t>
              </w:r>
            </w:ins>
          </w:p>
        </w:tc>
        <w:tc>
          <w:tcPr>
            <w:tcW w:w="1460" w:type="dxa"/>
            <w:tcBorders>
              <w:top w:val="nil"/>
              <w:left w:val="nil"/>
              <w:bottom w:val="nil"/>
              <w:right w:val="nil"/>
            </w:tcBorders>
            <w:shd w:val="clear" w:color="auto" w:fill="auto"/>
            <w:vAlign w:val="bottom"/>
            <w:hideMark/>
          </w:tcPr>
          <w:p w14:paraId="2ABDED53" w14:textId="77777777" w:rsidR="000705CA" w:rsidRPr="000705CA" w:rsidRDefault="000705CA" w:rsidP="000705CA">
            <w:pPr>
              <w:rPr>
                <w:ins w:id="372"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53465C8C" w14:textId="77777777" w:rsidR="000705CA" w:rsidRPr="000705CA" w:rsidRDefault="000705CA" w:rsidP="000705CA">
            <w:pPr>
              <w:rPr>
                <w:ins w:id="373" w:author="Holly Celina Mcqueary" w:date="2019-09-19T14:26:00Z"/>
                <w:rFonts w:ascii="Calibri" w:eastAsia="Times New Roman" w:hAnsi="Calibri" w:cs="Times New Roman"/>
                <w:color w:val="000000"/>
              </w:rPr>
            </w:pPr>
            <w:ins w:id="374" w:author="Holly Celina Mcqueary" w:date="2019-09-19T14:26:00Z">
              <w:r w:rsidRPr="000705CA">
                <w:rPr>
                  <w:rFonts w:ascii="Calibri" w:eastAsia="Times New Roman" w:hAnsi="Calibri" w:cs="Times New Roman"/>
                  <w:color w:val="000000"/>
                </w:rPr>
                <w:t>MA 43, MA 71, MA 77</w:t>
              </w:r>
            </w:ins>
          </w:p>
        </w:tc>
        <w:tc>
          <w:tcPr>
            <w:tcW w:w="1300" w:type="dxa"/>
            <w:tcBorders>
              <w:top w:val="nil"/>
              <w:left w:val="nil"/>
              <w:bottom w:val="nil"/>
              <w:right w:val="nil"/>
            </w:tcBorders>
            <w:shd w:val="clear" w:color="auto" w:fill="auto"/>
            <w:vAlign w:val="bottom"/>
            <w:hideMark/>
          </w:tcPr>
          <w:p w14:paraId="4D594711" w14:textId="77777777" w:rsidR="000705CA" w:rsidRPr="000705CA" w:rsidRDefault="000705CA" w:rsidP="000705CA">
            <w:pPr>
              <w:rPr>
                <w:ins w:id="375" w:author="Holly Celina Mcqueary" w:date="2019-09-19T14:26:00Z"/>
                <w:rFonts w:ascii="Calibri" w:eastAsia="Times New Roman" w:hAnsi="Calibri" w:cs="Times New Roman"/>
                <w:color w:val="000000"/>
              </w:rPr>
            </w:pPr>
          </w:p>
        </w:tc>
      </w:tr>
      <w:tr w:rsidR="000705CA" w:rsidRPr="000705CA" w14:paraId="63973742" w14:textId="77777777" w:rsidTr="000705CA">
        <w:trPr>
          <w:trHeight w:val="680"/>
          <w:ins w:id="376" w:author="Holly Celina Mcqueary" w:date="2019-09-19T14:26:00Z"/>
        </w:trPr>
        <w:tc>
          <w:tcPr>
            <w:tcW w:w="1580" w:type="dxa"/>
            <w:tcBorders>
              <w:top w:val="nil"/>
              <w:left w:val="nil"/>
              <w:bottom w:val="nil"/>
              <w:right w:val="nil"/>
            </w:tcBorders>
            <w:shd w:val="clear" w:color="auto" w:fill="auto"/>
            <w:vAlign w:val="bottom"/>
            <w:hideMark/>
          </w:tcPr>
          <w:p w14:paraId="579AA91F" w14:textId="77777777" w:rsidR="000705CA" w:rsidRPr="000705CA" w:rsidRDefault="000705CA" w:rsidP="000705CA">
            <w:pPr>
              <w:rPr>
                <w:ins w:id="377" w:author="Holly Celina Mcqueary" w:date="2019-09-19T14:26:00Z"/>
                <w:rFonts w:ascii="Calibri" w:eastAsia="Times New Roman" w:hAnsi="Calibri" w:cs="Times New Roman"/>
                <w:color w:val="000000"/>
              </w:rPr>
            </w:pPr>
            <w:ins w:id="378" w:author="Holly Celina Mcqueary" w:date="2019-09-19T14:26:00Z">
              <w:r w:rsidRPr="000705CA">
                <w:rPr>
                  <w:rFonts w:ascii="Calibri" w:eastAsia="Times New Roman" w:hAnsi="Calibri" w:cs="Times New Roman"/>
                  <w:color w:val="000000"/>
                </w:rPr>
                <w:t>III</w:t>
              </w:r>
            </w:ins>
          </w:p>
        </w:tc>
        <w:tc>
          <w:tcPr>
            <w:tcW w:w="1460" w:type="dxa"/>
            <w:tcBorders>
              <w:top w:val="nil"/>
              <w:left w:val="nil"/>
              <w:bottom w:val="nil"/>
              <w:right w:val="nil"/>
            </w:tcBorders>
            <w:shd w:val="clear" w:color="auto" w:fill="auto"/>
            <w:vAlign w:val="bottom"/>
            <w:hideMark/>
          </w:tcPr>
          <w:p w14:paraId="6356F87B" w14:textId="77777777" w:rsidR="000705CA" w:rsidRPr="000705CA" w:rsidRDefault="000705CA" w:rsidP="000705CA">
            <w:pPr>
              <w:rPr>
                <w:ins w:id="379"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1A8767F1" w14:textId="77777777" w:rsidR="000705CA" w:rsidRPr="000705CA" w:rsidRDefault="000705CA" w:rsidP="000705CA">
            <w:pPr>
              <w:rPr>
                <w:ins w:id="380" w:author="Holly Celina Mcqueary" w:date="2019-09-19T14:26:00Z"/>
                <w:rFonts w:ascii="Calibri" w:eastAsia="Times New Roman" w:hAnsi="Calibri" w:cs="Times New Roman"/>
                <w:color w:val="000000"/>
              </w:rPr>
            </w:pPr>
            <w:ins w:id="381" w:author="Holly Celina Mcqueary" w:date="2019-09-19T14:26:00Z">
              <w:r w:rsidRPr="000705CA">
                <w:rPr>
                  <w:rFonts w:ascii="Calibri" w:eastAsia="Times New Roman" w:hAnsi="Calibri" w:cs="Times New Roman"/>
                  <w:color w:val="000000"/>
                </w:rPr>
                <w:t>MA 43, MA 49</w:t>
              </w:r>
            </w:ins>
          </w:p>
        </w:tc>
        <w:tc>
          <w:tcPr>
            <w:tcW w:w="1300" w:type="dxa"/>
            <w:tcBorders>
              <w:top w:val="nil"/>
              <w:left w:val="nil"/>
              <w:bottom w:val="nil"/>
              <w:right w:val="nil"/>
            </w:tcBorders>
            <w:shd w:val="clear" w:color="auto" w:fill="auto"/>
            <w:vAlign w:val="bottom"/>
            <w:hideMark/>
          </w:tcPr>
          <w:p w14:paraId="57AB598C" w14:textId="77777777" w:rsidR="000705CA" w:rsidRPr="000705CA" w:rsidRDefault="000705CA" w:rsidP="000705CA">
            <w:pPr>
              <w:rPr>
                <w:ins w:id="382" w:author="Holly Celina Mcqueary" w:date="2019-09-19T14:26:00Z"/>
                <w:rFonts w:ascii="Calibri" w:eastAsia="Times New Roman" w:hAnsi="Calibri" w:cs="Times New Roman"/>
                <w:color w:val="000000"/>
              </w:rPr>
            </w:pPr>
          </w:p>
        </w:tc>
      </w:tr>
      <w:tr w:rsidR="000705CA" w:rsidRPr="000705CA" w14:paraId="0DE451CA" w14:textId="77777777" w:rsidTr="000705CA">
        <w:trPr>
          <w:trHeight w:val="680"/>
          <w:ins w:id="383" w:author="Holly Celina Mcqueary" w:date="2019-09-19T14:26:00Z"/>
        </w:trPr>
        <w:tc>
          <w:tcPr>
            <w:tcW w:w="1580" w:type="dxa"/>
            <w:tcBorders>
              <w:top w:val="nil"/>
              <w:left w:val="nil"/>
              <w:bottom w:val="nil"/>
              <w:right w:val="nil"/>
            </w:tcBorders>
            <w:shd w:val="clear" w:color="auto" w:fill="auto"/>
            <w:vAlign w:val="bottom"/>
            <w:hideMark/>
          </w:tcPr>
          <w:p w14:paraId="3B2FD24B" w14:textId="77777777" w:rsidR="000705CA" w:rsidRPr="000705CA" w:rsidRDefault="000705CA" w:rsidP="000705CA">
            <w:pPr>
              <w:rPr>
                <w:ins w:id="384" w:author="Holly Celina Mcqueary" w:date="2019-09-19T14:26:00Z"/>
                <w:rFonts w:ascii="Calibri" w:eastAsia="Times New Roman" w:hAnsi="Calibri" w:cs="Times New Roman"/>
                <w:color w:val="000000"/>
              </w:rPr>
            </w:pPr>
            <w:ins w:id="385" w:author="Holly Celina Mcqueary" w:date="2019-09-19T14:26:00Z">
              <w:r w:rsidRPr="000705CA">
                <w:rPr>
                  <w:rFonts w:ascii="Calibri" w:eastAsia="Times New Roman" w:hAnsi="Calibri" w:cs="Times New Roman"/>
                  <w:color w:val="000000"/>
                </w:rPr>
                <w:t>IV</w:t>
              </w:r>
            </w:ins>
          </w:p>
        </w:tc>
        <w:tc>
          <w:tcPr>
            <w:tcW w:w="1460" w:type="dxa"/>
            <w:tcBorders>
              <w:top w:val="nil"/>
              <w:left w:val="nil"/>
              <w:bottom w:val="nil"/>
              <w:right w:val="nil"/>
            </w:tcBorders>
            <w:shd w:val="clear" w:color="auto" w:fill="auto"/>
            <w:vAlign w:val="bottom"/>
            <w:hideMark/>
          </w:tcPr>
          <w:p w14:paraId="34A34FA1" w14:textId="77777777" w:rsidR="000705CA" w:rsidRPr="000705CA" w:rsidRDefault="000705CA" w:rsidP="000705CA">
            <w:pPr>
              <w:rPr>
                <w:ins w:id="386"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83298CB" w14:textId="77777777" w:rsidR="000705CA" w:rsidRPr="000705CA" w:rsidRDefault="000705CA" w:rsidP="000705CA">
            <w:pPr>
              <w:rPr>
                <w:ins w:id="387" w:author="Holly Celina Mcqueary" w:date="2019-09-19T14:26:00Z"/>
                <w:rFonts w:ascii="Calibri" w:eastAsia="Times New Roman" w:hAnsi="Calibri" w:cs="Times New Roman"/>
                <w:color w:val="000000"/>
              </w:rPr>
            </w:pPr>
            <w:ins w:id="388" w:author="Holly Celina Mcqueary" w:date="2019-09-19T14:26:00Z">
              <w:r w:rsidRPr="000705CA">
                <w:rPr>
                  <w:rFonts w:ascii="Calibri" w:eastAsia="Times New Roman" w:hAnsi="Calibri" w:cs="Times New Roman"/>
                  <w:color w:val="000000"/>
                </w:rPr>
                <w:t>MA 10, MA 48, MA 80</w:t>
              </w:r>
            </w:ins>
          </w:p>
        </w:tc>
        <w:tc>
          <w:tcPr>
            <w:tcW w:w="1300" w:type="dxa"/>
            <w:tcBorders>
              <w:top w:val="nil"/>
              <w:left w:val="nil"/>
              <w:bottom w:val="nil"/>
              <w:right w:val="nil"/>
            </w:tcBorders>
            <w:shd w:val="clear" w:color="auto" w:fill="auto"/>
            <w:vAlign w:val="bottom"/>
            <w:hideMark/>
          </w:tcPr>
          <w:p w14:paraId="481CA49F" w14:textId="77777777" w:rsidR="000705CA" w:rsidRPr="000705CA" w:rsidRDefault="000705CA" w:rsidP="000705CA">
            <w:pPr>
              <w:rPr>
                <w:ins w:id="389" w:author="Holly Celina Mcqueary" w:date="2019-09-19T14:26:00Z"/>
                <w:rFonts w:ascii="Calibri" w:eastAsia="Times New Roman" w:hAnsi="Calibri" w:cs="Times New Roman"/>
                <w:color w:val="000000"/>
              </w:rPr>
            </w:pPr>
          </w:p>
        </w:tc>
      </w:tr>
      <w:tr w:rsidR="000705CA" w:rsidRPr="000705CA" w14:paraId="20CE3C5F" w14:textId="77777777" w:rsidTr="000705CA">
        <w:trPr>
          <w:trHeight w:val="2380"/>
          <w:ins w:id="390" w:author="Holly Celina Mcqueary" w:date="2019-09-19T14:26:00Z"/>
        </w:trPr>
        <w:tc>
          <w:tcPr>
            <w:tcW w:w="1580" w:type="dxa"/>
            <w:tcBorders>
              <w:top w:val="nil"/>
              <w:left w:val="nil"/>
              <w:bottom w:val="nil"/>
              <w:right w:val="nil"/>
            </w:tcBorders>
            <w:shd w:val="clear" w:color="auto" w:fill="auto"/>
            <w:vAlign w:val="bottom"/>
            <w:hideMark/>
          </w:tcPr>
          <w:p w14:paraId="0B2266B0" w14:textId="77777777" w:rsidR="000705CA" w:rsidRPr="000705CA" w:rsidRDefault="000705CA" w:rsidP="000705CA">
            <w:pPr>
              <w:rPr>
                <w:ins w:id="391" w:author="Holly Celina Mcqueary" w:date="2019-09-19T14:26:00Z"/>
                <w:rFonts w:ascii="Calibri" w:eastAsia="Times New Roman" w:hAnsi="Calibri" w:cs="Times New Roman"/>
                <w:color w:val="000000"/>
              </w:rPr>
            </w:pPr>
            <w:ins w:id="392" w:author="Holly Celina Mcqueary" w:date="2019-09-19T14:26:00Z">
              <w:r w:rsidRPr="000705CA">
                <w:rPr>
                  <w:rFonts w:ascii="Calibri" w:eastAsia="Times New Roman" w:hAnsi="Calibri" w:cs="Times New Roman"/>
                  <w:color w:val="000000"/>
                </w:rPr>
                <w:t>V</w:t>
              </w:r>
            </w:ins>
          </w:p>
        </w:tc>
        <w:tc>
          <w:tcPr>
            <w:tcW w:w="1460" w:type="dxa"/>
            <w:tcBorders>
              <w:top w:val="nil"/>
              <w:left w:val="nil"/>
              <w:bottom w:val="nil"/>
              <w:right w:val="nil"/>
            </w:tcBorders>
            <w:shd w:val="clear" w:color="auto" w:fill="auto"/>
            <w:vAlign w:val="bottom"/>
            <w:hideMark/>
          </w:tcPr>
          <w:p w14:paraId="41CA192C" w14:textId="77777777" w:rsidR="000705CA" w:rsidRPr="000705CA" w:rsidRDefault="000705CA" w:rsidP="000705CA">
            <w:pPr>
              <w:rPr>
                <w:ins w:id="393"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1347F69" w14:textId="77777777" w:rsidR="000705CA" w:rsidRPr="000705CA" w:rsidRDefault="000705CA" w:rsidP="000705CA">
            <w:pPr>
              <w:rPr>
                <w:ins w:id="394" w:author="Holly Celina Mcqueary" w:date="2019-09-19T14:26:00Z"/>
                <w:rFonts w:ascii="Calibri" w:eastAsia="Times New Roman" w:hAnsi="Calibri" w:cs="Times New Roman"/>
                <w:color w:val="000000"/>
              </w:rPr>
            </w:pPr>
            <w:ins w:id="395" w:author="Holly Celina Mcqueary" w:date="2019-09-19T14:26:00Z">
              <w:r w:rsidRPr="000705CA">
                <w:rPr>
                  <w:rFonts w:ascii="Calibri" w:eastAsia="Times New Roman" w:hAnsi="Calibri" w:cs="Times New Roman"/>
                  <w:color w:val="000000"/>
                </w:rPr>
                <w:t>GC 4, GC 40, GC 49, GC 50, GC 82, GC 83; MA 50, MA 117, MA 146</w:t>
              </w:r>
            </w:ins>
          </w:p>
        </w:tc>
        <w:tc>
          <w:tcPr>
            <w:tcW w:w="1300" w:type="dxa"/>
            <w:tcBorders>
              <w:top w:val="nil"/>
              <w:left w:val="nil"/>
              <w:bottom w:val="nil"/>
              <w:right w:val="nil"/>
            </w:tcBorders>
            <w:shd w:val="clear" w:color="auto" w:fill="auto"/>
            <w:vAlign w:val="bottom"/>
            <w:hideMark/>
          </w:tcPr>
          <w:p w14:paraId="56088B20" w14:textId="77777777" w:rsidR="000705CA" w:rsidRPr="000705CA" w:rsidRDefault="000705CA" w:rsidP="000705CA">
            <w:pPr>
              <w:rPr>
                <w:ins w:id="396" w:author="Holly Celina Mcqueary" w:date="2019-09-19T14:26:00Z"/>
                <w:rFonts w:ascii="Calibri" w:eastAsia="Times New Roman" w:hAnsi="Calibri" w:cs="Times New Roman"/>
                <w:color w:val="000000"/>
              </w:rPr>
            </w:pPr>
          </w:p>
        </w:tc>
      </w:tr>
      <w:tr w:rsidR="000705CA" w:rsidRPr="000705CA" w14:paraId="4C6B31C8" w14:textId="77777777" w:rsidTr="000705CA">
        <w:trPr>
          <w:trHeight w:val="340"/>
          <w:ins w:id="397" w:author="Holly Celina Mcqueary" w:date="2019-09-19T14:26:00Z"/>
        </w:trPr>
        <w:tc>
          <w:tcPr>
            <w:tcW w:w="1580" w:type="dxa"/>
            <w:tcBorders>
              <w:top w:val="nil"/>
              <w:left w:val="nil"/>
              <w:bottom w:val="nil"/>
              <w:right w:val="nil"/>
            </w:tcBorders>
            <w:shd w:val="clear" w:color="auto" w:fill="auto"/>
            <w:vAlign w:val="bottom"/>
            <w:hideMark/>
          </w:tcPr>
          <w:p w14:paraId="22EEBD1D" w14:textId="77777777" w:rsidR="000705CA" w:rsidRPr="000705CA" w:rsidRDefault="000705CA" w:rsidP="000705CA">
            <w:pPr>
              <w:rPr>
                <w:ins w:id="398" w:author="Holly Celina Mcqueary" w:date="2019-09-19T14:26:00Z"/>
                <w:rFonts w:ascii="Calibri" w:eastAsia="Times New Roman" w:hAnsi="Calibri" w:cs="Times New Roman"/>
                <w:color w:val="000000"/>
              </w:rPr>
            </w:pPr>
            <w:ins w:id="399" w:author="Holly Celina Mcqueary" w:date="2019-09-19T14:26:00Z">
              <w:r w:rsidRPr="000705CA">
                <w:rPr>
                  <w:rFonts w:ascii="Calibri" w:eastAsia="Times New Roman" w:hAnsi="Calibri" w:cs="Times New Roman"/>
                  <w:color w:val="000000"/>
                </w:rPr>
                <w:t>VI</w:t>
              </w:r>
            </w:ins>
          </w:p>
        </w:tc>
        <w:tc>
          <w:tcPr>
            <w:tcW w:w="1460" w:type="dxa"/>
            <w:tcBorders>
              <w:top w:val="nil"/>
              <w:left w:val="nil"/>
              <w:bottom w:val="nil"/>
              <w:right w:val="nil"/>
            </w:tcBorders>
            <w:shd w:val="clear" w:color="auto" w:fill="auto"/>
            <w:vAlign w:val="bottom"/>
            <w:hideMark/>
          </w:tcPr>
          <w:p w14:paraId="3BD9C8A5" w14:textId="77777777" w:rsidR="000705CA" w:rsidRPr="000705CA" w:rsidRDefault="000705CA" w:rsidP="000705CA">
            <w:pPr>
              <w:rPr>
                <w:ins w:id="400"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2CF323E1" w14:textId="77777777" w:rsidR="000705CA" w:rsidRPr="000705CA" w:rsidRDefault="000705CA" w:rsidP="000705CA">
            <w:pPr>
              <w:rPr>
                <w:ins w:id="401" w:author="Holly Celina Mcqueary" w:date="2019-09-19T14:26:00Z"/>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06B44296" w14:textId="77777777" w:rsidR="000705CA" w:rsidRPr="000705CA" w:rsidRDefault="000705CA" w:rsidP="000705CA">
            <w:pPr>
              <w:rPr>
                <w:ins w:id="402" w:author="Holly Celina Mcqueary" w:date="2019-09-19T14:26:00Z"/>
                <w:rFonts w:ascii="Times New Roman" w:eastAsia="Times New Roman" w:hAnsi="Times New Roman" w:cs="Times New Roman"/>
                <w:sz w:val="20"/>
                <w:szCs w:val="20"/>
              </w:rPr>
            </w:pPr>
          </w:p>
        </w:tc>
      </w:tr>
      <w:tr w:rsidR="000705CA" w:rsidRPr="000705CA" w14:paraId="7CCE5257" w14:textId="77777777" w:rsidTr="000705CA">
        <w:trPr>
          <w:trHeight w:val="1700"/>
          <w:ins w:id="403" w:author="Holly Celina Mcqueary" w:date="2019-09-19T14:26:00Z"/>
        </w:trPr>
        <w:tc>
          <w:tcPr>
            <w:tcW w:w="1580" w:type="dxa"/>
            <w:tcBorders>
              <w:top w:val="nil"/>
              <w:left w:val="nil"/>
              <w:bottom w:val="nil"/>
              <w:right w:val="nil"/>
            </w:tcBorders>
            <w:shd w:val="clear" w:color="auto" w:fill="auto"/>
            <w:vAlign w:val="bottom"/>
            <w:hideMark/>
          </w:tcPr>
          <w:p w14:paraId="4761B5D3" w14:textId="77777777" w:rsidR="000705CA" w:rsidRPr="000705CA" w:rsidRDefault="000705CA" w:rsidP="000705CA">
            <w:pPr>
              <w:rPr>
                <w:ins w:id="404" w:author="Holly Celina Mcqueary" w:date="2019-09-19T14:26:00Z"/>
                <w:rFonts w:ascii="Calibri" w:eastAsia="Times New Roman" w:hAnsi="Calibri" w:cs="Times New Roman"/>
                <w:color w:val="000000"/>
              </w:rPr>
            </w:pPr>
            <w:ins w:id="405" w:author="Holly Celina Mcqueary" w:date="2019-09-19T14:26:00Z">
              <w:r w:rsidRPr="000705CA">
                <w:rPr>
                  <w:rFonts w:ascii="Calibri" w:eastAsia="Times New Roman" w:hAnsi="Calibri" w:cs="Times New Roman"/>
                  <w:color w:val="000000"/>
                </w:rPr>
                <w:t>VII</w:t>
              </w:r>
            </w:ins>
          </w:p>
        </w:tc>
        <w:tc>
          <w:tcPr>
            <w:tcW w:w="1460" w:type="dxa"/>
            <w:tcBorders>
              <w:top w:val="nil"/>
              <w:left w:val="nil"/>
              <w:bottom w:val="nil"/>
              <w:right w:val="nil"/>
            </w:tcBorders>
            <w:shd w:val="clear" w:color="auto" w:fill="auto"/>
            <w:vAlign w:val="bottom"/>
            <w:hideMark/>
          </w:tcPr>
          <w:p w14:paraId="0A893646" w14:textId="77777777" w:rsidR="000705CA" w:rsidRPr="000705CA" w:rsidRDefault="000705CA" w:rsidP="000705CA">
            <w:pPr>
              <w:rPr>
                <w:ins w:id="406"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CF3CE01" w14:textId="77777777" w:rsidR="000705CA" w:rsidRPr="000705CA" w:rsidRDefault="000705CA" w:rsidP="000705CA">
            <w:pPr>
              <w:rPr>
                <w:ins w:id="407" w:author="Holly Celina Mcqueary" w:date="2019-09-19T14:26:00Z"/>
                <w:rFonts w:ascii="Calibri" w:eastAsia="Times New Roman" w:hAnsi="Calibri" w:cs="Times New Roman"/>
                <w:color w:val="000000"/>
              </w:rPr>
            </w:pPr>
            <w:ins w:id="408" w:author="Holly Celina Mcqueary" w:date="2019-09-19T14:26:00Z">
              <w:r w:rsidRPr="000705CA">
                <w:rPr>
                  <w:rFonts w:ascii="Calibri" w:eastAsia="Times New Roman" w:hAnsi="Calibri" w:cs="Times New Roman"/>
                  <w:color w:val="000000"/>
                </w:rPr>
                <w:t>GC 31, GC 59, GC 61, GC 66, GC 79, GC 93; MA 115</w:t>
              </w:r>
            </w:ins>
          </w:p>
        </w:tc>
        <w:tc>
          <w:tcPr>
            <w:tcW w:w="1300" w:type="dxa"/>
            <w:tcBorders>
              <w:top w:val="nil"/>
              <w:left w:val="nil"/>
              <w:bottom w:val="nil"/>
              <w:right w:val="nil"/>
            </w:tcBorders>
            <w:shd w:val="clear" w:color="auto" w:fill="auto"/>
            <w:vAlign w:val="bottom"/>
            <w:hideMark/>
          </w:tcPr>
          <w:p w14:paraId="4032ED81" w14:textId="77777777" w:rsidR="000705CA" w:rsidRPr="000705CA" w:rsidRDefault="000705CA" w:rsidP="000705CA">
            <w:pPr>
              <w:rPr>
                <w:ins w:id="409" w:author="Holly Celina Mcqueary" w:date="2019-09-19T14:26:00Z"/>
                <w:rFonts w:ascii="Calibri" w:eastAsia="Times New Roman" w:hAnsi="Calibri" w:cs="Times New Roman"/>
                <w:color w:val="000000"/>
              </w:rPr>
            </w:pPr>
          </w:p>
        </w:tc>
      </w:tr>
      <w:tr w:rsidR="000705CA" w:rsidRPr="000705CA" w14:paraId="7E0DA35B" w14:textId="77777777" w:rsidTr="000705CA">
        <w:trPr>
          <w:trHeight w:val="1360"/>
          <w:ins w:id="410" w:author="Holly Celina Mcqueary" w:date="2019-09-19T14:26:00Z"/>
        </w:trPr>
        <w:tc>
          <w:tcPr>
            <w:tcW w:w="1580" w:type="dxa"/>
            <w:tcBorders>
              <w:top w:val="nil"/>
              <w:left w:val="nil"/>
              <w:bottom w:val="nil"/>
              <w:right w:val="nil"/>
            </w:tcBorders>
            <w:shd w:val="clear" w:color="auto" w:fill="auto"/>
            <w:vAlign w:val="bottom"/>
            <w:hideMark/>
          </w:tcPr>
          <w:p w14:paraId="1239C3B4" w14:textId="77777777" w:rsidR="000705CA" w:rsidRPr="000705CA" w:rsidRDefault="000705CA" w:rsidP="000705CA">
            <w:pPr>
              <w:rPr>
                <w:ins w:id="411" w:author="Holly Celina Mcqueary" w:date="2019-09-19T14:26:00Z"/>
                <w:rFonts w:ascii="Calibri" w:eastAsia="Times New Roman" w:hAnsi="Calibri" w:cs="Times New Roman"/>
                <w:color w:val="000000"/>
              </w:rPr>
            </w:pPr>
            <w:ins w:id="412" w:author="Holly Celina Mcqueary" w:date="2019-09-19T14:26:00Z">
              <w:r w:rsidRPr="000705CA">
                <w:rPr>
                  <w:rFonts w:ascii="Calibri" w:eastAsia="Times New Roman" w:hAnsi="Calibri" w:cs="Times New Roman"/>
                  <w:color w:val="000000"/>
                </w:rPr>
                <w:t>VIII</w:t>
              </w:r>
            </w:ins>
          </w:p>
        </w:tc>
        <w:tc>
          <w:tcPr>
            <w:tcW w:w="1460" w:type="dxa"/>
            <w:tcBorders>
              <w:top w:val="nil"/>
              <w:left w:val="nil"/>
              <w:bottom w:val="nil"/>
              <w:right w:val="nil"/>
            </w:tcBorders>
            <w:shd w:val="clear" w:color="auto" w:fill="auto"/>
            <w:vAlign w:val="bottom"/>
            <w:hideMark/>
          </w:tcPr>
          <w:p w14:paraId="4D1579AD" w14:textId="77777777" w:rsidR="000705CA" w:rsidRPr="000705CA" w:rsidRDefault="000705CA" w:rsidP="000705CA">
            <w:pPr>
              <w:rPr>
                <w:ins w:id="413"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BE9BEE8" w14:textId="77777777" w:rsidR="000705CA" w:rsidRPr="000705CA" w:rsidRDefault="000705CA" w:rsidP="000705CA">
            <w:pPr>
              <w:rPr>
                <w:ins w:id="414" w:author="Holly Celina Mcqueary" w:date="2019-09-19T14:26:00Z"/>
                <w:rFonts w:ascii="Calibri" w:eastAsia="Times New Roman" w:hAnsi="Calibri" w:cs="Times New Roman"/>
                <w:color w:val="000000"/>
              </w:rPr>
            </w:pPr>
            <w:ins w:id="415" w:author="Holly Celina Mcqueary" w:date="2019-09-19T14:26:00Z">
              <w:r w:rsidRPr="000705CA">
                <w:rPr>
                  <w:rFonts w:ascii="Calibri" w:eastAsia="Times New Roman" w:hAnsi="Calibri" w:cs="Times New Roman"/>
                  <w:color w:val="000000"/>
                </w:rPr>
                <w:t>MA 83, MA 108, MA 111, MA 152</w:t>
              </w:r>
            </w:ins>
          </w:p>
        </w:tc>
        <w:tc>
          <w:tcPr>
            <w:tcW w:w="1300" w:type="dxa"/>
            <w:tcBorders>
              <w:top w:val="nil"/>
              <w:left w:val="nil"/>
              <w:bottom w:val="nil"/>
              <w:right w:val="nil"/>
            </w:tcBorders>
            <w:shd w:val="clear" w:color="auto" w:fill="auto"/>
            <w:vAlign w:val="bottom"/>
            <w:hideMark/>
          </w:tcPr>
          <w:p w14:paraId="614DBB0C" w14:textId="77777777" w:rsidR="000705CA" w:rsidRPr="000705CA" w:rsidRDefault="000705CA" w:rsidP="000705CA">
            <w:pPr>
              <w:rPr>
                <w:ins w:id="416" w:author="Holly Celina Mcqueary" w:date="2019-09-19T14:26:00Z"/>
                <w:rFonts w:ascii="Calibri" w:eastAsia="Times New Roman" w:hAnsi="Calibri" w:cs="Times New Roman"/>
                <w:color w:val="000000"/>
              </w:rPr>
            </w:pPr>
          </w:p>
        </w:tc>
      </w:tr>
      <w:tr w:rsidR="000705CA" w:rsidRPr="000705CA" w14:paraId="4A3CA8A1" w14:textId="77777777" w:rsidTr="000705CA">
        <w:trPr>
          <w:trHeight w:val="1360"/>
          <w:ins w:id="417" w:author="Holly Celina Mcqueary" w:date="2019-09-19T14:26:00Z"/>
        </w:trPr>
        <w:tc>
          <w:tcPr>
            <w:tcW w:w="1580" w:type="dxa"/>
            <w:tcBorders>
              <w:top w:val="nil"/>
              <w:left w:val="nil"/>
              <w:bottom w:val="nil"/>
              <w:right w:val="nil"/>
            </w:tcBorders>
            <w:shd w:val="clear" w:color="auto" w:fill="auto"/>
            <w:vAlign w:val="bottom"/>
            <w:hideMark/>
          </w:tcPr>
          <w:p w14:paraId="6C40DEC1" w14:textId="77777777" w:rsidR="000705CA" w:rsidRPr="000705CA" w:rsidRDefault="000705CA" w:rsidP="000705CA">
            <w:pPr>
              <w:rPr>
                <w:ins w:id="418" w:author="Holly Celina Mcqueary" w:date="2019-09-19T14:26:00Z"/>
                <w:rFonts w:ascii="Calibri" w:eastAsia="Times New Roman" w:hAnsi="Calibri" w:cs="Times New Roman"/>
                <w:color w:val="000000"/>
              </w:rPr>
            </w:pPr>
            <w:ins w:id="419" w:author="Holly Celina Mcqueary" w:date="2019-09-19T14:26:00Z">
              <w:r w:rsidRPr="000705CA">
                <w:rPr>
                  <w:rFonts w:ascii="Calibri" w:eastAsia="Times New Roman" w:hAnsi="Calibri" w:cs="Times New Roman"/>
                  <w:color w:val="000000"/>
                </w:rPr>
                <w:t>IX</w:t>
              </w:r>
            </w:ins>
          </w:p>
        </w:tc>
        <w:tc>
          <w:tcPr>
            <w:tcW w:w="1460" w:type="dxa"/>
            <w:tcBorders>
              <w:top w:val="nil"/>
              <w:left w:val="nil"/>
              <w:bottom w:val="nil"/>
              <w:right w:val="nil"/>
            </w:tcBorders>
            <w:shd w:val="clear" w:color="auto" w:fill="auto"/>
            <w:vAlign w:val="bottom"/>
            <w:hideMark/>
          </w:tcPr>
          <w:p w14:paraId="0FAE8655" w14:textId="77777777" w:rsidR="000705CA" w:rsidRPr="000705CA" w:rsidRDefault="000705CA" w:rsidP="000705CA">
            <w:pPr>
              <w:rPr>
                <w:ins w:id="420" w:author="Holly Celina Mcqueary" w:date="2019-09-19T14:26:00Z"/>
                <w:rFonts w:ascii="Calibri" w:eastAsia="Times New Roman" w:hAnsi="Calibri" w:cs="Times New Roman"/>
                <w:color w:val="000000"/>
              </w:rPr>
            </w:pPr>
            <w:ins w:id="421" w:author="Holly Celina Mcqueary" w:date="2019-09-19T14:26:00Z">
              <w:r w:rsidRPr="000705CA">
                <w:rPr>
                  <w:rFonts w:ascii="Calibri" w:eastAsia="Times New Roman" w:hAnsi="Calibri" w:cs="Times New Roman"/>
                  <w:color w:val="000000"/>
                </w:rPr>
                <w:t>MA 29, MA 108</w:t>
              </w:r>
            </w:ins>
          </w:p>
        </w:tc>
        <w:tc>
          <w:tcPr>
            <w:tcW w:w="1980" w:type="dxa"/>
            <w:tcBorders>
              <w:top w:val="nil"/>
              <w:left w:val="nil"/>
              <w:bottom w:val="nil"/>
              <w:right w:val="nil"/>
            </w:tcBorders>
            <w:shd w:val="clear" w:color="auto" w:fill="auto"/>
            <w:vAlign w:val="bottom"/>
            <w:hideMark/>
          </w:tcPr>
          <w:p w14:paraId="356413DE" w14:textId="77777777" w:rsidR="000705CA" w:rsidRPr="000705CA" w:rsidRDefault="000705CA" w:rsidP="000705CA">
            <w:pPr>
              <w:rPr>
                <w:ins w:id="422" w:author="Holly Celina Mcqueary" w:date="2019-09-19T14:26:00Z"/>
                <w:rFonts w:ascii="Calibri" w:eastAsia="Times New Roman" w:hAnsi="Calibri" w:cs="Times New Roman"/>
                <w:color w:val="000000"/>
              </w:rPr>
            </w:pPr>
            <w:ins w:id="423" w:author="Holly Celina Mcqueary" w:date="2019-09-19T14:26:00Z">
              <w:r w:rsidRPr="000705CA">
                <w:rPr>
                  <w:rFonts w:ascii="Calibri" w:eastAsia="Times New Roman" w:hAnsi="Calibri" w:cs="Times New Roman"/>
                  <w:color w:val="000000"/>
                </w:rPr>
                <w:t>GC 47, GC 76; MA 15, MA 88, MA 119</w:t>
              </w:r>
            </w:ins>
          </w:p>
        </w:tc>
        <w:tc>
          <w:tcPr>
            <w:tcW w:w="1300" w:type="dxa"/>
            <w:tcBorders>
              <w:top w:val="nil"/>
              <w:left w:val="nil"/>
              <w:bottom w:val="nil"/>
              <w:right w:val="nil"/>
            </w:tcBorders>
            <w:shd w:val="clear" w:color="auto" w:fill="auto"/>
            <w:vAlign w:val="bottom"/>
            <w:hideMark/>
          </w:tcPr>
          <w:p w14:paraId="5B5AECD6" w14:textId="77777777" w:rsidR="000705CA" w:rsidRPr="000705CA" w:rsidRDefault="000705CA" w:rsidP="000705CA">
            <w:pPr>
              <w:rPr>
                <w:ins w:id="424" w:author="Holly Celina Mcqueary" w:date="2019-09-19T14:26:00Z"/>
                <w:rFonts w:ascii="Calibri" w:eastAsia="Times New Roman" w:hAnsi="Calibri" w:cs="Times New Roman"/>
                <w:color w:val="000000"/>
              </w:rPr>
            </w:pPr>
          </w:p>
        </w:tc>
      </w:tr>
      <w:tr w:rsidR="000705CA" w:rsidRPr="000705CA" w14:paraId="54722EB6" w14:textId="77777777" w:rsidTr="000705CA">
        <w:trPr>
          <w:trHeight w:val="680"/>
          <w:ins w:id="425" w:author="Holly Celina Mcqueary" w:date="2019-09-19T14:26:00Z"/>
        </w:trPr>
        <w:tc>
          <w:tcPr>
            <w:tcW w:w="1580" w:type="dxa"/>
            <w:tcBorders>
              <w:top w:val="nil"/>
              <w:left w:val="nil"/>
              <w:bottom w:val="nil"/>
              <w:right w:val="nil"/>
            </w:tcBorders>
            <w:shd w:val="clear" w:color="auto" w:fill="auto"/>
            <w:vAlign w:val="bottom"/>
            <w:hideMark/>
          </w:tcPr>
          <w:p w14:paraId="141E0EFE" w14:textId="77777777" w:rsidR="000705CA" w:rsidRPr="000705CA" w:rsidRDefault="000705CA" w:rsidP="000705CA">
            <w:pPr>
              <w:rPr>
                <w:ins w:id="426" w:author="Holly Celina Mcqueary" w:date="2019-09-19T14:26:00Z"/>
                <w:rFonts w:ascii="Calibri" w:eastAsia="Times New Roman" w:hAnsi="Calibri" w:cs="Times New Roman"/>
                <w:color w:val="000000"/>
              </w:rPr>
            </w:pPr>
            <w:ins w:id="427" w:author="Holly Celina Mcqueary" w:date="2019-09-19T14:26:00Z">
              <w:r w:rsidRPr="000705CA">
                <w:rPr>
                  <w:rFonts w:ascii="Calibri" w:eastAsia="Times New Roman" w:hAnsi="Calibri" w:cs="Times New Roman"/>
                  <w:color w:val="000000"/>
                </w:rPr>
                <w:t>X</w:t>
              </w:r>
            </w:ins>
          </w:p>
        </w:tc>
        <w:tc>
          <w:tcPr>
            <w:tcW w:w="1460" w:type="dxa"/>
            <w:tcBorders>
              <w:top w:val="nil"/>
              <w:left w:val="nil"/>
              <w:bottom w:val="nil"/>
              <w:right w:val="nil"/>
            </w:tcBorders>
            <w:shd w:val="clear" w:color="auto" w:fill="auto"/>
            <w:vAlign w:val="bottom"/>
            <w:hideMark/>
          </w:tcPr>
          <w:p w14:paraId="6031EC54" w14:textId="77777777" w:rsidR="000705CA" w:rsidRPr="000705CA" w:rsidRDefault="000705CA" w:rsidP="000705CA">
            <w:pPr>
              <w:rPr>
                <w:ins w:id="428"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6444C59" w14:textId="77777777" w:rsidR="000705CA" w:rsidRPr="000705CA" w:rsidRDefault="000705CA" w:rsidP="000705CA">
            <w:pPr>
              <w:rPr>
                <w:ins w:id="429" w:author="Holly Celina Mcqueary" w:date="2019-09-19T14:26:00Z"/>
                <w:rFonts w:ascii="Calibri" w:eastAsia="Times New Roman" w:hAnsi="Calibri" w:cs="Times New Roman"/>
                <w:color w:val="000000"/>
              </w:rPr>
            </w:pPr>
            <w:ins w:id="430" w:author="Holly Celina Mcqueary" w:date="2019-09-19T14:26:00Z">
              <w:r w:rsidRPr="000705CA">
                <w:rPr>
                  <w:rFonts w:ascii="Calibri" w:eastAsia="Times New Roman" w:hAnsi="Calibri" w:cs="Times New Roman"/>
                  <w:color w:val="000000"/>
                </w:rPr>
                <w:t>GC 66; MA 31</w:t>
              </w:r>
            </w:ins>
          </w:p>
        </w:tc>
        <w:tc>
          <w:tcPr>
            <w:tcW w:w="1300" w:type="dxa"/>
            <w:tcBorders>
              <w:top w:val="nil"/>
              <w:left w:val="nil"/>
              <w:bottom w:val="nil"/>
              <w:right w:val="nil"/>
            </w:tcBorders>
            <w:shd w:val="clear" w:color="auto" w:fill="auto"/>
            <w:vAlign w:val="bottom"/>
            <w:hideMark/>
          </w:tcPr>
          <w:p w14:paraId="3531D982" w14:textId="77777777" w:rsidR="000705CA" w:rsidRPr="000705CA" w:rsidRDefault="000705CA" w:rsidP="000705CA">
            <w:pPr>
              <w:rPr>
                <w:ins w:id="431" w:author="Holly Celina Mcqueary" w:date="2019-09-19T14:26:00Z"/>
                <w:rFonts w:ascii="Calibri" w:eastAsia="Times New Roman" w:hAnsi="Calibri" w:cs="Times New Roman"/>
                <w:color w:val="000000"/>
              </w:rPr>
            </w:pPr>
          </w:p>
        </w:tc>
      </w:tr>
      <w:tr w:rsidR="000705CA" w:rsidRPr="000705CA" w14:paraId="53439704" w14:textId="77777777" w:rsidTr="000705CA">
        <w:trPr>
          <w:trHeight w:val="340"/>
          <w:ins w:id="432" w:author="Holly Celina Mcqueary" w:date="2019-09-19T14:26:00Z"/>
        </w:trPr>
        <w:tc>
          <w:tcPr>
            <w:tcW w:w="1580" w:type="dxa"/>
            <w:tcBorders>
              <w:top w:val="nil"/>
              <w:left w:val="nil"/>
              <w:bottom w:val="nil"/>
              <w:right w:val="nil"/>
            </w:tcBorders>
            <w:shd w:val="clear" w:color="auto" w:fill="auto"/>
            <w:vAlign w:val="bottom"/>
            <w:hideMark/>
          </w:tcPr>
          <w:p w14:paraId="3B76D7D4" w14:textId="77777777" w:rsidR="000705CA" w:rsidRPr="000705CA" w:rsidRDefault="000705CA" w:rsidP="000705CA">
            <w:pPr>
              <w:rPr>
                <w:ins w:id="433" w:author="Holly Celina Mcqueary" w:date="2019-09-19T14:26:00Z"/>
                <w:rFonts w:ascii="Calibri" w:eastAsia="Times New Roman" w:hAnsi="Calibri" w:cs="Times New Roman"/>
                <w:color w:val="000000"/>
              </w:rPr>
            </w:pPr>
            <w:ins w:id="434" w:author="Holly Celina Mcqueary" w:date="2019-09-19T14:26:00Z">
              <w:r w:rsidRPr="000705CA">
                <w:rPr>
                  <w:rFonts w:ascii="Calibri" w:eastAsia="Times New Roman" w:hAnsi="Calibri" w:cs="Times New Roman"/>
                  <w:color w:val="000000"/>
                </w:rPr>
                <w:t>XI</w:t>
              </w:r>
            </w:ins>
          </w:p>
        </w:tc>
        <w:tc>
          <w:tcPr>
            <w:tcW w:w="1460" w:type="dxa"/>
            <w:tcBorders>
              <w:top w:val="nil"/>
              <w:left w:val="nil"/>
              <w:bottom w:val="nil"/>
              <w:right w:val="nil"/>
            </w:tcBorders>
            <w:shd w:val="clear" w:color="auto" w:fill="auto"/>
            <w:vAlign w:val="bottom"/>
            <w:hideMark/>
          </w:tcPr>
          <w:p w14:paraId="5942C671" w14:textId="77777777" w:rsidR="000705CA" w:rsidRPr="000705CA" w:rsidRDefault="000705CA" w:rsidP="000705CA">
            <w:pPr>
              <w:rPr>
                <w:ins w:id="435"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1C3C280" w14:textId="77777777" w:rsidR="000705CA" w:rsidRPr="000705CA" w:rsidRDefault="000705CA" w:rsidP="000705CA">
            <w:pPr>
              <w:rPr>
                <w:ins w:id="436" w:author="Holly Celina Mcqueary" w:date="2019-09-19T14:26:00Z"/>
                <w:rFonts w:ascii="Calibri" w:eastAsia="Times New Roman" w:hAnsi="Calibri" w:cs="Times New Roman"/>
                <w:color w:val="000000"/>
              </w:rPr>
            </w:pPr>
            <w:ins w:id="437" w:author="Holly Celina Mcqueary" w:date="2019-09-19T14:26:00Z">
              <w:r w:rsidRPr="000705CA">
                <w:rPr>
                  <w:rFonts w:ascii="Calibri" w:eastAsia="Times New Roman" w:hAnsi="Calibri" w:cs="Times New Roman"/>
                  <w:color w:val="000000"/>
                </w:rPr>
                <w:t>MA 30</w:t>
              </w:r>
            </w:ins>
          </w:p>
        </w:tc>
        <w:tc>
          <w:tcPr>
            <w:tcW w:w="1300" w:type="dxa"/>
            <w:tcBorders>
              <w:top w:val="nil"/>
              <w:left w:val="nil"/>
              <w:bottom w:val="nil"/>
              <w:right w:val="nil"/>
            </w:tcBorders>
            <w:shd w:val="clear" w:color="auto" w:fill="auto"/>
            <w:vAlign w:val="bottom"/>
            <w:hideMark/>
          </w:tcPr>
          <w:p w14:paraId="7E09A673" w14:textId="77777777" w:rsidR="000705CA" w:rsidRPr="000705CA" w:rsidRDefault="000705CA" w:rsidP="000705CA">
            <w:pPr>
              <w:rPr>
                <w:ins w:id="438" w:author="Holly Celina Mcqueary" w:date="2019-09-19T14:26:00Z"/>
                <w:rFonts w:ascii="Calibri" w:eastAsia="Times New Roman" w:hAnsi="Calibri" w:cs="Times New Roman"/>
                <w:color w:val="000000"/>
              </w:rPr>
            </w:pPr>
          </w:p>
        </w:tc>
      </w:tr>
      <w:tr w:rsidR="000705CA" w:rsidRPr="000705CA" w14:paraId="4BF35777" w14:textId="77777777" w:rsidTr="000705CA">
        <w:trPr>
          <w:trHeight w:val="2040"/>
          <w:ins w:id="439" w:author="Holly Celina Mcqueary" w:date="2019-09-19T14:26:00Z"/>
        </w:trPr>
        <w:tc>
          <w:tcPr>
            <w:tcW w:w="1580" w:type="dxa"/>
            <w:tcBorders>
              <w:top w:val="nil"/>
              <w:left w:val="nil"/>
              <w:bottom w:val="nil"/>
              <w:right w:val="nil"/>
            </w:tcBorders>
            <w:shd w:val="clear" w:color="auto" w:fill="auto"/>
            <w:vAlign w:val="bottom"/>
            <w:hideMark/>
          </w:tcPr>
          <w:p w14:paraId="63055D6D" w14:textId="77777777" w:rsidR="000705CA" w:rsidRPr="000705CA" w:rsidRDefault="000705CA" w:rsidP="000705CA">
            <w:pPr>
              <w:rPr>
                <w:ins w:id="440" w:author="Holly Celina Mcqueary" w:date="2019-09-19T14:26:00Z"/>
                <w:rFonts w:ascii="Calibri" w:eastAsia="Times New Roman" w:hAnsi="Calibri" w:cs="Times New Roman"/>
                <w:color w:val="000000"/>
              </w:rPr>
            </w:pPr>
            <w:ins w:id="441" w:author="Holly Celina Mcqueary" w:date="2019-09-19T14:26:00Z">
              <w:r w:rsidRPr="000705CA">
                <w:rPr>
                  <w:rFonts w:ascii="Calibri" w:eastAsia="Times New Roman" w:hAnsi="Calibri" w:cs="Times New Roman"/>
                  <w:color w:val="000000"/>
                </w:rPr>
                <w:lastRenderedPageBreak/>
                <w:t>XII</w:t>
              </w:r>
            </w:ins>
          </w:p>
        </w:tc>
        <w:tc>
          <w:tcPr>
            <w:tcW w:w="1460" w:type="dxa"/>
            <w:tcBorders>
              <w:top w:val="nil"/>
              <w:left w:val="nil"/>
              <w:bottom w:val="nil"/>
              <w:right w:val="nil"/>
            </w:tcBorders>
            <w:shd w:val="clear" w:color="auto" w:fill="auto"/>
            <w:vAlign w:val="bottom"/>
            <w:hideMark/>
          </w:tcPr>
          <w:p w14:paraId="5FDE0ACB" w14:textId="77777777" w:rsidR="000705CA" w:rsidRPr="000705CA" w:rsidRDefault="000705CA" w:rsidP="000705CA">
            <w:pPr>
              <w:rPr>
                <w:ins w:id="442"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6450F2AC" w14:textId="77777777" w:rsidR="000705CA" w:rsidRPr="000705CA" w:rsidRDefault="000705CA" w:rsidP="000705CA">
            <w:pPr>
              <w:rPr>
                <w:ins w:id="443" w:author="Holly Celina Mcqueary" w:date="2019-09-19T14:26:00Z"/>
                <w:rFonts w:ascii="Calibri" w:eastAsia="Times New Roman" w:hAnsi="Calibri" w:cs="Times New Roman"/>
                <w:color w:val="000000"/>
              </w:rPr>
            </w:pPr>
            <w:ins w:id="444" w:author="Holly Celina Mcqueary" w:date="2019-09-19T14:26:00Z">
              <w:r w:rsidRPr="000705CA">
                <w:rPr>
                  <w:rFonts w:ascii="Calibri" w:eastAsia="Times New Roman" w:hAnsi="Calibri" w:cs="Times New Roman"/>
                  <w:color w:val="000000"/>
                </w:rPr>
                <w:t>GC 1, GC 13, GC 18, GC 27, GC 44, GC 53, GC 77; MA 123</w:t>
              </w:r>
            </w:ins>
          </w:p>
        </w:tc>
        <w:tc>
          <w:tcPr>
            <w:tcW w:w="1300" w:type="dxa"/>
            <w:tcBorders>
              <w:top w:val="nil"/>
              <w:left w:val="nil"/>
              <w:bottom w:val="nil"/>
              <w:right w:val="nil"/>
            </w:tcBorders>
            <w:shd w:val="clear" w:color="auto" w:fill="auto"/>
            <w:vAlign w:val="bottom"/>
            <w:hideMark/>
          </w:tcPr>
          <w:p w14:paraId="107AA407" w14:textId="77777777" w:rsidR="000705CA" w:rsidRPr="000705CA" w:rsidRDefault="000705CA" w:rsidP="000705CA">
            <w:pPr>
              <w:rPr>
                <w:ins w:id="445" w:author="Holly Celina Mcqueary" w:date="2019-09-19T14:26:00Z"/>
                <w:rFonts w:ascii="Calibri" w:eastAsia="Times New Roman" w:hAnsi="Calibri" w:cs="Times New Roman"/>
                <w:color w:val="000000"/>
              </w:rPr>
            </w:pPr>
          </w:p>
        </w:tc>
      </w:tr>
      <w:tr w:rsidR="000705CA" w:rsidRPr="000705CA" w14:paraId="421A6F68" w14:textId="77777777" w:rsidTr="000705CA">
        <w:trPr>
          <w:trHeight w:val="340"/>
          <w:ins w:id="446" w:author="Holly Celina Mcqueary" w:date="2019-09-19T14:26:00Z"/>
        </w:trPr>
        <w:tc>
          <w:tcPr>
            <w:tcW w:w="1580" w:type="dxa"/>
            <w:tcBorders>
              <w:top w:val="nil"/>
              <w:left w:val="nil"/>
              <w:bottom w:val="nil"/>
              <w:right w:val="nil"/>
            </w:tcBorders>
            <w:shd w:val="clear" w:color="auto" w:fill="auto"/>
            <w:vAlign w:val="bottom"/>
            <w:hideMark/>
          </w:tcPr>
          <w:p w14:paraId="516F4F8A" w14:textId="77777777" w:rsidR="000705CA" w:rsidRPr="000705CA" w:rsidRDefault="000705CA" w:rsidP="000705CA">
            <w:pPr>
              <w:rPr>
                <w:ins w:id="447" w:author="Holly Celina Mcqueary" w:date="2019-09-19T14:26:00Z"/>
                <w:rFonts w:ascii="Calibri" w:eastAsia="Times New Roman" w:hAnsi="Calibri" w:cs="Times New Roman"/>
                <w:color w:val="000000"/>
              </w:rPr>
            </w:pPr>
            <w:ins w:id="448" w:author="Holly Celina Mcqueary" w:date="2019-09-19T14:26:00Z">
              <w:r w:rsidRPr="000705CA">
                <w:rPr>
                  <w:rFonts w:ascii="Calibri" w:eastAsia="Times New Roman" w:hAnsi="Calibri" w:cs="Times New Roman"/>
                  <w:color w:val="000000"/>
                </w:rPr>
                <w:t>XIII</w:t>
              </w:r>
            </w:ins>
          </w:p>
        </w:tc>
        <w:tc>
          <w:tcPr>
            <w:tcW w:w="1460" w:type="dxa"/>
            <w:tcBorders>
              <w:top w:val="nil"/>
              <w:left w:val="nil"/>
              <w:bottom w:val="nil"/>
              <w:right w:val="nil"/>
            </w:tcBorders>
            <w:shd w:val="clear" w:color="auto" w:fill="auto"/>
            <w:vAlign w:val="bottom"/>
            <w:hideMark/>
          </w:tcPr>
          <w:p w14:paraId="364B3CC5" w14:textId="77777777" w:rsidR="000705CA" w:rsidRPr="000705CA" w:rsidRDefault="000705CA" w:rsidP="000705CA">
            <w:pPr>
              <w:rPr>
                <w:ins w:id="449"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F673106" w14:textId="77777777" w:rsidR="000705CA" w:rsidRPr="000705CA" w:rsidRDefault="000705CA" w:rsidP="000705CA">
            <w:pPr>
              <w:rPr>
                <w:ins w:id="450" w:author="Holly Celina Mcqueary" w:date="2019-09-19T14:26:00Z"/>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34D09CC1" w14:textId="77777777" w:rsidR="000705CA" w:rsidRPr="000705CA" w:rsidRDefault="000705CA" w:rsidP="000705CA">
            <w:pPr>
              <w:rPr>
                <w:ins w:id="451" w:author="Holly Celina Mcqueary" w:date="2019-09-19T14:26:00Z"/>
                <w:rFonts w:ascii="Times New Roman" w:eastAsia="Times New Roman" w:hAnsi="Times New Roman" w:cs="Times New Roman"/>
                <w:sz w:val="20"/>
                <w:szCs w:val="20"/>
              </w:rPr>
            </w:pPr>
          </w:p>
        </w:tc>
      </w:tr>
      <w:tr w:rsidR="000705CA" w:rsidRPr="000705CA" w14:paraId="45C9C114" w14:textId="77777777" w:rsidTr="000705CA">
        <w:trPr>
          <w:trHeight w:val="1360"/>
          <w:ins w:id="452" w:author="Holly Celina Mcqueary" w:date="2019-09-19T14:26:00Z"/>
        </w:trPr>
        <w:tc>
          <w:tcPr>
            <w:tcW w:w="1580" w:type="dxa"/>
            <w:tcBorders>
              <w:top w:val="nil"/>
              <w:left w:val="nil"/>
              <w:bottom w:val="nil"/>
              <w:right w:val="nil"/>
            </w:tcBorders>
            <w:shd w:val="clear" w:color="auto" w:fill="auto"/>
            <w:vAlign w:val="bottom"/>
            <w:hideMark/>
          </w:tcPr>
          <w:p w14:paraId="0B30B3B7" w14:textId="77777777" w:rsidR="000705CA" w:rsidRPr="000705CA" w:rsidRDefault="000705CA" w:rsidP="000705CA">
            <w:pPr>
              <w:rPr>
                <w:ins w:id="453" w:author="Holly Celina Mcqueary" w:date="2019-09-19T14:26:00Z"/>
                <w:rFonts w:ascii="Calibri" w:eastAsia="Times New Roman" w:hAnsi="Calibri" w:cs="Times New Roman"/>
                <w:color w:val="000000"/>
              </w:rPr>
            </w:pPr>
            <w:ins w:id="454" w:author="Holly Celina Mcqueary" w:date="2019-09-19T14:26:00Z">
              <w:r w:rsidRPr="000705CA">
                <w:rPr>
                  <w:rFonts w:ascii="Calibri" w:eastAsia="Times New Roman" w:hAnsi="Calibri" w:cs="Times New Roman"/>
                  <w:color w:val="000000"/>
                </w:rPr>
                <w:t>XIV</w:t>
              </w:r>
            </w:ins>
          </w:p>
        </w:tc>
        <w:tc>
          <w:tcPr>
            <w:tcW w:w="1460" w:type="dxa"/>
            <w:tcBorders>
              <w:top w:val="nil"/>
              <w:left w:val="nil"/>
              <w:bottom w:val="nil"/>
              <w:right w:val="nil"/>
            </w:tcBorders>
            <w:shd w:val="clear" w:color="auto" w:fill="auto"/>
            <w:vAlign w:val="bottom"/>
            <w:hideMark/>
          </w:tcPr>
          <w:p w14:paraId="666B192B" w14:textId="77777777" w:rsidR="000705CA" w:rsidRPr="000705CA" w:rsidRDefault="000705CA" w:rsidP="000705CA">
            <w:pPr>
              <w:rPr>
                <w:ins w:id="455"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5B16E79" w14:textId="77777777" w:rsidR="000705CA" w:rsidRPr="000705CA" w:rsidRDefault="000705CA" w:rsidP="000705CA">
            <w:pPr>
              <w:rPr>
                <w:ins w:id="456" w:author="Holly Celina Mcqueary" w:date="2019-09-19T14:26:00Z"/>
                <w:rFonts w:ascii="Calibri" w:eastAsia="Times New Roman" w:hAnsi="Calibri" w:cs="Times New Roman"/>
                <w:color w:val="000000"/>
              </w:rPr>
            </w:pPr>
            <w:ins w:id="457" w:author="Holly Celina Mcqueary" w:date="2019-09-19T14:26:00Z">
              <w:r w:rsidRPr="000705CA">
                <w:rPr>
                  <w:rFonts w:ascii="Calibri" w:eastAsia="Times New Roman" w:hAnsi="Calibri" w:cs="Times New Roman"/>
                  <w:color w:val="000000"/>
                </w:rPr>
                <w:t>GC 33, GC 76; MA 63, MA 73, MA 124</w:t>
              </w:r>
            </w:ins>
          </w:p>
        </w:tc>
        <w:tc>
          <w:tcPr>
            <w:tcW w:w="1300" w:type="dxa"/>
            <w:tcBorders>
              <w:top w:val="nil"/>
              <w:left w:val="nil"/>
              <w:bottom w:val="nil"/>
              <w:right w:val="nil"/>
            </w:tcBorders>
            <w:shd w:val="clear" w:color="auto" w:fill="auto"/>
            <w:vAlign w:val="bottom"/>
            <w:hideMark/>
          </w:tcPr>
          <w:p w14:paraId="72E7E85A" w14:textId="77777777" w:rsidR="000705CA" w:rsidRPr="000705CA" w:rsidRDefault="000705CA" w:rsidP="000705CA">
            <w:pPr>
              <w:rPr>
                <w:ins w:id="458" w:author="Holly Celina Mcqueary" w:date="2019-09-19T14:26:00Z"/>
                <w:rFonts w:ascii="Calibri" w:eastAsia="Times New Roman" w:hAnsi="Calibri" w:cs="Times New Roman"/>
                <w:color w:val="000000"/>
              </w:rPr>
            </w:pPr>
          </w:p>
        </w:tc>
      </w:tr>
      <w:tr w:rsidR="000705CA" w:rsidRPr="000705CA" w14:paraId="73B4D1B4" w14:textId="77777777" w:rsidTr="000705CA">
        <w:trPr>
          <w:trHeight w:val="340"/>
          <w:ins w:id="459" w:author="Holly Celina Mcqueary" w:date="2019-09-19T14:26:00Z"/>
        </w:trPr>
        <w:tc>
          <w:tcPr>
            <w:tcW w:w="1580" w:type="dxa"/>
            <w:tcBorders>
              <w:top w:val="nil"/>
              <w:left w:val="nil"/>
              <w:bottom w:val="nil"/>
              <w:right w:val="nil"/>
            </w:tcBorders>
            <w:shd w:val="clear" w:color="auto" w:fill="auto"/>
            <w:vAlign w:val="bottom"/>
            <w:hideMark/>
          </w:tcPr>
          <w:p w14:paraId="6800E3D2" w14:textId="77777777" w:rsidR="000705CA" w:rsidRPr="000705CA" w:rsidRDefault="000705CA" w:rsidP="000705CA">
            <w:pPr>
              <w:rPr>
                <w:ins w:id="460" w:author="Holly Celina Mcqueary" w:date="2019-09-19T14:26:00Z"/>
                <w:rFonts w:ascii="Calibri" w:eastAsia="Times New Roman" w:hAnsi="Calibri" w:cs="Times New Roman"/>
                <w:color w:val="000000"/>
              </w:rPr>
            </w:pPr>
            <w:ins w:id="461" w:author="Holly Celina Mcqueary" w:date="2019-09-19T14:26:00Z">
              <w:r w:rsidRPr="000705CA">
                <w:rPr>
                  <w:rFonts w:ascii="Calibri" w:eastAsia="Times New Roman" w:hAnsi="Calibri" w:cs="Times New Roman"/>
                  <w:color w:val="000000"/>
                </w:rPr>
                <w:t>XV</w:t>
              </w:r>
            </w:ins>
          </w:p>
        </w:tc>
        <w:tc>
          <w:tcPr>
            <w:tcW w:w="1460" w:type="dxa"/>
            <w:tcBorders>
              <w:top w:val="nil"/>
              <w:left w:val="nil"/>
              <w:bottom w:val="nil"/>
              <w:right w:val="nil"/>
            </w:tcBorders>
            <w:shd w:val="clear" w:color="auto" w:fill="auto"/>
            <w:vAlign w:val="bottom"/>
            <w:hideMark/>
          </w:tcPr>
          <w:p w14:paraId="0530DB0A" w14:textId="77777777" w:rsidR="000705CA" w:rsidRPr="000705CA" w:rsidRDefault="000705CA" w:rsidP="000705CA">
            <w:pPr>
              <w:rPr>
                <w:ins w:id="462"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E4FC9C0" w14:textId="77777777" w:rsidR="000705CA" w:rsidRPr="000705CA" w:rsidRDefault="000705CA" w:rsidP="000705CA">
            <w:pPr>
              <w:rPr>
                <w:ins w:id="463" w:author="Holly Celina Mcqueary" w:date="2019-09-19T14:26:00Z"/>
                <w:rFonts w:ascii="Calibri" w:eastAsia="Times New Roman" w:hAnsi="Calibri" w:cs="Times New Roman"/>
                <w:color w:val="000000"/>
              </w:rPr>
            </w:pPr>
            <w:ins w:id="464" w:author="Holly Celina Mcqueary" w:date="2019-09-19T14:26:00Z">
              <w:r w:rsidRPr="000705CA">
                <w:rPr>
                  <w:rFonts w:ascii="Calibri" w:eastAsia="Times New Roman" w:hAnsi="Calibri" w:cs="Times New Roman"/>
                  <w:color w:val="000000"/>
                </w:rPr>
                <w:t>GC 11</w:t>
              </w:r>
            </w:ins>
          </w:p>
        </w:tc>
        <w:tc>
          <w:tcPr>
            <w:tcW w:w="1300" w:type="dxa"/>
            <w:tcBorders>
              <w:top w:val="nil"/>
              <w:left w:val="nil"/>
              <w:bottom w:val="nil"/>
              <w:right w:val="nil"/>
            </w:tcBorders>
            <w:shd w:val="clear" w:color="auto" w:fill="auto"/>
            <w:vAlign w:val="bottom"/>
            <w:hideMark/>
          </w:tcPr>
          <w:p w14:paraId="15FBB0A8" w14:textId="77777777" w:rsidR="000705CA" w:rsidRPr="000705CA" w:rsidRDefault="000705CA" w:rsidP="000705CA">
            <w:pPr>
              <w:rPr>
                <w:ins w:id="465" w:author="Holly Celina Mcqueary" w:date="2019-09-19T14:26:00Z"/>
                <w:rFonts w:ascii="Calibri" w:eastAsia="Times New Roman" w:hAnsi="Calibri" w:cs="Times New Roman"/>
                <w:color w:val="000000"/>
              </w:rPr>
            </w:pPr>
          </w:p>
        </w:tc>
      </w:tr>
      <w:tr w:rsidR="000705CA" w:rsidRPr="000705CA" w14:paraId="7A7FAE27" w14:textId="77777777" w:rsidTr="000705CA">
        <w:trPr>
          <w:trHeight w:val="3060"/>
          <w:ins w:id="466" w:author="Holly Celina Mcqueary" w:date="2019-09-19T14:26:00Z"/>
        </w:trPr>
        <w:tc>
          <w:tcPr>
            <w:tcW w:w="1580" w:type="dxa"/>
            <w:tcBorders>
              <w:top w:val="nil"/>
              <w:left w:val="nil"/>
              <w:bottom w:val="nil"/>
              <w:right w:val="nil"/>
            </w:tcBorders>
            <w:shd w:val="clear" w:color="auto" w:fill="auto"/>
            <w:vAlign w:val="bottom"/>
            <w:hideMark/>
          </w:tcPr>
          <w:p w14:paraId="7ADDDAD3" w14:textId="77777777" w:rsidR="000705CA" w:rsidRPr="000705CA" w:rsidRDefault="000705CA" w:rsidP="000705CA">
            <w:pPr>
              <w:rPr>
                <w:ins w:id="467" w:author="Holly Celina Mcqueary" w:date="2019-09-19T14:26:00Z"/>
                <w:rFonts w:ascii="Calibri" w:eastAsia="Times New Roman" w:hAnsi="Calibri" w:cs="Times New Roman"/>
                <w:color w:val="000000"/>
              </w:rPr>
            </w:pPr>
            <w:ins w:id="468" w:author="Holly Celina Mcqueary" w:date="2019-09-19T14:26:00Z">
              <w:r w:rsidRPr="000705CA">
                <w:rPr>
                  <w:rFonts w:ascii="Calibri" w:eastAsia="Times New Roman" w:hAnsi="Calibri" w:cs="Times New Roman"/>
                  <w:color w:val="000000"/>
                </w:rPr>
                <w:t>XVI</w:t>
              </w:r>
            </w:ins>
          </w:p>
        </w:tc>
        <w:tc>
          <w:tcPr>
            <w:tcW w:w="1460" w:type="dxa"/>
            <w:tcBorders>
              <w:top w:val="nil"/>
              <w:left w:val="nil"/>
              <w:bottom w:val="nil"/>
              <w:right w:val="nil"/>
            </w:tcBorders>
            <w:shd w:val="clear" w:color="auto" w:fill="auto"/>
            <w:vAlign w:val="bottom"/>
            <w:hideMark/>
          </w:tcPr>
          <w:p w14:paraId="2C20DB59" w14:textId="77777777" w:rsidR="000705CA" w:rsidRPr="000705CA" w:rsidRDefault="000705CA" w:rsidP="000705CA">
            <w:pPr>
              <w:rPr>
                <w:ins w:id="469" w:author="Holly Celina Mcqueary" w:date="2019-09-19T14:26:00Z"/>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38BA134" w14:textId="77777777" w:rsidR="000705CA" w:rsidRPr="000705CA" w:rsidRDefault="000705CA" w:rsidP="000705CA">
            <w:pPr>
              <w:rPr>
                <w:ins w:id="470" w:author="Holly Celina Mcqueary" w:date="2019-09-19T14:26:00Z"/>
                <w:rFonts w:ascii="Calibri" w:eastAsia="Times New Roman" w:hAnsi="Calibri" w:cs="Times New Roman"/>
                <w:color w:val="000000"/>
              </w:rPr>
            </w:pPr>
            <w:ins w:id="471" w:author="Holly Celina Mcqueary" w:date="2019-09-19T14:26:00Z">
              <w:r w:rsidRPr="000705CA">
                <w:rPr>
                  <w:rFonts w:ascii="Calibri" w:eastAsia="Times New Roman" w:hAnsi="Calibri" w:cs="Times New Roman"/>
                  <w:color w:val="000000"/>
                </w:rPr>
                <w:t>GC 15, GC 25, GC 31, GC 33, GC 38, GC 40, GC 47, GC 56, GC 69; MA 10, MA 112, MA 141</w:t>
              </w:r>
            </w:ins>
          </w:p>
        </w:tc>
        <w:tc>
          <w:tcPr>
            <w:tcW w:w="1300" w:type="dxa"/>
            <w:tcBorders>
              <w:top w:val="nil"/>
              <w:left w:val="nil"/>
              <w:bottom w:val="nil"/>
              <w:right w:val="nil"/>
            </w:tcBorders>
            <w:shd w:val="clear" w:color="auto" w:fill="auto"/>
            <w:vAlign w:val="bottom"/>
            <w:hideMark/>
          </w:tcPr>
          <w:p w14:paraId="1EB40064" w14:textId="77777777" w:rsidR="000705CA" w:rsidRPr="000705CA" w:rsidRDefault="000705CA" w:rsidP="000705CA">
            <w:pPr>
              <w:rPr>
                <w:ins w:id="472" w:author="Holly Celina Mcqueary" w:date="2019-09-19T14:26:00Z"/>
                <w:rFonts w:ascii="Calibri" w:eastAsia="Times New Roman" w:hAnsi="Calibri" w:cs="Times New Roman"/>
                <w:color w:val="000000"/>
              </w:rPr>
            </w:pPr>
            <w:ins w:id="473" w:author="Holly Celina Mcqueary" w:date="2019-09-19T14:26:00Z">
              <w:r w:rsidRPr="000705CA">
                <w:rPr>
                  <w:rFonts w:ascii="Calibri" w:eastAsia="Times New Roman" w:hAnsi="Calibri" w:cs="Times New Roman"/>
                  <w:color w:val="000000"/>
                </w:rPr>
                <w:t>GC 8</w:t>
              </w:r>
            </w:ins>
          </w:p>
        </w:tc>
      </w:tr>
    </w:tbl>
    <w:p w14:paraId="6F4E12A7" w14:textId="28AC42A8" w:rsidR="006E0824" w:rsidRDefault="000705CA" w:rsidP="00C05D5D">
      <w:pPr>
        <w:spacing w:line="360" w:lineRule="auto"/>
        <w:rPr>
          <w:ins w:id="474" w:author="Holly Celina Mcqueary" w:date="2019-09-19T14:18:00Z"/>
        </w:rPr>
      </w:pPr>
      <w:ins w:id="475" w:author="Holly Celina Mcqueary" w:date="2019-09-19T14:26:00Z">
        <w:r>
          <w:t xml:space="preserve">Table ^: All aneuploid samples in this </w:t>
        </w:r>
      </w:ins>
      <w:ins w:id="476" w:author="Holly Celina Mcqueary" w:date="2019-09-19T14:27:00Z">
        <w:r>
          <w:t xml:space="preserve">study, broken down by chromosome, ploidy, and experiment (GC – hybrid strain, MA – lab strain). </w:t>
        </w:r>
      </w:ins>
    </w:p>
    <w:p w14:paraId="2D21D40D" w14:textId="77777777" w:rsidR="000705CA" w:rsidRDefault="000705CA" w:rsidP="00C05D5D">
      <w:pPr>
        <w:spacing w:line="360" w:lineRule="auto"/>
      </w:pPr>
    </w:p>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C05D5D">
            <w:pPr>
              <w:spacing w:line="360" w:lineRule="auto"/>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EEEBAB8" w14:textId="347D4343" w:rsidR="00A011E2" w:rsidRDefault="009D4DE4" w:rsidP="00C05D5D">
      <w:pPr>
        <w:spacing w:line="360" w:lineRule="auto"/>
        <w:ind w:firstLine="720"/>
        <w:rPr>
          <w:ins w:id="477" w:author="Holly Celina Mcqueary" w:date="2019-09-17T15:04:00Z"/>
          <w:rFonts w:ascii="Arial" w:eastAsia="Times New Roman" w:hAnsi="Arial" w:cs="Arial"/>
          <w:sz w:val="22"/>
        </w:rPr>
      </w:pPr>
      <w:r>
        <w:rPr>
          <w:rFonts w:ascii="Arial" w:eastAsia="Times New Roman" w:hAnsi="Arial" w:cs="Arial"/>
          <w:sz w:val="22"/>
        </w:rPr>
        <w:t xml:space="preserve">Table 1: Summary of aneuploidy types found in each of the strains. </w:t>
      </w:r>
      <w:ins w:id="478" w:author="Holly Celina Mcqueary" w:date="2019-09-17T15:04:00Z">
        <w:r w:rsidR="00760B4C">
          <w:rPr>
            <w:rFonts w:ascii="Arial" w:eastAsia="Times New Roman" w:hAnsi="Arial" w:cs="Arial"/>
            <w:sz w:val="22"/>
          </w:rPr>
          <w:t xml:space="preserve">Fisher’s exact test between hybrid and lab strain total aneuploidies returned a p-value of 0.004102. </w:t>
        </w:r>
      </w:ins>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686"/>
        <w:gridCol w:w="440"/>
      </w:tblGrid>
      <w:tr w:rsidR="00760B4C" w14:paraId="294B2830" w14:textId="77777777" w:rsidTr="00306F10">
        <w:trPr>
          <w:tblCellSpacing w:w="15" w:type="dxa"/>
          <w:ins w:id="479" w:author="Holly Celina Mcqueary" w:date="2019-09-17T15:04:00Z"/>
        </w:trPr>
        <w:tc>
          <w:tcPr>
            <w:tcW w:w="0" w:type="auto"/>
            <w:gridSpan w:val="3"/>
            <w:tcBorders>
              <w:bottom w:val="single" w:sz="6" w:space="0" w:color="000000"/>
            </w:tcBorders>
            <w:vAlign w:val="center"/>
            <w:hideMark/>
          </w:tcPr>
          <w:p w14:paraId="594438FD" w14:textId="77777777" w:rsidR="00760B4C" w:rsidRDefault="00760B4C" w:rsidP="00306F10">
            <w:pPr>
              <w:rPr>
                <w:ins w:id="480" w:author="Holly Celina Mcqueary" w:date="2019-09-17T15:04:00Z"/>
                <w:sz w:val="20"/>
                <w:szCs w:val="20"/>
              </w:rPr>
            </w:pPr>
          </w:p>
        </w:tc>
      </w:tr>
      <w:tr w:rsidR="00760B4C" w14:paraId="331BDDB4" w14:textId="77777777" w:rsidTr="00306F10">
        <w:trPr>
          <w:tblCellSpacing w:w="15" w:type="dxa"/>
          <w:ins w:id="481" w:author="Holly Celina Mcqueary" w:date="2019-09-17T15:04:00Z"/>
        </w:trPr>
        <w:tc>
          <w:tcPr>
            <w:tcW w:w="0" w:type="auto"/>
            <w:vAlign w:val="center"/>
            <w:hideMark/>
          </w:tcPr>
          <w:p w14:paraId="435190F4" w14:textId="77777777" w:rsidR="00760B4C" w:rsidRDefault="00760B4C" w:rsidP="00306F10">
            <w:pPr>
              <w:jc w:val="center"/>
              <w:rPr>
                <w:ins w:id="482" w:author="Holly Celina Mcqueary" w:date="2019-09-17T15:04:00Z"/>
                <w:rFonts w:eastAsia="Times New Roman"/>
                <w:sz w:val="20"/>
                <w:szCs w:val="20"/>
              </w:rPr>
            </w:pPr>
          </w:p>
        </w:tc>
        <w:tc>
          <w:tcPr>
            <w:tcW w:w="0" w:type="auto"/>
            <w:vAlign w:val="center"/>
            <w:hideMark/>
          </w:tcPr>
          <w:p w14:paraId="2B32C07A" w14:textId="77777777" w:rsidR="00760B4C" w:rsidRDefault="00760B4C" w:rsidP="00306F10">
            <w:pPr>
              <w:jc w:val="center"/>
              <w:rPr>
                <w:ins w:id="483" w:author="Holly Celina Mcqueary" w:date="2019-09-17T15:04:00Z"/>
                <w:rFonts w:eastAsia="Times New Roman"/>
              </w:rPr>
            </w:pPr>
            <w:ins w:id="484" w:author="Holly Celina Mcqueary" w:date="2019-09-17T15:04:00Z">
              <w:r>
                <w:rPr>
                  <w:rFonts w:eastAsia="Times New Roman"/>
                </w:rPr>
                <w:t>hybrid</w:t>
              </w:r>
            </w:ins>
          </w:p>
        </w:tc>
        <w:tc>
          <w:tcPr>
            <w:tcW w:w="0" w:type="auto"/>
            <w:vAlign w:val="center"/>
            <w:hideMark/>
          </w:tcPr>
          <w:p w14:paraId="550EC802" w14:textId="77777777" w:rsidR="00760B4C" w:rsidRDefault="00760B4C" w:rsidP="00306F10">
            <w:pPr>
              <w:jc w:val="center"/>
              <w:rPr>
                <w:ins w:id="485" w:author="Holly Celina Mcqueary" w:date="2019-09-17T15:04:00Z"/>
                <w:rFonts w:eastAsia="Times New Roman"/>
              </w:rPr>
            </w:pPr>
            <w:ins w:id="486" w:author="Holly Celina Mcqueary" w:date="2019-09-17T15:04:00Z">
              <w:r>
                <w:rPr>
                  <w:rFonts w:eastAsia="Times New Roman"/>
                </w:rPr>
                <w:t>lab</w:t>
              </w:r>
            </w:ins>
          </w:p>
        </w:tc>
      </w:tr>
      <w:tr w:rsidR="00760B4C" w14:paraId="74E957A2" w14:textId="77777777" w:rsidTr="00306F10">
        <w:trPr>
          <w:tblCellSpacing w:w="15" w:type="dxa"/>
          <w:ins w:id="487" w:author="Holly Celina Mcqueary" w:date="2019-09-17T15:04:00Z"/>
        </w:trPr>
        <w:tc>
          <w:tcPr>
            <w:tcW w:w="0" w:type="auto"/>
            <w:gridSpan w:val="3"/>
            <w:tcBorders>
              <w:bottom w:val="single" w:sz="6" w:space="0" w:color="000000"/>
            </w:tcBorders>
            <w:vAlign w:val="center"/>
            <w:hideMark/>
          </w:tcPr>
          <w:p w14:paraId="4F150839" w14:textId="77777777" w:rsidR="00760B4C" w:rsidRDefault="00760B4C" w:rsidP="00306F10">
            <w:pPr>
              <w:jc w:val="center"/>
              <w:rPr>
                <w:ins w:id="488" w:author="Holly Celina Mcqueary" w:date="2019-09-17T15:04:00Z"/>
                <w:rFonts w:eastAsia="Times New Roman"/>
              </w:rPr>
            </w:pPr>
          </w:p>
        </w:tc>
      </w:tr>
      <w:tr w:rsidR="00760B4C" w14:paraId="19A1778A" w14:textId="77777777" w:rsidTr="00306F10">
        <w:trPr>
          <w:tblCellSpacing w:w="15" w:type="dxa"/>
          <w:ins w:id="489" w:author="Holly Celina Mcqueary" w:date="2019-09-17T15:04:00Z"/>
        </w:trPr>
        <w:tc>
          <w:tcPr>
            <w:tcW w:w="0" w:type="auto"/>
            <w:vAlign w:val="center"/>
            <w:hideMark/>
          </w:tcPr>
          <w:p w14:paraId="36D3D564" w14:textId="77777777" w:rsidR="00760B4C" w:rsidRDefault="00760B4C" w:rsidP="00306F10">
            <w:pPr>
              <w:rPr>
                <w:ins w:id="490" w:author="Holly Celina Mcqueary" w:date="2019-09-17T15:04:00Z"/>
                <w:rFonts w:eastAsia="Times New Roman"/>
              </w:rPr>
            </w:pPr>
            <w:ins w:id="491" w:author="Holly Celina Mcqueary" w:date="2019-09-17T15:04:00Z">
              <w:r>
                <w:rPr>
                  <w:rFonts w:eastAsia="Times New Roman"/>
                </w:rPr>
                <w:t>aneuploid</w:t>
              </w:r>
            </w:ins>
          </w:p>
        </w:tc>
        <w:tc>
          <w:tcPr>
            <w:tcW w:w="0" w:type="auto"/>
            <w:vAlign w:val="center"/>
            <w:hideMark/>
          </w:tcPr>
          <w:p w14:paraId="77AE3AC3" w14:textId="77777777" w:rsidR="00760B4C" w:rsidRDefault="00760B4C" w:rsidP="00306F10">
            <w:pPr>
              <w:jc w:val="center"/>
              <w:rPr>
                <w:ins w:id="492" w:author="Holly Celina Mcqueary" w:date="2019-09-17T15:04:00Z"/>
                <w:rFonts w:eastAsia="Times New Roman"/>
              </w:rPr>
            </w:pPr>
            <w:ins w:id="493" w:author="Holly Celina Mcqueary" w:date="2019-09-17T15:04:00Z">
              <w:r>
                <w:rPr>
                  <w:rFonts w:eastAsia="Times New Roman"/>
                </w:rPr>
                <w:t>29</w:t>
              </w:r>
            </w:ins>
          </w:p>
        </w:tc>
        <w:tc>
          <w:tcPr>
            <w:tcW w:w="0" w:type="auto"/>
            <w:vAlign w:val="center"/>
            <w:hideMark/>
          </w:tcPr>
          <w:p w14:paraId="72113815" w14:textId="77777777" w:rsidR="00760B4C" w:rsidRDefault="00760B4C" w:rsidP="00306F10">
            <w:pPr>
              <w:jc w:val="center"/>
              <w:rPr>
                <w:ins w:id="494" w:author="Holly Celina Mcqueary" w:date="2019-09-17T15:04:00Z"/>
                <w:rFonts w:eastAsia="Times New Roman"/>
              </w:rPr>
            </w:pPr>
            <w:ins w:id="495" w:author="Holly Celina Mcqueary" w:date="2019-09-17T15:04:00Z">
              <w:r>
                <w:rPr>
                  <w:rFonts w:eastAsia="Times New Roman"/>
                </w:rPr>
                <w:t>31</w:t>
              </w:r>
            </w:ins>
          </w:p>
        </w:tc>
      </w:tr>
      <w:tr w:rsidR="00760B4C" w14:paraId="7A7261CC" w14:textId="77777777" w:rsidTr="00306F10">
        <w:trPr>
          <w:tblCellSpacing w:w="15" w:type="dxa"/>
          <w:ins w:id="496" w:author="Holly Celina Mcqueary" w:date="2019-09-17T15:04:00Z"/>
        </w:trPr>
        <w:tc>
          <w:tcPr>
            <w:tcW w:w="0" w:type="auto"/>
            <w:vAlign w:val="center"/>
            <w:hideMark/>
          </w:tcPr>
          <w:p w14:paraId="6273B0FD" w14:textId="77777777" w:rsidR="00760B4C" w:rsidRDefault="00760B4C" w:rsidP="00306F10">
            <w:pPr>
              <w:rPr>
                <w:ins w:id="497" w:author="Holly Celina Mcqueary" w:date="2019-09-17T15:04:00Z"/>
                <w:rFonts w:eastAsia="Times New Roman"/>
              </w:rPr>
            </w:pPr>
            <w:ins w:id="498" w:author="Holly Celina Mcqueary" w:date="2019-09-17T15:04:00Z">
              <w:r>
                <w:rPr>
                  <w:rFonts w:eastAsia="Times New Roman"/>
                </w:rPr>
                <w:t>euploid</w:t>
              </w:r>
            </w:ins>
          </w:p>
        </w:tc>
        <w:tc>
          <w:tcPr>
            <w:tcW w:w="0" w:type="auto"/>
            <w:vAlign w:val="center"/>
            <w:hideMark/>
          </w:tcPr>
          <w:p w14:paraId="0B59BB2C" w14:textId="77777777" w:rsidR="00760B4C" w:rsidRDefault="00760B4C" w:rsidP="00306F10">
            <w:pPr>
              <w:jc w:val="center"/>
              <w:rPr>
                <w:ins w:id="499" w:author="Holly Celina Mcqueary" w:date="2019-09-17T15:04:00Z"/>
                <w:rFonts w:eastAsia="Times New Roman"/>
              </w:rPr>
            </w:pPr>
            <w:ins w:id="500" w:author="Holly Celina Mcqueary" w:date="2019-09-17T15:04:00Z">
              <w:r>
                <w:rPr>
                  <w:rFonts w:eastAsia="Times New Roman"/>
                </w:rPr>
                <w:t>46</w:t>
              </w:r>
            </w:ins>
          </w:p>
        </w:tc>
        <w:tc>
          <w:tcPr>
            <w:tcW w:w="0" w:type="auto"/>
            <w:vAlign w:val="center"/>
            <w:hideMark/>
          </w:tcPr>
          <w:p w14:paraId="0C6E319F" w14:textId="77777777" w:rsidR="00760B4C" w:rsidRDefault="00760B4C" w:rsidP="00306F10">
            <w:pPr>
              <w:jc w:val="center"/>
              <w:rPr>
                <w:ins w:id="501" w:author="Holly Celina Mcqueary" w:date="2019-09-17T15:04:00Z"/>
                <w:rFonts w:eastAsia="Times New Roman"/>
              </w:rPr>
            </w:pPr>
            <w:ins w:id="502" w:author="Holly Celina Mcqueary" w:date="2019-09-17T15:04:00Z">
              <w:r>
                <w:rPr>
                  <w:rFonts w:eastAsia="Times New Roman"/>
                </w:rPr>
                <w:t>121</w:t>
              </w:r>
            </w:ins>
          </w:p>
        </w:tc>
      </w:tr>
      <w:tr w:rsidR="00760B4C" w14:paraId="6415980D" w14:textId="77777777" w:rsidTr="00306F10">
        <w:trPr>
          <w:tblCellSpacing w:w="15" w:type="dxa"/>
          <w:ins w:id="503" w:author="Holly Celina Mcqueary" w:date="2019-09-17T15:04:00Z"/>
        </w:trPr>
        <w:tc>
          <w:tcPr>
            <w:tcW w:w="0" w:type="auto"/>
            <w:gridSpan w:val="3"/>
            <w:tcBorders>
              <w:bottom w:val="single" w:sz="6" w:space="0" w:color="000000"/>
            </w:tcBorders>
            <w:vAlign w:val="center"/>
            <w:hideMark/>
          </w:tcPr>
          <w:p w14:paraId="111EC26D" w14:textId="77777777" w:rsidR="00760B4C" w:rsidRDefault="00760B4C" w:rsidP="00306F10">
            <w:pPr>
              <w:jc w:val="center"/>
              <w:rPr>
                <w:ins w:id="504" w:author="Holly Celina Mcqueary" w:date="2019-09-17T15:04:00Z"/>
                <w:rFonts w:eastAsia="Times New Roman"/>
              </w:rPr>
            </w:pPr>
          </w:p>
        </w:tc>
      </w:tr>
    </w:tbl>
    <w:p w14:paraId="2B771D5D" w14:textId="77777777" w:rsidR="00760B4C" w:rsidRDefault="00760B4C" w:rsidP="00760B4C">
      <w:pPr>
        <w:rPr>
          <w:ins w:id="505" w:author="Holly Celina Mcqueary" w:date="2019-09-17T15:04:00Z"/>
          <w:rFonts w:eastAsia="Times New Roman"/>
        </w:rPr>
      </w:pPr>
      <w:ins w:id="506" w:author="Holly Celina Mcqueary" w:date="2019-09-17T15:04:00Z">
        <w:r>
          <w:rPr>
            <w:rFonts w:eastAsia="Times New Roman"/>
          </w:rPr>
          <w:br w:type="textWrapping" w:clear="all"/>
          <w:t xml:space="preserve">*p=0.004102 Fisher’s exact test </w:t>
        </w:r>
      </w:ins>
    </w:p>
    <w:p w14:paraId="62305EC4" w14:textId="77777777" w:rsidR="00760B4C" w:rsidRDefault="00760B4C" w:rsidP="00C05D5D">
      <w:pPr>
        <w:spacing w:line="360" w:lineRule="auto"/>
        <w:ind w:firstLine="720"/>
        <w:rPr>
          <w:ins w:id="507" w:author="Holly Celina Mcqueary" w:date="2019-09-17T10:46:00Z"/>
          <w:rFonts w:ascii="Arial" w:eastAsia="Times New Roman" w:hAnsi="Arial" w:cs="Arial"/>
          <w:sz w:val="22"/>
        </w:rPr>
      </w:pPr>
    </w:p>
    <w:p w14:paraId="6F577004" w14:textId="73FC3079" w:rsidR="00A011E2" w:rsidRDefault="00A011E2" w:rsidP="00A011E2">
      <w:pPr>
        <w:spacing w:line="360" w:lineRule="auto"/>
        <w:rPr>
          <w:ins w:id="508" w:author="Holly Celina Mcqueary" w:date="2019-09-17T10:46:00Z"/>
          <w:rFonts w:ascii="Arial" w:eastAsia="Times New Roman" w:hAnsi="Arial" w:cs="Arial"/>
          <w:sz w:val="22"/>
        </w:rPr>
      </w:pPr>
    </w:p>
    <w:tbl>
      <w:tblPr>
        <w:tblW w:w="5483" w:type="dxa"/>
        <w:tblLook w:val="04A0" w:firstRow="1" w:lastRow="0" w:firstColumn="1" w:lastColumn="0" w:noHBand="0" w:noVBand="1"/>
      </w:tblPr>
      <w:tblGrid>
        <w:gridCol w:w="1300"/>
        <w:gridCol w:w="1531"/>
        <w:gridCol w:w="1605"/>
        <w:gridCol w:w="1605"/>
      </w:tblGrid>
      <w:tr w:rsidR="00A011E2" w:rsidRPr="00A011E2" w14:paraId="796E0263" w14:textId="77777777" w:rsidTr="00A011E2">
        <w:trPr>
          <w:trHeight w:val="320"/>
          <w:ins w:id="509" w:author="Holly Celina Mcqueary" w:date="2019-09-17T10:46:00Z"/>
        </w:trPr>
        <w:tc>
          <w:tcPr>
            <w:tcW w:w="1300" w:type="dxa"/>
            <w:tcBorders>
              <w:top w:val="nil"/>
              <w:left w:val="nil"/>
              <w:bottom w:val="nil"/>
              <w:right w:val="nil"/>
            </w:tcBorders>
            <w:shd w:val="clear" w:color="auto" w:fill="auto"/>
            <w:noWrap/>
            <w:vAlign w:val="bottom"/>
            <w:hideMark/>
          </w:tcPr>
          <w:p w14:paraId="58FEE09D" w14:textId="77777777" w:rsidR="00A011E2" w:rsidRPr="00A011E2" w:rsidRDefault="00A011E2" w:rsidP="00A011E2">
            <w:pPr>
              <w:rPr>
                <w:ins w:id="510" w:author="Holly Celina Mcqueary" w:date="2019-09-17T10:46:00Z"/>
                <w:rFonts w:ascii="Calibri" w:eastAsia="Times New Roman" w:hAnsi="Calibri" w:cs="Times New Roman"/>
                <w:color w:val="000000"/>
              </w:rPr>
            </w:pPr>
            <w:ins w:id="511" w:author="Holly Celina Mcqueary" w:date="2019-09-17T10:46:00Z">
              <w:r w:rsidRPr="00A011E2">
                <w:rPr>
                  <w:rFonts w:ascii="Calibri" w:eastAsia="Times New Roman" w:hAnsi="Calibri" w:cs="Times New Roman"/>
                  <w:color w:val="000000"/>
                </w:rPr>
                <w:t>Line</w:t>
              </w:r>
            </w:ins>
          </w:p>
        </w:tc>
        <w:tc>
          <w:tcPr>
            <w:tcW w:w="1345" w:type="dxa"/>
            <w:tcBorders>
              <w:top w:val="nil"/>
              <w:left w:val="nil"/>
              <w:bottom w:val="nil"/>
              <w:right w:val="nil"/>
            </w:tcBorders>
            <w:shd w:val="clear" w:color="auto" w:fill="auto"/>
            <w:noWrap/>
            <w:vAlign w:val="bottom"/>
            <w:hideMark/>
          </w:tcPr>
          <w:p w14:paraId="44FBBBDB" w14:textId="77777777" w:rsidR="00A011E2" w:rsidRPr="00A011E2" w:rsidRDefault="00A011E2" w:rsidP="00A011E2">
            <w:pPr>
              <w:rPr>
                <w:ins w:id="512" w:author="Holly Celina Mcqueary" w:date="2019-09-17T10:46:00Z"/>
                <w:rFonts w:ascii="Calibri" w:eastAsia="Times New Roman" w:hAnsi="Calibri" w:cs="Times New Roman"/>
                <w:color w:val="000000"/>
              </w:rPr>
            </w:pPr>
            <w:ins w:id="513" w:author="Holly Celina Mcqueary" w:date="2019-09-17T10:46:00Z">
              <w:r w:rsidRPr="00A011E2">
                <w:rPr>
                  <w:rFonts w:ascii="Calibri" w:eastAsia="Times New Roman" w:hAnsi="Calibri" w:cs="Times New Roman"/>
                  <w:color w:val="000000"/>
                </w:rPr>
                <w:t>Aneuploid Chromosome</w:t>
              </w:r>
            </w:ins>
          </w:p>
        </w:tc>
        <w:tc>
          <w:tcPr>
            <w:tcW w:w="1419" w:type="dxa"/>
            <w:tcBorders>
              <w:top w:val="nil"/>
              <w:left w:val="nil"/>
              <w:bottom w:val="nil"/>
              <w:right w:val="nil"/>
            </w:tcBorders>
            <w:shd w:val="clear" w:color="auto" w:fill="auto"/>
            <w:noWrap/>
            <w:vAlign w:val="bottom"/>
            <w:hideMark/>
          </w:tcPr>
          <w:p w14:paraId="08628BB7" w14:textId="77777777" w:rsidR="00A011E2" w:rsidRPr="00A011E2" w:rsidRDefault="00A011E2" w:rsidP="00A011E2">
            <w:pPr>
              <w:rPr>
                <w:ins w:id="514" w:author="Holly Celina Mcqueary" w:date="2019-09-17T10:46:00Z"/>
                <w:rFonts w:ascii="Calibri" w:eastAsia="Times New Roman" w:hAnsi="Calibri" w:cs="Times New Roman"/>
                <w:color w:val="000000"/>
              </w:rPr>
            </w:pPr>
            <w:ins w:id="515" w:author="Holly Celina Mcqueary" w:date="2019-09-17T10:46:00Z">
              <w:r w:rsidRPr="00A011E2">
                <w:rPr>
                  <w:rFonts w:ascii="Calibri" w:eastAsia="Times New Roman" w:hAnsi="Calibri" w:cs="Times New Roman"/>
                  <w:color w:val="000000"/>
                </w:rPr>
                <w:t>% compensation on aneuploid chromosome</w:t>
              </w:r>
            </w:ins>
          </w:p>
        </w:tc>
        <w:tc>
          <w:tcPr>
            <w:tcW w:w="1419" w:type="dxa"/>
            <w:tcBorders>
              <w:top w:val="nil"/>
              <w:left w:val="nil"/>
              <w:bottom w:val="nil"/>
              <w:right w:val="nil"/>
            </w:tcBorders>
            <w:shd w:val="clear" w:color="auto" w:fill="auto"/>
            <w:noWrap/>
            <w:vAlign w:val="bottom"/>
            <w:hideMark/>
          </w:tcPr>
          <w:p w14:paraId="4796A613" w14:textId="164AD93A" w:rsidR="00A011E2" w:rsidRPr="00A011E2" w:rsidRDefault="00A011E2" w:rsidP="00A011E2">
            <w:pPr>
              <w:rPr>
                <w:ins w:id="516" w:author="Holly Celina Mcqueary" w:date="2019-09-17T10:46:00Z"/>
                <w:rFonts w:ascii="Calibri" w:eastAsia="Times New Roman" w:hAnsi="Calibri" w:cs="Times New Roman"/>
                <w:color w:val="000000"/>
              </w:rPr>
            </w:pPr>
            <w:ins w:id="517" w:author="Holly Celina Mcqueary" w:date="2019-09-17T10:46:00Z">
              <w:r w:rsidRPr="00A011E2">
                <w:rPr>
                  <w:rFonts w:ascii="Calibri" w:eastAsia="Times New Roman" w:hAnsi="Calibri" w:cs="Times New Roman"/>
                  <w:color w:val="000000"/>
                </w:rPr>
                <w:t xml:space="preserve">% </w:t>
              </w:r>
            </w:ins>
            <w:ins w:id="518" w:author="Holly Celina Mcqueary" w:date="2019-09-17T10:47:00Z">
              <w:r>
                <w:rPr>
                  <w:rFonts w:ascii="Calibri" w:eastAsia="Times New Roman" w:hAnsi="Calibri" w:cs="Times New Roman"/>
                  <w:color w:val="000000"/>
                </w:rPr>
                <w:t xml:space="preserve">total </w:t>
              </w:r>
            </w:ins>
            <w:ins w:id="519" w:author="Holly Celina Mcqueary" w:date="2019-09-17T10:46:00Z">
              <w:r w:rsidRPr="00A011E2">
                <w:rPr>
                  <w:rFonts w:ascii="Calibri" w:eastAsia="Times New Roman" w:hAnsi="Calibri" w:cs="Times New Roman"/>
                  <w:color w:val="000000"/>
                </w:rPr>
                <w:t>compensation</w:t>
              </w:r>
            </w:ins>
          </w:p>
        </w:tc>
      </w:tr>
      <w:tr w:rsidR="00A011E2" w:rsidRPr="00A011E2" w14:paraId="08ABECEC" w14:textId="77777777" w:rsidTr="00A011E2">
        <w:trPr>
          <w:trHeight w:val="320"/>
          <w:ins w:id="520" w:author="Holly Celina Mcqueary" w:date="2019-09-17T10:46:00Z"/>
        </w:trPr>
        <w:tc>
          <w:tcPr>
            <w:tcW w:w="1300" w:type="dxa"/>
            <w:tcBorders>
              <w:top w:val="nil"/>
              <w:left w:val="nil"/>
              <w:bottom w:val="nil"/>
              <w:right w:val="nil"/>
            </w:tcBorders>
            <w:shd w:val="clear" w:color="auto" w:fill="auto"/>
            <w:noWrap/>
            <w:vAlign w:val="bottom"/>
            <w:hideMark/>
          </w:tcPr>
          <w:p w14:paraId="0C5E87DB" w14:textId="77777777" w:rsidR="00A011E2" w:rsidRPr="00A011E2" w:rsidRDefault="00A011E2" w:rsidP="00A011E2">
            <w:pPr>
              <w:rPr>
                <w:ins w:id="521" w:author="Holly Celina Mcqueary" w:date="2019-09-17T10:46:00Z"/>
                <w:rFonts w:ascii="Calibri" w:eastAsia="Times New Roman" w:hAnsi="Calibri" w:cs="Times New Roman"/>
                <w:color w:val="000000"/>
              </w:rPr>
            </w:pPr>
            <w:ins w:id="522" w:author="Holly Celina Mcqueary" w:date="2019-09-17T10:46:00Z">
              <w:r w:rsidRPr="00A011E2">
                <w:rPr>
                  <w:rFonts w:ascii="Calibri" w:eastAsia="Times New Roman" w:hAnsi="Calibri" w:cs="Times New Roman"/>
                  <w:color w:val="000000"/>
                </w:rPr>
                <w:t>MA 152</w:t>
              </w:r>
            </w:ins>
          </w:p>
        </w:tc>
        <w:tc>
          <w:tcPr>
            <w:tcW w:w="1345" w:type="dxa"/>
            <w:tcBorders>
              <w:top w:val="nil"/>
              <w:left w:val="nil"/>
              <w:bottom w:val="nil"/>
              <w:right w:val="nil"/>
            </w:tcBorders>
            <w:shd w:val="clear" w:color="auto" w:fill="auto"/>
            <w:noWrap/>
            <w:vAlign w:val="bottom"/>
            <w:hideMark/>
          </w:tcPr>
          <w:p w14:paraId="218E81A6" w14:textId="77777777" w:rsidR="00A011E2" w:rsidRPr="00A011E2" w:rsidRDefault="00A011E2" w:rsidP="00A011E2">
            <w:pPr>
              <w:jc w:val="right"/>
              <w:rPr>
                <w:ins w:id="523" w:author="Holly Celina Mcqueary" w:date="2019-09-17T10:46:00Z"/>
                <w:rFonts w:ascii="Calibri" w:eastAsia="Times New Roman" w:hAnsi="Calibri" w:cs="Times New Roman"/>
                <w:color w:val="000000"/>
              </w:rPr>
            </w:pPr>
            <w:ins w:id="524" w:author="Holly Celina Mcqueary" w:date="2019-09-17T10:46:00Z">
              <w:r w:rsidRPr="00A011E2">
                <w:rPr>
                  <w:rFonts w:ascii="Calibri" w:eastAsia="Times New Roman" w:hAnsi="Calibri" w:cs="Times New Roman"/>
                  <w:color w:val="000000"/>
                </w:rPr>
                <w:t>1</w:t>
              </w:r>
            </w:ins>
          </w:p>
        </w:tc>
        <w:tc>
          <w:tcPr>
            <w:tcW w:w="1419" w:type="dxa"/>
            <w:tcBorders>
              <w:top w:val="nil"/>
              <w:left w:val="nil"/>
              <w:bottom w:val="nil"/>
              <w:right w:val="nil"/>
            </w:tcBorders>
            <w:shd w:val="clear" w:color="auto" w:fill="auto"/>
            <w:noWrap/>
            <w:vAlign w:val="bottom"/>
            <w:hideMark/>
          </w:tcPr>
          <w:p w14:paraId="731093C5" w14:textId="77777777" w:rsidR="00A011E2" w:rsidRPr="00A011E2" w:rsidRDefault="00A011E2" w:rsidP="00A011E2">
            <w:pPr>
              <w:jc w:val="right"/>
              <w:rPr>
                <w:ins w:id="525" w:author="Holly Celina Mcqueary" w:date="2019-09-17T10:46:00Z"/>
                <w:rFonts w:ascii="Calibri" w:eastAsia="Times New Roman" w:hAnsi="Calibri" w:cs="Times New Roman"/>
                <w:color w:val="000000"/>
              </w:rPr>
            </w:pPr>
            <w:ins w:id="526"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5E01DDEE" w14:textId="77777777" w:rsidR="00A011E2" w:rsidRPr="00A011E2" w:rsidRDefault="00A011E2" w:rsidP="00A011E2">
            <w:pPr>
              <w:jc w:val="right"/>
              <w:rPr>
                <w:ins w:id="527" w:author="Holly Celina Mcqueary" w:date="2019-09-17T10:46:00Z"/>
                <w:rFonts w:ascii="Calibri" w:eastAsia="Times New Roman" w:hAnsi="Calibri" w:cs="Times New Roman"/>
                <w:color w:val="000000"/>
              </w:rPr>
            </w:pPr>
            <w:ins w:id="528" w:author="Holly Celina Mcqueary" w:date="2019-09-17T10:46:00Z">
              <w:r w:rsidRPr="00A011E2">
                <w:rPr>
                  <w:rFonts w:ascii="Calibri" w:eastAsia="Times New Roman" w:hAnsi="Calibri" w:cs="Times New Roman"/>
                  <w:color w:val="000000"/>
                </w:rPr>
                <w:t>95.6521739</w:t>
              </w:r>
            </w:ins>
          </w:p>
        </w:tc>
      </w:tr>
      <w:tr w:rsidR="00A011E2" w:rsidRPr="00A011E2" w14:paraId="7F1B9B9F" w14:textId="77777777" w:rsidTr="00A011E2">
        <w:trPr>
          <w:trHeight w:val="320"/>
          <w:ins w:id="529" w:author="Holly Celina Mcqueary" w:date="2019-09-17T10:46:00Z"/>
        </w:trPr>
        <w:tc>
          <w:tcPr>
            <w:tcW w:w="1300" w:type="dxa"/>
            <w:tcBorders>
              <w:top w:val="nil"/>
              <w:left w:val="nil"/>
              <w:bottom w:val="nil"/>
              <w:right w:val="nil"/>
            </w:tcBorders>
            <w:shd w:val="clear" w:color="auto" w:fill="auto"/>
            <w:noWrap/>
            <w:vAlign w:val="bottom"/>
            <w:hideMark/>
          </w:tcPr>
          <w:p w14:paraId="46ACDE12" w14:textId="77777777" w:rsidR="00A011E2" w:rsidRPr="00A011E2" w:rsidRDefault="00A011E2" w:rsidP="00A011E2">
            <w:pPr>
              <w:rPr>
                <w:ins w:id="530" w:author="Holly Celina Mcqueary" w:date="2019-09-17T10:46:00Z"/>
                <w:rFonts w:ascii="Calibri" w:eastAsia="Times New Roman" w:hAnsi="Calibri" w:cs="Times New Roman"/>
                <w:color w:val="000000"/>
              </w:rPr>
            </w:pPr>
            <w:ins w:id="531" w:author="Holly Celina Mcqueary" w:date="2019-09-17T10:46:00Z">
              <w:r w:rsidRPr="00A011E2">
                <w:rPr>
                  <w:rFonts w:ascii="Calibri" w:eastAsia="Times New Roman" w:hAnsi="Calibri" w:cs="Times New Roman"/>
                  <w:color w:val="000000"/>
                </w:rPr>
                <w:t>GC 7</w:t>
              </w:r>
            </w:ins>
          </w:p>
        </w:tc>
        <w:tc>
          <w:tcPr>
            <w:tcW w:w="1345" w:type="dxa"/>
            <w:tcBorders>
              <w:top w:val="nil"/>
              <w:left w:val="nil"/>
              <w:bottom w:val="nil"/>
              <w:right w:val="nil"/>
            </w:tcBorders>
            <w:shd w:val="clear" w:color="auto" w:fill="auto"/>
            <w:noWrap/>
            <w:vAlign w:val="bottom"/>
            <w:hideMark/>
          </w:tcPr>
          <w:p w14:paraId="70D02530" w14:textId="77777777" w:rsidR="00A011E2" w:rsidRPr="00A011E2" w:rsidRDefault="00A011E2" w:rsidP="00A011E2">
            <w:pPr>
              <w:jc w:val="right"/>
              <w:rPr>
                <w:ins w:id="532" w:author="Holly Celina Mcqueary" w:date="2019-09-17T10:46:00Z"/>
                <w:rFonts w:ascii="Calibri" w:eastAsia="Times New Roman" w:hAnsi="Calibri" w:cs="Times New Roman"/>
                <w:color w:val="000000"/>
              </w:rPr>
            </w:pPr>
            <w:ins w:id="533" w:author="Holly Celina Mcqueary" w:date="2019-09-17T10:46:00Z">
              <w:r w:rsidRPr="00A011E2">
                <w:rPr>
                  <w:rFonts w:ascii="Calibri" w:eastAsia="Times New Roman" w:hAnsi="Calibri" w:cs="Times New Roman"/>
                  <w:color w:val="000000"/>
                </w:rPr>
                <w:t>1</w:t>
              </w:r>
            </w:ins>
          </w:p>
        </w:tc>
        <w:tc>
          <w:tcPr>
            <w:tcW w:w="1419" w:type="dxa"/>
            <w:tcBorders>
              <w:top w:val="nil"/>
              <w:left w:val="nil"/>
              <w:bottom w:val="nil"/>
              <w:right w:val="nil"/>
            </w:tcBorders>
            <w:shd w:val="clear" w:color="auto" w:fill="auto"/>
            <w:noWrap/>
            <w:vAlign w:val="bottom"/>
            <w:hideMark/>
          </w:tcPr>
          <w:p w14:paraId="7C2F9BAB" w14:textId="77777777" w:rsidR="00A011E2" w:rsidRPr="00A011E2" w:rsidRDefault="00A011E2" w:rsidP="00A011E2">
            <w:pPr>
              <w:jc w:val="right"/>
              <w:rPr>
                <w:ins w:id="534" w:author="Holly Celina Mcqueary" w:date="2019-09-17T10:46:00Z"/>
                <w:rFonts w:ascii="Calibri" w:eastAsia="Times New Roman" w:hAnsi="Calibri" w:cs="Times New Roman"/>
                <w:color w:val="000000"/>
              </w:rPr>
            </w:pPr>
            <w:ins w:id="535"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4973EB6D" w14:textId="77777777" w:rsidR="00A011E2" w:rsidRPr="00A011E2" w:rsidRDefault="00A011E2" w:rsidP="00A011E2">
            <w:pPr>
              <w:jc w:val="right"/>
              <w:rPr>
                <w:ins w:id="536" w:author="Holly Celina Mcqueary" w:date="2019-09-17T10:46:00Z"/>
                <w:rFonts w:ascii="Calibri" w:eastAsia="Times New Roman" w:hAnsi="Calibri" w:cs="Times New Roman"/>
                <w:color w:val="000000"/>
              </w:rPr>
            </w:pPr>
            <w:ins w:id="537" w:author="Holly Celina Mcqueary" w:date="2019-09-17T10:46:00Z">
              <w:r w:rsidRPr="00A011E2">
                <w:rPr>
                  <w:rFonts w:ascii="Calibri" w:eastAsia="Times New Roman" w:hAnsi="Calibri" w:cs="Times New Roman"/>
                  <w:color w:val="000000"/>
                </w:rPr>
                <w:t>94.7826087</w:t>
              </w:r>
            </w:ins>
          </w:p>
        </w:tc>
      </w:tr>
      <w:tr w:rsidR="00A011E2" w:rsidRPr="00A011E2" w14:paraId="537FB2A1" w14:textId="77777777" w:rsidTr="00A011E2">
        <w:trPr>
          <w:trHeight w:val="320"/>
          <w:ins w:id="538" w:author="Holly Celina Mcqueary" w:date="2019-09-17T10:46:00Z"/>
        </w:trPr>
        <w:tc>
          <w:tcPr>
            <w:tcW w:w="1300" w:type="dxa"/>
            <w:tcBorders>
              <w:top w:val="nil"/>
              <w:left w:val="nil"/>
              <w:bottom w:val="nil"/>
              <w:right w:val="nil"/>
            </w:tcBorders>
            <w:shd w:val="clear" w:color="auto" w:fill="auto"/>
            <w:noWrap/>
            <w:vAlign w:val="bottom"/>
            <w:hideMark/>
          </w:tcPr>
          <w:p w14:paraId="612E1999" w14:textId="77777777" w:rsidR="00A011E2" w:rsidRPr="00A011E2" w:rsidRDefault="00A011E2" w:rsidP="00A011E2">
            <w:pPr>
              <w:rPr>
                <w:ins w:id="539" w:author="Holly Celina Mcqueary" w:date="2019-09-17T10:46:00Z"/>
                <w:rFonts w:ascii="Calibri" w:eastAsia="Times New Roman" w:hAnsi="Calibri" w:cs="Times New Roman"/>
                <w:color w:val="000000"/>
              </w:rPr>
            </w:pPr>
            <w:ins w:id="540" w:author="Holly Celina Mcqueary" w:date="2019-09-17T10:46:00Z">
              <w:r w:rsidRPr="00A011E2">
                <w:rPr>
                  <w:rFonts w:ascii="Calibri" w:eastAsia="Times New Roman" w:hAnsi="Calibri" w:cs="Times New Roman"/>
                  <w:color w:val="000000"/>
                </w:rPr>
                <w:t>GC 11</w:t>
              </w:r>
            </w:ins>
          </w:p>
        </w:tc>
        <w:tc>
          <w:tcPr>
            <w:tcW w:w="1345" w:type="dxa"/>
            <w:tcBorders>
              <w:top w:val="nil"/>
              <w:left w:val="nil"/>
              <w:bottom w:val="nil"/>
              <w:right w:val="nil"/>
            </w:tcBorders>
            <w:shd w:val="clear" w:color="auto" w:fill="auto"/>
            <w:noWrap/>
            <w:vAlign w:val="bottom"/>
            <w:hideMark/>
          </w:tcPr>
          <w:p w14:paraId="4098DFB8" w14:textId="77777777" w:rsidR="00A011E2" w:rsidRPr="00A011E2" w:rsidRDefault="00A011E2" w:rsidP="00A011E2">
            <w:pPr>
              <w:jc w:val="right"/>
              <w:rPr>
                <w:ins w:id="541" w:author="Holly Celina Mcqueary" w:date="2019-09-17T10:46:00Z"/>
                <w:rFonts w:ascii="Calibri" w:eastAsia="Times New Roman" w:hAnsi="Calibri" w:cs="Times New Roman"/>
                <w:color w:val="000000"/>
              </w:rPr>
            </w:pPr>
            <w:ins w:id="542" w:author="Holly Celina Mcqueary" w:date="2019-09-17T10:46:00Z">
              <w:r w:rsidRPr="00A011E2">
                <w:rPr>
                  <w:rFonts w:ascii="Calibri" w:eastAsia="Times New Roman" w:hAnsi="Calibri" w:cs="Times New Roman"/>
                  <w:color w:val="000000"/>
                </w:rPr>
                <w:t>1</w:t>
              </w:r>
            </w:ins>
          </w:p>
        </w:tc>
        <w:tc>
          <w:tcPr>
            <w:tcW w:w="1419" w:type="dxa"/>
            <w:tcBorders>
              <w:top w:val="nil"/>
              <w:left w:val="nil"/>
              <w:bottom w:val="nil"/>
              <w:right w:val="nil"/>
            </w:tcBorders>
            <w:shd w:val="clear" w:color="auto" w:fill="auto"/>
            <w:noWrap/>
            <w:vAlign w:val="bottom"/>
            <w:hideMark/>
          </w:tcPr>
          <w:p w14:paraId="43CB6737" w14:textId="77777777" w:rsidR="00A011E2" w:rsidRPr="00A011E2" w:rsidRDefault="00A011E2" w:rsidP="00A011E2">
            <w:pPr>
              <w:jc w:val="right"/>
              <w:rPr>
                <w:ins w:id="543" w:author="Holly Celina Mcqueary" w:date="2019-09-17T10:46:00Z"/>
                <w:rFonts w:ascii="Calibri" w:eastAsia="Times New Roman" w:hAnsi="Calibri" w:cs="Times New Roman"/>
                <w:color w:val="000000"/>
              </w:rPr>
            </w:pPr>
            <w:ins w:id="544"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6D438CDC" w14:textId="77777777" w:rsidR="00A011E2" w:rsidRPr="00A011E2" w:rsidRDefault="00A011E2" w:rsidP="00A011E2">
            <w:pPr>
              <w:jc w:val="right"/>
              <w:rPr>
                <w:ins w:id="545" w:author="Holly Celina Mcqueary" w:date="2019-09-17T10:46:00Z"/>
                <w:rFonts w:ascii="Calibri" w:eastAsia="Times New Roman" w:hAnsi="Calibri" w:cs="Times New Roman"/>
                <w:color w:val="000000"/>
              </w:rPr>
            </w:pPr>
            <w:ins w:id="546" w:author="Holly Celina Mcqueary" w:date="2019-09-17T10:46:00Z">
              <w:r w:rsidRPr="00A011E2">
                <w:rPr>
                  <w:rFonts w:ascii="Calibri" w:eastAsia="Times New Roman" w:hAnsi="Calibri" w:cs="Times New Roman"/>
                  <w:color w:val="000000"/>
                </w:rPr>
                <w:t>99.1304348</w:t>
              </w:r>
            </w:ins>
          </w:p>
        </w:tc>
      </w:tr>
      <w:tr w:rsidR="00A011E2" w:rsidRPr="00A011E2" w14:paraId="6DAC0373" w14:textId="77777777" w:rsidTr="00A011E2">
        <w:trPr>
          <w:trHeight w:val="320"/>
          <w:ins w:id="547" w:author="Holly Celina Mcqueary" w:date="2019-09-17T10:46:00Z"/>
        </w:trPr>
        <w:tc>
          <w:tcPr>
            <w:tcW w:w="1300" w:type="dxa"/>
            <w:tcBorders>
              <w:top w:val="nil"/>
              <w:left w:val="nil"/>
              <w:bottom w:val="nil"/>
              <w:right w:val="nil"/>
            </w:tcBorders>
            <w:shd w:val="clear" w:color="auto" w:fill="auto"/>
            <w:noWrap/>
            <w:vAlign w:val="bottom"/>
            <w:hideMark/>
          </w:tcPr>
          <w:p w14:paraId="64F4BB1B" w14:textId="77777777" w:rsidR="00A011E2" w:rsidRPr="00A011E2" w:rsidRDefault="00A011E2" w:rsidP="00A011E2">
            <w:pPr>
              <w:rPr>
                <w:ins w:id="548" w:author="Holly Celina Mcqueary" w:date="2019-09-17T10:46:00Z"/>
                <w:rFonts w:ascii="Calibri" w:eastAsia="Times New Roman" w:hAnsi="Calibri" w:cs="Times New Roman"/>
                <w:color w:val="000000"/>
              </w:rPr>
            </w:pPr>
            <w:ins w:id="549" w:author="Holly Celina Mcqueary" w:date="2019-09-17T10:46:00Z">
              <w:r w:rsidRPr="00A011E2">
                <w:rPr>
                  <w:rFonts w:ascii="Calibri" w:eastAsia="Times New Roman" w:hAnsi="Calibri" w:cs="Times New Roman"/>
                  <w:color w:val="000000"/>
                </w:rPr>
                <w:t>MA 117</w:t>
              </w:r>
            </w:ins>
          </w:p>
        </w:tc>
        <w:tc>
          <w:tcPr>
            <w:tcW w:w="1345" w:type="dxa"/>
            <w:tcBorders>
              <w:top w:val="nil"/>
              <w:left w:val="nil"/>
              <w:bottom w:val="nil"/>
              <w:right w:val="nil"/>
            </w:tcBorders>
            <w:shd w:val="clear" w:color="auto" w:fill="auto"/>
            <w:noWrap/>
            <w:vAlign w:val="bottom"/>
            <w:hideMark/>
          </w:tcPr>
          <w:p w14:paraId="1BBAD4E0" w14:textId="77777777" w:rsidR="00A011E2" w:rsidRPr="00A011E2" w:rsidRDefault="00A011E2" w:rsidP="00A011E2">
            <w:pPr>
              <w:jc w:val="right"/>
              <w:rPr>
                <w:ins w:id="550" w:author="Holly Celina Mcqueary" w:date="2019-09-17T10:46:00Z"/>
                <w:rFonts w:ascii="Calibri" w:eastAsia="Times New Roman" w:hAnsi="Calibri" w:cs="Times New Roman"/>
                <w:color w:val="000000"/>
              </w:rPr>
            </w:pPr>
            <w:ins w:id="551" w:author="Holly Celina Mcqueary" w:date="2019-09-17T10:46:00Z">
              <w:r w:rsidRPr="00A011E2">
                <w:rPr>
                  <w:rFonts w:ascii="Calibri" w:eastAsia="Times New Roman" w:hAnsi="Calibri" w:cs="Times New Roman"/>
                  <w:color w:val="000000"/>
                </w:rPr>
                <w:t>5</w:t>
              </w:r>
            </w:ins>
          </w:p>
        </w:tc>
        <w:tc>
          <w:tcPr>
            <w:tcW w:w="1419" w:type="dxa"/>
            <w:tcBorders>
              <w:top w:val="nil"/>
              <w:left w:val="nil"/>
              <w:bottom w:val="nil"/>
              <w:right w:val="nil"/>
            </w:tcBorders>
            <w:shd w:val="clear" w:color="auto" w:fill="auto"/>
            <w:noWrap/>
            <w:vAlign w:val="bottom"/>
            <w:hideMark/>
          </w:tcPr>
          <w:p w14:paraId="69855596" w14:textId="77777777" w:rsidR="00A011E2" w:rsidRPr="00A011E2" w:rsidRDefault="00A011E2" w:rsidP="00A011E2">
            <w:pPr>
              <w:jc w:val="right"/>
              <w:rPr>
                <w:ins w:id="552" w:author="Holly Celina Mcqueary" w:date="2019-09-17T10:46:00Z"/>
                <w:rFonts w:ascii="Calibri" w:eastAsia="Times New Roman" w:hAnsi="Calibri" w:cs="Times New Roman"/>
                <w:color w:val="000000"/>
              </w:rPr>
            </w:pPr>
            <w:ins w:id="553"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3B314EE2" w14:textId="77777777" w:rsidR="00A011E2" w:rsidRPr="00A011E2" w:rsidRDefault="00A011E2" w:rsidP="00A011E2">
            <w:pPr>
              <w:jc w:val="right"/>
              <w:rPr>
                <w:ins w:id="554" w:author="Holly Celina Mcqueary" w:date="2019-09-17T10:46:00Z"/>
                <w:rFonts w:ascii="Calibri" w:eastAsia="Times New Roman" w:hAnsi="Calibri" w:cs="Times New Roman"/>
                <w:color w:val="000000"/>
              </w:rPr>
            </w:pPr>
            <w:ins w:id="555" w:author="Holly Celina Mcqueary" w:date="2019-09-17T10:46:00Z">
              <w:r w:rsidRPr="00A011E2">
                <w:rPr>
                  <w:rFonts w:ascii="Calibri" w:eastAsia="Times New Roman" w:hAnsi="Calibri" w:cs="Times New Roman"/>
                  <w:color w:val="000000"/>
                </w:rPr>
                <w:t>100</w:t>
              </w:r>
            </w:ins>
          </w:p>
        </w:tc>
      </w:tr>
      <w:tr w:rsidR="00A011E2" w:rsidRPr="00A011E2" w14:paraId="47A24C83" w14:textId="77777777" w:rsidTr="00A011E2">
        <w:trPr>
          <w:trHeight w:val="320"/>
          <w:ins w:id="556" w:author="Holly Celina Mcqueary" w:date="2019-09-17T10:46:00Z"/>
        </w:trPr>
        <w:tc>
          <w:tcPr>
            <w:tcW w:w="1300" w:type="dxa"/>
            <w:tcBorders>
              <w:top w:val="nil"/>
              <w:left w:val="nil"/>
              <w:bottom w:val="nil"/>
              <w:right w:val="nil"/>
            </w:tcBorders>
            <w:shd w:val="clear" w:color="auto" w:fill="auto"/>
            <w:noWrap/>
            <w:vAlign w:val="bottom"/>
            <w:hideMark/>
          </w:tcPr>
          <w:p w14:paraId="7B0D3A53" w14:textId="77777777" w:rsidR="00A011E2" w:rsidRPr="00A011E2" w:rsidRDefault="00A011E2" w:rsidP="00A011E2">
            <w:pPr>
              <w:rPr>
                <w:ins w:id="557" w:author="Holly Celina Mcqueary" w:date="2019-09-17T10:46:00Z"/>
                <w:rFonts w:ascii="Calibri" w:eastAsia="Times New Roman" w:hAnsi="Calibri" w:cs="Times New Roman"/>
                <w:color w:val="000000"/>
              </w:rPr>
            </w:pPr>
            <w:ins w:id="558" w:author="Holly Celina Mcqueary" w:date="2019-09-17T10:46:00Z">
              <w:r w:rsidRPr="00A011E2">
                <w:rPr>
                  <w:rFonts w:ascii="Calibri" w:eastAsia="Times New Roman" w:hAnsi="Calibri" w:cs="Times New Roman"/>
                  <w:color w:val="000000"/>
                </w:rPr>
                <w:t>MA 123</w:t>
              </w:r>
            </w:ins>
          </w:p>
        </w:tc>
        <w:tc>
          <w:tcPr>
            <w:tcW w:w="1345" w:type="dxa"/>
            <w:tcBorders>
              <w:top w:val="nil"/>
              <w:left w:val="nil"/>
              <w:bottom w:val="nil"/>
              <w:right w:val="nil"/>
            </w:tcBorders>
            <w:shd w:val="clear" w:color="auto" w:fill="auto"/>
            <w:noWrap/>
            <w:vAlign w:val="bottom"/>
            <w:hideMark/>
          </w:tcPr>
          <w:p w14:paraId="4583838E" w14:textId="77777777" w:rsidR="00A011E2" w:rsidRPr="00A011E2" w:rsidRDefault="00A011E2" w:rsidP="00A011E2">
            <w:pPr>
              <w:jc w:val="right"/>
              <w:rPr>
                <w:ins w:id="559" w:author="Holly Celina Mcqueary" w:date="2019-09-17T10:46:00Z"/>
                <w:rFonts w:ascii="Calibri" w:eastAsia="Times New Roman" w:hAnsi="Calibri" w:cs="Times New Roman"/>
                <w:color w:val="000000"/>
              </w:rPr>
            </w:pPr>
            <w:ins w:id="560" w:author="Holly Celina Mcqueary" w:date="2019-09-17T10:46:00Z">
              <w:r w:rsidRPr="00A011E2">
                <w:rPr>
                  <w:rFonts w:ascii="Calibri" w:eastAsia="Times New Roman" w:hAnsi="Calibri" w:cs="Times New Roman"/>
                  <w:color w:val="000000"/>
                </w:rPr>
                <w:t>5</w:t>
              </w:r>
            </w:ins>
          </w:p>
        </w:tc>
        <w:tc>
          <w:tcPr>
            <w:tcW w:w="1419" w:type="dxa"/>
            <w:tcBorders>
              <w:top w:val="nil"/>
              <w:left w:val="nil"/>
              <w:bottom w:val="nil"/>
              <w:right w:val="nil"/>
            </w:tcBorders>
            <w:shd w:val="clear" w:color="auto" w:fill="auto"/>
            <w:noWrap/>
            <w:vAlign w:val="bottom"/>
            <w:hideMark/>
          </w:tcPr>
          <w:p w14:paraId="615AACBC" w14:textId="77777777" w:rsidR="00A011E2" w:rsidRPr="00A011E2" w:rsidRDefault="00A011E2" w:rsidP="00A011E2">
            <w:pPr>
              <w:jc w:val="right"/>
              <w:rPr>
                <w:ins w:id="561" w:author="Holly Celina Mcqueary" w:date="2019-09-17T10:46:00Z"/>
                <w:rFonts w:ascii="Calibri" w:eastAsia="Times New Roman" w:hAnsi="Calibri" w:cs="Times New Roman"/>
                <w:color w:val="000000"/>
              </w:rPr>
            </w:pPr>
            <w:ins w:id="562"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6EA19371" w14:textId="77777777" w:rsidR="00A011E2" w:rsidRPr="00A011E2" w:rsidRDefault="00A011E2" w:rsidP="00A011E2">
            <w:pPr>
              <w:jc w:val="right"/>
              <w:rPr>
                <w:ins w:id="563" w:author="Holly Celina Mcqueary" w:date="2019-09-17T10:46:00Z"/>
                <w:rFonts w:ascii="Calibri" w:eastAsia="Times New Roman" w:hAnsi="Calibri" w:cs="Times New Roman"/>
                <w:color w:val="000000"/>
              </w:rPr>
            </w:pPr>
            <w:ins w:id="564" w:author="Holly Celina Mcqueary" w:date="2019-09-17T10:46:00Z">
              <w:r w:rsidRPr="00A011E2">
                <w:rPr>
                  <w:rFonts w:ascii="Calibri" w:eastAsia="Times New Roman" w:hAnsi="Calibri" w:cs="Times New Roman"/>
                  <w:color w:val="000000"/>
                </w:rPr>
                <w:t>93.0434783</w:t>
              </w:r>
            </w:ins>
          </w:p>
        </w:tc>
      </w:tr>
      <w:tr w:rsidR="00A011E2" w:rsidRPr="00A011E2" w14:paraId="49DE68DD" w14:textId="77777777" w:rsidTr="00A011E2">
        <w:trPr>
          <w:trHeight w:val="320"/>
          <w:ins w:id="565" w:author="Holly Celina Mcqueary" w:date="2019-09-17T10:46:00Z"/>
        </w:trPr>
        <w:tc>
          <w:tcPr>
            <w:tcW w:w="1300" w:type="dxa"/>
            <w:tcBorders>
              <w:top w:val="nil"/>
              <w:left w:val="nil"/>
              <w:bottom w:val="nil"/>
              <w:right w:val="nil"/>
            </w:tcBorders>
            <w:shd w:val="clear" w:color="auto" w:fill="auto"/>
            <w:noWrap/>
            <w:vAlign w:val="bottom"/>
            <w:hideMark/>
          </w:tcPr>
          <w:p w14:paraId="385E1E2C" w14:textId="77777777" w:rsidR="00A011E2" w:rsidRPr="00A011E2" w:rsidRDefault="00A011E2" w:rsidP="00A011E2">
            <w:pPr>
              <w:rPr>
                <w:ins w:id="566" w:author="Holly Celina Mcqueary" w:date="2019-09-17T10:46:00Z"/>
                <w:rFonts w:ascii="Calibri" w:eastAsia="Times New Roman" w:hAnsi="Calibri" w:cs="Times New Roman"/>
                <w:color w:val="000000"/>
              </w:rPr>
            </w:pPr>
            <w:ins w:id="567" w:author="Holly Celina Mcqueary" w:date="2019-09-17T10:46:00Z">
              <w:r w:rsidRPr="00A011E2">
                <w:rPr>
                  <w:rFonts w:ascii="Calibri" w:eastAsia="Times New Roman" w:hAnsi="Calibri" w:cs="Times New Roman"/>
                  <w:color w:val="000000"/>
                </w:rPr>
                <w:t>GC 4</w:t>
              </w:r>
            </w:ins>
          </w:p>
        </w:tc>
        <w:tc>
          <w:tcPr>
            <w:tcW w:w="1345" w:type="dxa"/>
            <w:tcBorders>
              <w:top w:val="nil"/>
              <w:left w:val="nil"/>
              <w:bottom w:val="nil"/>
              <w:right w:val="nil"/>
            </w:tcBorders>
            <w:shd w:val="clear" w:color="auto" w:fill="auto"/>
            <w:noWrap/>
            <w:vAlign w:val="bottom"/>
            <w:hideMark/>
          </w:tcPr>
          <w:p w14:paraId="0DB85CFF" w14:textId="77777777" w:rsidR="00A011E2" w:rsidRPr="00A011E2" w:rsidRDefault="00A011E2" w:rsidP="00A011E2">
            <w:pPr>
              <w:jc w:val="right"/>
              <w:rPr>
                <w:ins w:id="568" w:author="Holly Celina Mcqueary" w:date="2019-09-17T10:46:00Z"/>
                <w:rFonts w:ascii="Calibri" w:eastAsia="Times New Roman" w:hAnsi="Calibri" w:cs="Times New Roman"/>
                <w:color w:val="000000"/>
              </w:rPr>
            </w:pPr>
            <w:ins w:id="569" w:author="Holly Celina Mcqueary" w:date="2019-09-17T10:46:00Z">
              <w:r w:rsidRPr="00A011E2">
                <w:rPr>
                  <w:rFonts w:ascii="Calibri" w:eastAsia="Times New Roman" w:hAnsi="Calibri" w:cs="Times New Roman"/>
                  <w:color w:val="000000"/>
                </w:rPr>
                <w:t>5</w:t>
              </w:r>
            </w:ins>
          </w:p>
        </w:tc>
        <w:tc>
          <w:tcPr>
            <w:tcW w:w="1419" w:type="dxa"/>
            <w:tcBorders>
              <w:top w:val="nil"/>
              <w:left w:val="nil"/>
              <w:bottom w:val="nil"/>
              <w:right w:val="nil"/>
            </w:tcBorders>
            <w:shd w:val="clear" w:color="auto" w:fill="auto"/>
            <w:noWrap/>
            <w:vAlign w:val="bottom"/>
            <w:hideMark/>
          </w:tcPr>
          <w:p w14:paraId="74D46266" w14:textId="77777777" w:rsidR="00A011E2" w:rsidRPr="00A011E2" w:rsidRDefault="00A011E2" w:rsidP="00A011E2">
            <w:pPr>
              <w:jc w:val="right"/>
              <w:rPr>
                <w:ins w:id="570" w:author="Holly Celina Mcqueary" w:date="2019-09-17T10:46:00Z"/>
                <w:rFonts w:ascii="Calibri" w:eastAsia="Times New Roman" w:hAnsi="Calibri" w:cs="Times New Roman"/>
                <w:color w:val="000000"/>
              </w:rPr>
            </w:pPr>
            <w:ins w:id="571" w:author="Holly Celina Mcqueary" w:date="2019-09-17T10:46:00Z">
              <w:r w:rsidRPr="00A011E2">
                <w:rPr>
                  <w:rFonts w:ascii="Calibri" w:eastAsia="Times New Roman" w:hAnsi="Calibri" w:cs="Times New Roman"/>
                  <w:color w:val="000000"/>
                </w:rPr>
                <w:t>58.3333333</w:t>
              </w:r>
            </w:ins>
          </w:p>
        </w:tc>
        <w:tc>
          <w:tcPr>
            <w:tcW w:w="1419" w:type="dxa"/>
            <w:tcBorders>
              <w:top w:val="nil"/>
              <w:left w:val="nil"/>
              <w:bottom w:val="nil"/>
              <w:right w:val="nil"/>
            </w:tcBorders>
            <w:shd w:val="clear" w:color="auto" w:fill="auto"/>
            <w:noWrap/>
            <w:vAlign w:val="bottom"/>
            <w:hideMark/>
          </w:tcPr>
          <w:p w14:paraId="12CFD300" w14:textId="77777777" w:rsidR="00A011E2" w:rsidRPr="00A011E2" w:rsidRDefault="00A011E2" w:rsidP="00A011E2">
            <w:pPr>
              <w:jc w:val="right"/>
              <w:rPr>
                <w:ins w:id="572" w:author="Holly Celina Mcqueary" w:date="2019-09-17T10:46:00Z"/>
                <w:rFonts w:ascii="Calibri" w:eastAsia="Times New Roman" w:hAnsi="Calibri" w:cs="Times New Roman"/>
                <w:color w:val="000000"/>
              </w:rPr>
            </w:pPr>
            <w:ins w:id="573" w:author="Holly Celina Mcqueary" w:date="2019-09-17T10:46:00Z">
              <w:r w:rsidRPr="00A011E2">
                <w:rPr>
                  <w:rFonts w:ascii="Calibri" w:eastAsia="Times New Roman" w:hAnsi="Calibri" w:cs="Times New Roman"/>
                  <w:color w:val="000000"/>
                </w:rPr>
                <w:t>75.6521739</w:t>
              </w:r>
            </w:ins>
          </w:p>
        </w:tc>
      </w:tr>
      <w:tr w:rsidR="00A011E2" w:rsidRPr="00A011E2" w14:paraId="3E8BE7E1" w14:textId="77777777" w:rsidTr="00A011E2">
        <w:trPr>
          <w:trHeight w:val="320"/>
          <w:ins w:id="574" w:author="Holly Celina Mcqueary" w:date="2019-09-17T10:46:00Z"/>
        </w:trPr>
        <w:tc>
          <w:tcPr>
            <w:tcW w:w="1300" w:type="dxa"/>
            <w:tcBorders>
              <w:top w:val="nil"/>
              <w:left w:val="nil"/>
              <w:bottom w:val="nil"/>
              <w:right w:val="nil"/>
            </w:tcBorders>
            <w:shd w:val="clear" w:color="auto" w:fill="auto"/>
            <w:noWrap/>
            <w:vAlign w:val="bottom"/>
            <w:hideMark/>
          </w:tcPr>
          <w:p w14:paraId="7469B329" w14:textId="77777777" w:rsidR="00A011E2" w:rsidRPr="00A011E2" w:rsidRDefault="00A011E2" w:rsidP="00A011E2">
            <w:pPr>
              <w:rPr>
                <w:ins w:id="575" w:author="Holly Celina Mcqueary" w:date="2019-09-17T10:46:00Z"/>
                <w:rFonts w:ascii="Calibri" w:eastAsia="Times New Roman" w:hAnsi="Calibri" w:cs="Times New Roman"/>
                <w:color w:val="000000"/>
              </w:rPr>
            </w:pPr>
            <w:ins w:id="576" w:author="Holly Celina Mcqueary" w:date="2019-09-17T10:46:00Z">
              <w:r w:rsidRPr="00A011E2">
                <w:rPr>
                  <w:rFonts w:ascii="Calibri" w:eastAsia="Times New Roman" w:hAnsi="Calibri" w:cs="Times New Roman"/>
                  <w:color w:val="000000"/>
                </w:rPr>
                <w:t>GC 49</w:t>
              </w:r>
            </w:ins>
          </w:p>
        </w:tc>
        <w:tc>
          <w:tcPr>
            <w:tcW w:w="1345" w:type="dxa"/>
            <w:tcBorders>
              <w:top w:val="nil"/>
              <w:left w:val="nil"/>
              <w:bottom w:val="nil"/>
              <w:right w:val="nil"/>
            </w:tcBorders>
            <w:shd w:val="clear" w:color="auto" w:fill="auto"/>
            <w:noWrap/>
            <w:vAlign w:val="bottom"/>
            <w:hideMark/>
          </w:tcPr>
          <w:p w14:paraId="160B13AC" w14:textId="77777777" w:rsidR="00A011E2" w:rsidRPr="00A011E2" w:rsidRDefault="00A011E2" w:rsidP="00A011E2">
            <w:pPr>
              <w:jc w:val="right"/>
              <w:rPr>
                <w:ins w:id="577" w:author="Holly Celina Mcqueary" w:date="2019-09-17T10:46:00Z"/>
                <w:rFonts w:ascii="Calibri" w:eastAsia="Times New Roman" w:hAnsi="Calibri" w:cs="Times New Roman"/>
                <w:color w:val="000000"/>
              </w:rPr>
            </w:pPr>
            <w:ins w:id="578" w:author="Holly Celina Mcqueary" w:date="2019-09-17T10:46:00Z">
              <w:r w:rsidRPr="00A011E2">
                <w:rPr>
                  <w:rFonts w:ascii="Calibri" w:eastAsia="Times New Roman" w:hAnsi="Calibri" w:cs="Times New Roman"/>
                  <w:color w:val="000000"/>
                </w:rPr>
                <w:t>5</w:t>
              </w:r>
            </w:ins>
          </w:p>
        </w:tc>
        <w:tc>
          <w:tcPr>
            <w:tcW w:w="1419" w:type="dxa"/>
            <w:tcBorders>
              <w:top w:val="nil"/>
              <w:left w:val="nil"/>
              <w:bottom w:val="nil"/>
              <w:right w:val="nil"/>
            </w:tcBorders>
            <w:shd w:val="clear" w:color="auto" w:fill="auto"/>
            <w:noWrap/>
            <w:vAlign w:val="bottom"/>
            <w:hideMark/>
          </w:tcPr>
          <w:p w14:paraId="41FE76FD" w14:textId="77777777" w:rsidR="00A011E2" w:rsidRPr="00A011E2" w:rsidRDefault="00A011E2" w:rsidP="00A011E2">
            <w:pPr>
              <w:jc w:val="right"/>
              <w:rPr>
                <w:ins w:id="579" w:author="Holly Celina Mcqueary" w:date="2019-09-17T10:46:00Z"/>
                <w:rFonts w:ascii="Calibri" w:eastAsia="Times New Roman" w:hAnsi="Calibri" w:cs="Times New Roman"/>
                <w:color w:val="000000"/>
              </w:rPr>
            </w:pPr>
            <w:ins w:id="580" w:author="Holly Celina Mcqueary" w:date="2019-09-17T10:46:00Z">
              <w:r w:rsidRPr="00A011E2">
                <w:rPr>
                  <w:rFonts w:ascii="Calibri" w:eastAsia="Times New Roman" w:hAnsi="Calibri" w:cs="Times New Roman"/>
                  <w:color w:val="000000"/>
                </w:rPr>
                <w:t>70</w:t>
              </w:r>
            </w:ins>
          </w:p>
        </w:tc>
        <w:tc>
          <w:tcPr>
            <w:tcW w:w="1419" w:type="dxa"/>
            <w:tcBorders>
              <w:top w:val="nil"/>
              <w:left w:val="nil"/>
              <w:bottom w:val="nil"/>
              <w:right w:val="nil"/>
            </w:tcBorders>
            <w:shd w:val="clear" w:color="auto" w:fill="auto"/>
            <w:noWrap/>
            <w:vAlign w:val="bottom"/>
            <w:hideMark/>
          </w:tcPr>
          <w:p w14:paraId="5A27A904" w14:textId="77777777" w:rsidR="00A011E2" w:rsidRPr="00A011E2" w:rsidRDefault="00A011E2" w:rsidP="00A011E2">
            <w:pPr>
              <w:jc w:val="right"/>
              <w:rPr>
                <w:ins w:id="581" w:author="Holly Celina Mcqueary" w:date="2019-09-17T10:46:00Z"/>
                <w:rFonts w:ascii="Calibri" w:eastAsia="Times New Roman" w:hAnsi="Calibri" w:cs="Times New Roman"/>
                <w:color w:val="000000"/>
              </w:rPr>
            </w:pPr>
            <w:ins w:id="582" w:author="Holly Celina Mcqueary" w:date="2019-09-17T10:46:00Z">
              <w:r w:rsidRPr="00A011E2">
                <w:rPr>
                  <w:rFonts w:ascii="Calibri" w:eastAsia="Times New Roman" w:hAnsi="Calibri" w:cs="Times New Roman"/>
                  <w:color w:val="000000"/>
                </w:rPr>
                <w:t>95.6521739</w:t>
              </w:r>
            </w:ins>
          </w:p>
        </w:tc>
      </w:tr>
      <w:tr w:rsidR="00A011E2" w:rsidRPr="00A011E2" w14:paraId="58BAA2FA" w14:textId="77777777" w:rsidTr="00A011E2">
        <w:trPr>
          <w:trHeight w:val="320"/>
          <w:ins w:id="583" w:author="Holly Celina Mcqueary" w:date="2019-09-17T10:46:00Z"/>
        </w:trPr>
        <w:tc>
          <w:tcPr>
            <w:tcW w:w="1300" w:type="dxa"/>
            <w:tcBorders>
              <w:top w:val="nil"/>
              <w:left w:val="nil"/>
              <w:bottom w:val="nil"/>
              <w:right w:val="nil"/>
            </w:tcBorders>
            <w:shd w:val="clear" w:color="auto" w:fill="auto"/>
            <w:noWrap/>
            <w:vAlign w:val="bottom"/>
            <w:hideMark/>
          </w:tcPr>
          <w:p w14:paraId="184B6C05" w14:textId="77777777" w:rsidR="00A011E2" w:rsidRPr="00A011E2" w:rsidRDefault="00A011E2" w:rsidP="00A011E2">
            <w:pPr>
              <w:rPr>
                <w:ins w:id="584" w:author="Holly Celina Mcqueary" w:date="2019-09-17T10:46:00Z"/>
                <w:rFonts w:ascii="Calibri" w:eastAsia="Times New Roman" w:hAnsi="Calibri" w:cs="Times New Roman"/>
                <w:color w:val="000000"/>
              </w:rPr>
            </w:pPr>
            <w:ins w:id="585" w:author="Holly Celina Mcqueary" w:date="2019-09-17T10:46:00Z">
              <w:r w:rsidRPr="00A011E2">
                <w:rPr>
                  <w:rFonts w:ascii="Calibri" w:eastAsia="Times New Roman" w:hAnsi="Calibri" w:cs="Times New Roman"/>
                  <w:color w:val="000000"/>
                </w:rPr>
                <w:t>GC 59</w:t>
              </w:r>
            </w:ins>
          </w:p>
        </w:tc>
        <w:tc>
          <w:tcPr>
            <w:tcW w:w="1345" w:type="dxa"/>
            <w:tcBorders>
              <w:top w:val="nil"/>
              <w:left w:val="nil"/>
              <w:bottom w:val="nil"/>
              <w:right w:val="nil"/>
            </w:tcBorders>
            <w:shd w:val="clear" w:color="auto" w:fill="auto"/>
            <w:noWrap/>
            <w:vAlign w:val="bottom"/>
            <w:hideMark/>
          </w:tcPr>
          <w:p w14:paraId="207BC805" w14:textId="77777777" w:rsidR="00A011E2" w:rsidRPr="00A011E2" w:rsidRDefault="00A011E2" w:rsidP="00A011E2">
            <w:pPr>
              <w:jc w:val="right"/>
              <w:rPr>
                <w:ins w:id="586" w:author="Holly Celina Mcqueary" w:date="2019-09-17T10:46:00Z"/>
                <w:rFonts w:ascii="Calibri" w:eastAsia="Times New Roman" w:hAnsi="Calibri" w:cs="Times New Roman"/>
                <w:color w:val="000000"/>
              </w:rPr>
            </w:pPr>
            <w:ins w:id="587" w:author="Holly Celina Mcqueary" w:date="2019-09-17T10:46:00Z">
              <w:r w:rsidRPr="00A011E2">
                <w:rPr>
                  <w:rFonts w:ascii="Calibri" w:eastAsia="Times New Roman" w:hAnsi="Calibri" w:cs="Times New Roman"/>
                  <w:color w:val="000000"/>
                </w:rPr>
                <w:t>7</w:t>
              </w:r>
            </w:ins>
          </w:p>
        </w:tc>
        <w:tc>
          <w:tcPr>
            <w:tcW w:w="1419" w:type="dxa"/>
            <w:tcBorders>
              <w:top w:val="nil"/>
              <w:left w:val="nil"/>
              <w:bottom w:val="nil"/>
              <w:right w:val="nil"/>
            </w:tcBorders>
            <w:shd w:val="clear" w:color="auto" w:fill="auto"/>
            <w:noWrap/>
            <w:vAlign w:val="bottom"/>
            <w:hideMark/>
          </w:tcPr>
          <w:p w14:paraId="47B5373E" w14:textId="77777777" w:rsidR="00A011E2" w:rsidRPr="00A011E2" w:rsidRDefault="00A011E2" w:rsidP="00A011E2">
            <w:pPr>
              <w:jc w:val="right"/>
              <w:rPr>
                <w:ins w:id="588" w:author="Holly Celina Mcqueary" w:date="2019-09-17T10:46:00Z"/>
                <w:rFonts w:ascii="Calibri" w:eastAsia="Times New Roman" w:hAnsi="Calibri" w:cs="Times New Roman"/>
                <w:color w:val="000000"/>
              </w:rPr>
            </w:pPr>
            <w:ins w:id="589" w:author="Holly Celina Mcqueary" w:date="2019-09-17T10:46:00Z">
              <w:r w:rsidRPr="00A011E2">
                <w:rPr>
                  <w:rFonts w:ascii="Calibri" w:eastAsia="Times New Roman" w:hAnsi="Calibri" w:cs="Times New Roman"/>
                  <w:color w:val="000000"/>
                </w:rPr>
                <w:t>63.1578947</w:t>
              </w:r>
            </w:ins>
          </w:p>
        </w:tc>
        <w:tc>
          <w:tcPr>
            <w:tcW w:w="1419" w:type="dxa"/>
            <w:tcBorders>
              <w:top w:val="nil"/>
              <w:left w:val="nil"/>
              <w:bottom w:val="nil"/>
              <w:right w:val="nil"/>
            </w:tcBorders>
            <w:shd w:val="clear" w:color="auto" w:fill="auto"/>
            <w:noWrap/>
            <w:vAlign w:val="bottom"/>
            <w:hideMark/>
          </w:tcPr>
          <w:p w14:paraId="0E150DAF" w14:textId="77777777" w:rsidR="00A011E2" w:rsidRPr="00A011E2" w:rsidRDefault="00A011E2" w:rsidP="00A011E2">
            <w:pPr>
              <w:jc w:val="right"/>
              <w:rPr>
                <w:ins w:id="590" w:author="Holly Celina Mcqueary" w:date="2019-09-17T10:46:00Z"/>
                <w:rFonts w:ascii="Calibri" w:eastAsia="Times New Roman" w:hAnsi="Calibri" w:cs="Times New Roman"/>
                <w:color w:val="000000"/>
              </w:rPr>
            </w:pPr>
            <w:ins w:id="591" w:author="Holly Celina Mcqueary" w:date="2019-09-17T10:46:00Z">
              <w:r w:rsidRPr="00A011E2">
                <w:rPr>
                  <w:rFonts w:ascii="Calibri" w:eastAsia="Times New Roman" w:hAnsi="Calibri" w:cs="Times New Roman"/>
                  <w:color w:val="000000"/>
                </w:rPr>
                <w:t>79.1304348</w:t>
              </w:r>
            </w:ins>
          </w:p>
        </w:tc>
      </w:tr>
      <w:tr w:rsidR="00A011E2" w:rsidRPr="00A011E2" w14:paraId="258E83E1" w14:textId="77777777" w:rsidTr="00A011E2">
        <w:trPr>
          <w:trHeight w:val="320"/>
          <w:ins w:id="592" w:author="Holly Celina Mcqueary" w:date="2019-09-17T10:46:00Z"/>
        </w:trPr>
        <w:tc>
          <w:tcPr>
            <w:tcW w:w="1300" w:type="dxa"/>
            <w:tcBorders>
              <w:top w:val="nil"/>
              <w:left w:val="nil"/>
              <w:bottom w:val="nil"/>
              <w:right w:val="nil"/>
            </w:tcBorders>
            <w:shd w:val="clear" w:color="auto" w:fill="auto"/>
            <w:noWrap/>
            <w:vAlign w:val="bottom"/>
            <w:hideMark/>
          </w:tcPr>
          <w:p w14:paraId="0B0B37B3" w14:textId="77777777" w:rsidR="00A011E2" w:rsidRPr="00A011E2" w:rsidRDefault="00A011E2" w:rsidP="00A011E2">
            <w:pPr>
              <w:rPr>
                <w:ins w:id="593" w:author="Holly Celina Mcqueary" w:date="2019-09-17T10:46:00Z"/>
                <w:rFonts w:ascii="Calibri" w:eastAsia="Times New Roman" w:hAnsi="Calibri" w:cs="Times New Roman"/>
                <w:color w:val="000000"/>
              </w:rPr>
            </w:pPr>
            <w:ins w:id="594" w:author="Holly Celina Mcqueary" w:date="2019-09-17T10:46:00Z">
              <w:r w:rsidRPr="00A011E2">
                <w:rPr>
                  <w:rFonts w:ascii="Calibri" w:eastAsia="Times New Roman" w:hAnsi="Calibri" w:cs="Times New Roman"/>
                  <w:color w:val="000000"/>
                </w:rPr>
                <w:t>GC 61</w:t>
              </w:r>
            </w:ins>
          </w:p>
        </w:tc>
        <w:tc>
          <w:tcPr>
            <w:tcW w:w="1345" w:type="dxa"/>
            <w:tcBorders>
              <w:top w:val="nil"/>
              <w:left w:val="nil"/>
              <w:bottom w:val="nil"/>
              <w:right w:val="nil"/>
            </w:tcBorders>
            <w:shd w:val="clear" w:color="auto" w:fill="auto"/>
            <w:noWrap/>
            <w:vAlign w:val="bottom"/>
            <w:hideMark/>
          </w:tcPr>
          <w:p w14:paraId="48649090" w14:textId="77777777" w:rsidR="00A011E2" w:rsidRPr="00A011E2" w:rsidRDefault="00A011E2" w:rsidP="00A011E2">
            <w:pPr>
              <w:jc w:val="right"/>
              <w:rPr>
                <w:ins w:id="595" w:author="Holly Celina Mcqueary" w:date="2019-09-17T10:46:00Z"/>
                <w:rFonts w:ascii="Calibri" w:eastAsia="Times New Roman" w:hAnsi="Calibri" w:cs="Times New Roman"/>
                <w:color w:val="000000"/>
              </w:rPr>
            </w:pPr>
            <w:ins w:id="596" w:author="Holly Celina Mcqueary" w:date="2019-09-17T10:46:00Z">
              <w:r w:rsidRPr="00A011E2">
                <w:rPr>
                  <w:rFonts w:ascii="Calibri" w:eastAsia="Times New Roman" w:hAnsi="Calibri" w:cs="Times New Roman"/>
                  <w:color w:val="000000"/>
                </w:rPr>
                <w:t>7</w:t>
              </w:r>
            </w:ins>
          </w:p>
        </w:tc>
        <w:tc>
          <w:tcPr>
            <w:tcW w:w="1419" w:type="dxa"/>
            <w:tcBorders>
              <w:top w:val="nil"/>
              <w:left w:val="nil"/>
              <w:bottom w:val="nil"/>
              <w:right w:val="nil"/>
            </w:tcBorders>
            <w:shd w:val="clear" w:color="auto" w:fill="auto"/>
            <w:noWrap/>
            <w:vAlign w:val="bottom"/>
            <w:hideMark/>
          </w:tcPr>
          <w:p w14:paraId="550AC98A" w14:textId="77777777" w:rsidR="00A011E2" w:rsidRPr="00A011E2" w:rsidRDefault="00A011E2" w:rsidP="00A011E2">
            <w:pPr>
              <w:jc w:val="right"/>
              <w:rPr>
                <w:ins w:id="597" w:author="Holly Celina Mcqueary" w:date="2019-09-17T10:46:00Z"/>
                <w:rFonts w:ascii="Calibri" w:eastAsia="Times New Roman" w:hAnsi="Calibri" w:cs="Times New Roman"/>
                <w:color w:val="000000"/>
              </w:rPr>
            </w:pPr>
            <w:ins w:id="598" w:author="Holly Celina Mcqueary" w:date="2019-09-17T10:46:00Z">
              <w:r w:rsidRPr="00A011E2">
                <w:rPr>
                  <w:rFonts w:ascii="Calibri" w:eastAsia="Times New Roman" w:hAnsi="Calibri" w:cs="Times New Roman"/>
                  <w:color w:val="000000"/>
                </w:rPr>
                <w:t>68.4210526</w:t>
              </w:r>
            </w:ins>
          </w:p>
        </w:tc>
        <w:tc>
          <w:tcPr>
            <w:tcW w:w="1419" w:type="dxa"/>
            <w:tcBorders>
              <w:top w:val="nil"/>
              <w:left w:val="nil"/>
              <w:bottom w:val="nil"/>
              <w:right w:val="nil"/>
            </w:tcBorders>
            <w:shd w:val="clear" w:color="auto" w:fill="auto"/>
            <w:noWrap/>
            <w:vAlign w:val="bottom"/>
            <w:hideMark/>
          </w:tcPr>
          <w:p w14:paraId="19E29C2F" w14:textId="77777777" w:rsidR="00A011E2" w:rsidRPr="00A011E2" w:rsidRDefault="00A011E2" w:rsidP="00A011E2">
            <w:pPr>
              <w:jc w:val="right"/>
              <w:rPr>
                <w:ins w:id="599" w:author="Holly Celina Mcqueary" w:date="2019-09-17T10:46:00Z"/>
                <w:rFonts w:ascii="Calibri" w:eastAsia="Times New Roman" w:hAnsi="Calibri" w:cs="Times New Roman"/>
                <w:color w:val="000000"/>
              </w:rPr>
            </w:pPr>
            <w:ins w:id="600" w:author="Holly Celina Mcqueary" w:date="2019-09-17T10:46:00Z">
              <w:r w:rsidRPr="00A011E2">
                <w:rPr>
                  <w:rFonts w:ascii="Calibri" w:eastAsia="Times New Roman" w:hAnsi="Calibri" w:cs="Times New Roman"/>
                  <w:color w:val="000000"/>
                </w:rPr>
                <w:t>86.0869565</w:t>
              </w:r>
            </w:ins>
          </w:p>
        </w:tc>
      </w:tr>
      <w:tr w:rsidR="00A011E2" w:rsidRPr="00A011E2" w14:paraId="084E7BEC" w14:textId="77777777" w:rsidTr="00A011E2">
        <w:trPr>
          <w:trHeight w:val="320"/>
          <w:ins w:id="601" w:author="Holly Celina Mcqueary" w:date="2019-09-17T10:46:00Z"/>
        </w:trPr>
        <w:tc>
          <w:tcPr>
            <w:tcW w:w="1300" w:type="dxa"/>
            <w:tcBorders>
              <w:top w:val="nil"/>
              <w:left w:val="nil"/>
              <w:bottom w:val="nil"/>
              <w:right w:val="nil"/>
            </w:tcBorders>
            <w:shd w:val="clear" w:color="auto" w:fill="auto"/>
            <w:noWrap/>
            <w:vAlign w:val="bottom"/>
            <w:hideMark/>
          </w:tcPr>
          <w:p w14:paraId="6766092E" w14:textId="77777777" w:rsidR="00A011E2" w:rsidRPr="00A011E2" w:rsidRDefault="00A011E2" w:rsidP="00A011E2">
            <w:pPr>
              <w:rPr>
                <w:ins w:id="602" w:author="Holly Celina Mcqueary" w:date="2019-09-17T10:46:00Z"/>
                <w:rFonts w:ascii="Calibri" w:eastAsia="Times New Roman" w:hAnsi="Calibri" w:cs="Times New Roman"/>
                <w:color w:val="000000"/>
              </w:rPr>
            </w:pPr>
            <w:ins w:id="603" w:author="Holly Celina Mcqueary" w:date="2019-09-17T10:46:00Z">
              <w:r w:rsidRPr="00A011E2">
                <w:rPr>
                  <w:rFonts w:ascii="Calibri" w:eastAsia="Times New Roman" w:hAnsi="Calibri" w:cs="Times New Roman"/>
                  <w:color w:val="000000"/>
                </w:rPr>
                <w:t>MA 108</w:t>
              </w:r>
            </w:ins>
          </w:p>
        </w:tc>
        <w:tc>
          <w:tcPr>
            <w:tcW w:w="1345" w:type="dxa"/>
            <w:tcBorders>
              <w:top w:val="nil"/>
              <w:left w:val="nil"/>
              <w:bottom w:val="nil"/>
              <w:right w:val="nil"/>
            </w:tcBorders>
            <w:shd w:val="clear" w:color="auto" w:fill="auto"/>
            <w:noWrap/>
            <w:vAlign w:val="bottom"/>
            <w:hideMark/>
          </w:tcPr>
          <w:p w14:paraId="507B1DA0" w14:textId="77777777" w:rsidR="00A011E2" w:rsidRPr="00A011E2" w:rsidRDefault="00A011E2" w:rsidP="00A011E2">
            <w:pPr>
              <w:jc w:val="right"/>
              <w:rPr>
                <w:ins w:id="604" w:author="Holly Celina Mcqueary" w:date="2019-09-17T10:46:00Z"/>
                <w:rFonts w:ascii="Calibri" w:eastAsia="Times New Roman" w:hAnsi="Calibri" w:cs="Times New Roman"/>
                <w:color w:val="000000"/>
              </w:rPr>
            </w:pPr>
            <w:ins w:id="605" w:author="Holly Celina Mcqueary" w:date="2019-09-17T10:46:00Z">
              <w:r w:rsidRPr="00A011E2">
                <w:rPr>
                  <w:rFonts w:ascii="Calibri" w:eastAsia="Times New Roman" w:hAnsi="Calibri" w:cs="Times New Roman"/>
                  <w:color w:val="000000"/>
                </w:rPr>
                <w:t>8</w:t>
              </w:r>
            </w:ins>
          </w:p>
        </w:tc>
        <w:tc>
          <w:tcPr>
            <w:tcW w:w="1419" w:type="dxa"/>
            <w:tcBorders>
              <w:top w:val="nil"/>
              <w:left w:val="nil"/>
              <w:bottom w:val="nil"/>
              <w:right w:val="nil"/>
            </w:tcBorders>
            <w:shd w:val="clear" w:color="auto" w:fill="auto"/>
            <w:noWrap/>
            <w:vAlign w:val="bottom"/>
            <w:hideMark/>
          </w:tcPr>
          <w:p w14:paraId="1E2C5CE4" w14:textId="77777777" w:rsidR="00A011E2" w:rsidRPr="00A011E2" w:rsidRDefault="00A011E2" w:rsidP="00A011E2">
            <w:pPr>
              <w:jc w:val="right"/>
              <w:rPr>
                <w:ins w:id="606" w:author="Holly Celina Mcqueary" w:date="2019-09-17T10:46:00Z"/>
                <w:rFonts w:ascii="Calibri" w:eastAsia="Times New Roman" w:hAnsi="Calibri" w:cs="Times New Roman"/>
                <w:color w:val="000000"/>
              </w:rPr>
            </w:pPr>
            <w:ins w:id="607" w:author="Holly Celina Mcqueary" w:date="2019-09-17T10:46:00Z">
              <w:r w:rsidRPr="00A011E2">
                <w:rPr>
                  <w:rFonts w:ascii="Calibri" w:eastAsia="Times New Roman" w:hAnsi="Calibri" w:cs="Times New Roman"/>
                  <w:color w:val="000000"/>
                </w:rPr>
                <w:t>16.6666667</w:t>
              </w:r>
            </w:ins>
          </w:p>
        </w:tc>
        <w:tc>
          <w:tcPr>
            <w:tcW w:w="1419" w:type="dxa"/>
            <w:tcBorders>
              <w:top w:val="nil"/>
              <w:left w:val="nil"/>
              <w:bottom w:val="nil"/>
              <w:right w:val="nil"/>
            </w:tcBorders>
            <w:shd w:val="clear" w:color="auto" w:fill="auto"/>
            <w:noWrap/>
            <w:vAlign w:val="bottom"/>
            <w:hideMark/>
          </w:tcPr>
          <w:p w14:paraId="26F46189" w14:textId="77777777" w:rsidR="00A011E2" w:rsidRPr="00A011E2" w:rsidRDefault="00A011E2" w:rsidP="00A011E2">
            <w:pPr>
              <w:jc w:val="right"/>
              <w:rPr>
                <w:ins w:id="608" w:author="Holly Celina Mcqueary" w:date="2019-09-17T10:46:00Z"/>
                <w:rFonts w:ascii="Calibri" w:eastAsia="Times New Roman" w:hAnsi="Calibri" w:cs="Times New Roman"/>
                <w:color w:val="000000"/>
              </w:rPr>
            </w:pPr>
            <w:ins w:id="609" w:author="Holly Celina Mcqueary" w:date="2019-09-17T10:46:00Z">
              <w:r w:rsidRPr="00A011E2">
                <w:rPr>
                  <w:rFonts w:ascii="Calibri" w:eastAsia="Times New Roman" w:hAnsi="Calibri" w:cs="Times New Roman"/>
                  <w:color w:val="000000"/>
                </w:rPr>
                <w:t>30.4347826</w:t>
              </w:r>
            </w:ins>
          </w:p>
        </w:tc>
      </w:tr>
      <w:tr w:rsidR="00A011E2" w:rsidRPr="00A011E2" w14:paraId="43B459BF" w14:textId="77777777" w:rsidTr="00A011E2">
        <w:trPr>
          <w:trHeight w:val="320"/>
          <w:ins w:id="610" w:author="Holly Celina Mcqueary" w:date="2019-09-17T10:46:00Z"/>
        </w:trPr>
        <w:tc>
          <w:tcPr>
            <w:tcW w:w="1300" w:type="dxa"/>
            <w:tcBorders>
              <w:top w:val="nil"/>
              <w:left w:val="nil"/>
              <w:bottom w:val="nil"/>
              <w:right w:val="nil"/>
            </w:tcBorders>
            <w:shd w:val="clear" w:color="auto" w:fill="auto"/>
            <w:noWrap/>
            <w:vAlign w:val="bottom"/>
            <w:hideMark/>
          </w:tcPr>
          <w:p w14:paraId="45F4B439" w14:textId="77777777" w:rsidR="00A011E2" w:rsidRPr="00A011E2" w:rsidRDefault="00A011E2" w:rsidP="00A011E2">
            <w:pPr>
              <w:rPr>
                <w:ins w:id="611" w:author="Holly Celina Mcqueary" w:date="2019-09-17T10:46:00Z"/>
                <w:rFonts w:ascii="Calibri" w:eastAsia="Times New Roman" w:hAnsi="Calibri" w:cs="Times New Roman"/>
                <w:color w:val="000000"/>
              </w:rPr>
            </w:pPr>
            <w:ins w:id="612" w:author="Holly Celina Mcqueary" w:date="2019-09-17T10:46:00Z">
              <w:r w:rsidRPr="00A011E2">
                <w:rPr>
                  <w:rFonts w:ascii="Calibri" w:eastAsia="Times New Roman" w:hAnsi="Calibri" w:cs="Times New Roman"/>
                  <w:color w:val="000000"/>
                </w:rPr>
                <w:t>MA 152</w:t>
              </w:r>
            </w:ins>
          </w:p>
        </w:tc>
        <w:tc>
          <w:tcPr>
            <w:tcW w:w="1345" w:type="dxa"/>
            <w:tcBorders>
              <w:top w:val="nil"/>
              <w:left w:val="nil"/>
              <w:bottom w:val="nil"/>
              <w:right w:val="nil"/>
            </w:tcBorders>
            <w:shd w:val="clear" w:color="auto" w:fill="auto"/>
            <w:noWrap/>
            <w:vAlign w:val="bottom"/>
            <w:hideMark/>
          </w:tcPr>
          <w:p w14:paraId="57B2BDFB" w14:textId="77777777" w:rsidR="00A011E2" w:rsidRPr="00A011E2" w:rsidRDefault="00A011E2" w:rsidP="00A011E2">
            <w:pPr>
              <w:jc w:val="right"/>
              <w:rPr>
                <w:ins w:id="613" w:author="Holly Celina Mcqueary" w:date="2019-09-17T10:46:00Z"/>
                <w:rFonts w:ascii="Calibri" w:eastAsia="Times New Roman" w:hAnsi="Calibri" w:cs="Times New Roman"/>
                <w:color w:val="000000"/>
              </w:rPr>
            </w:pPr>
            <w:ins w:id="614" w:author="Holly Celina Mcqueary" w:date="2019-09-17T10:46:00Z">
              <w:r w:rsidRPr="00A011E2">
                <w:rPr>
                  <w:rFonts w:ascii="Calibri" w:eastAsia="Times New Roman" w:hAnsi="Calibri" w:cs="Times New Roman"/>
                  <w:color w:val="000000"/>
                </w:rPr>
                <w:t>8</w:t>
              </w:r>
            </w:ins>
          </w:p>
        </w:tc>
        <w:tc>
          <w:tcPr>
            <w:tcW w:w="1419" w:type="dxa"/>
            <w:tcBorders>
              <w:top w:val="nil"/>
              <w:left w:val="nil"/>
              <w:bottom w:val="nil"/>
              <w:right w:val="nil"/>
            </w:tcBorders>
            <w:shd w:val="clear" w:color="auto" w:fill="auto"/>
            <w:noWrap/>
            <w:vAlign w:val="bottom"/>
            <w:hideMark/>
          </w:tcPr>
          <w:p w14:paraId="7F2F26C3" w14:textId="77777777" w:rsidR="00A011E2" w:rsidRPr="00A011E2" w:rsidRDefault="00A011E2" w:rsidP="00A011E2">
            <w:pPr>
              <w:jc w:val="right"/>
              <w:rPr>
                <w:ins w:id="615" w:author="Holly Celina Mcqueary" w:date="2019-09-17T10:46:00Z"/>
                <w:rFonts w:ascii="Calibri" w:eastAsia="Times New Roman" w:hAnsi="Calibri" w:cs="Times New Roman"/>
                <w:color w:val="000000"/>
              </w:rPr>
            </w:pPr>
            <w:ins w:id="616" w:author="Holly Celina Mcqueary" w:date="2019-09-17T10:46:00Z">
              <w:r w:rsidRPr="00A011E2">
                <w:rPr>
                  <w:rFonts w:ascii="Calibri" w:eastAsia="Times New Roman" w:hAnsi="Calibri" w:cs="Times New Roman"/>
                  <w:color w:val="000000"/>
                </w:rPr>
                <w:t>66.6666667</w:t>
              </w:r>
            </w:ins>
          </w:p>
        </w:tc>
        <w:tc>
          <w:tcPr>
            <w:tcW w:w="1419" w:type="dxa"/>
            <w:tcBorders>
              <w:top w:val="nil"/>
              <w:left w:val="nil"/>
              <w:bottom w:val="nil"/>
              <w:right w:val="nil"/>
            </w:tcBorders>
            <w:shd w:val="clear" w:color="auto" w:fill="auto"/>
            <w:noWrap/>
            <w:vAlign w:val="bottom"/>
            <w:hideMark/>
          </w:tcPr>
          <w:p w14:paraId="4EEF0C36" w14:textId="2E49B095" w:rsidR="00A011E2" w:rsidRPr="00A011E2" w:rsidRDefault="00A011E2" w:rsidP="00A011E2">
            <w:pPr>
              <w:jc w:val="right"/>
              <w:rPr>
                <w:ins w:id="617" w:author="Holly Celina Mcqueary" w:date="2019-09-17T10:46:00Z"/>
                <w:rFonts w:ascii="Calibri" w:eastAsia="Times New Roman" w:hAnsi="Calibri" w:cs="Times New Roman"/>
                <w:color w:val="000000"/>
              </w:rPr>
            </w:pPr>
            <w:ins w:id="618" w:author="Holly Celina Mcqueary" w:date="2019-09-17T10:47:00Z">
              <w:r w:rsidRPr="00A011E2">
                <w:rPr>
                  <w:rFonts w:ascii="Calibri" w:eastAsia="Times New Roman" w:hAnsi="Calibri" w:cs="Times New Roman"/>
                  <w:color w:val="000000"/>
                </w:rPr>
                <w:t>95.6521739</w:t>
              </w:r>
            </w:ins>
          </w:p>
        </w:tc>
      </w:tr>
      <w:tr w:rsidR="00A011E2" w:rsidRPr="00A011E2" w14:paraId="1E78DCDF" w14:textId="77777777" w:rsidTr="00A011E2">
        <w:trPr>
          <w:trHeight w:val="320"/>
          <w:ins w:id="619" w:author="Holly Celina Mcqueary" w:date="2019-09-17T10:46:00Z"/>
        </w:trPr>
        <w:tc>
          <w:tcPr>
            <w:tcW w:w="1300" w:type="dxa"/>
            <w:tcBorders>
              <w:top w:val="nil"/>
              <w:left w:val="nil"/>
              <w:bottom w:val="nil"/>
              <w:right w:val="nil"/>
            </w:tcBorders>
            <w:shd w:val="clear" w:color="auto" w:fill="auto"/>
            <w:noWrap/>
            <w:vAlign w:val="bottom"/>
            <w:hideMark/>
          </w:tcPr>
          <w:p w14:paraId="78E3BDF7" w14:textId="77777777" w:rsidR="00A011E2" w:rsidRPr="00A011E2" w:rsidRDefault="00A011E2" w:rsidP="00A011E2">
            <w:pPr>
              <w:rPr>
                <w:ins w:id="620" w:author="Holly Celina Mcqueary" w:date="2019-09-17T10:46:00Z"/>
                <w:rFonts w:ascii="Calibri" w:eastAsia="Times New Roman" w:hAnsi="Calibri" w:cs="Times New Roman"/>
                <w:color w:val="000000"/>
              </w:rPr>
            </w:pPr>
            <w:ins w:id="621" w:author="Holly Celina Mcqueary" w:date="2019-09-17T10:46:00Z">
              <w:r w:rsidRPr="00A011E2">
                <w:rPr>
                  <w:rFonts w:ascii="Calibri" w:eastAsia="Times New Roman" w:hAnsi="Calibri" w:cs="Times New Roman"/>
                  <w:color w:val="000000"/>
                </w:rPr>
                <w:t>MA 15</w:t>
              </w:r>
            </w:ins>
          </w:p>
        </w:tc>
        <w:tc>
          <w:tcPr>
            <w:tcW w:w="1345" w:type="dxa"/>
            <w:tcBorders>
              <w:top w:val="nil"/>
              <w:left w:val="nil"/>
              <w:bottom w:val="nil"/>
              <w:right w:val="nil"/>
            </w:tcBorders>
            <w:shd w:val="clear" w:color="auto" w:fill="auto"/>
            <w:noWrap/>
            <w:vAlign w:val="bottom"/>
            <w:hideMark/>
          </w:tcPr>
          <w:p w14:paraId="53FB94CE" w14:textId="77777777" w:rsidR="00A011E2" w:rsidRPr="00A011E2" w:rsidRDefault="00A011E2" w:rsidP="00A011E2">
            <w:pPr>
              <w:jc w:val="right"/>
              <w:rPr>
                <w:ins w:id="622" w:author="Holly Celina Mcqueary" w:date="2019-09-17T10:46:00Z"/>
                <w:rFonts w:ascii="Calibri" w:eastAsia="Times New Roman" w:hAnsi="Calibri" w:cs="Times New Roman"/>
                <w:color w:val="000000"/>
              </w:rPr>
            </w:pPr>
            <w:ins w:id="623"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75888836" w14:textId="77777777" w:rsidR="00A011E2" w:rsidRPr="00A011E2" w:rsidRDefault="00A011E2" w:rsidP="00A011E2">
            <w:pPr>
              <w:jc w:val="right"/>
              <w:rPr>
                <w:ins w:id="624" w:author="Holly Celina Mcqueary" w:date="2019-09-17T10:46:00Z"/>
                <w:rFonts w:ascii="Calibri" w:eastAsia="Times New Roman" w:hAnsi="Calibri" w:cs="Times New Roman"/>
                <w:color w:val="000000"/>
              </w:rPr>
            </w:pPr>
            <w:ins w:id="625" w:author="Holly Celina Mcqueary" w:date="2019-09-17T10:46:00Z">
              <w:r w:rsidRPr="00A011E2">
                <w:rPr>
                  <w:rFonts w:ascii="Calibri" w:eastAsia="Times New Roman" w:hAnsi="Calibri" w:cs="Times New Roman"/>
                  <w:color w:val="000000"/>
                </w:rPr>
                <w:t>0</w:t>
              </w:r>
            </w:ins>
          </w:p>
        </w:tc>
        <w:tc>
          <w:tcPr>
            <w:tcW w:w="1419" w:type="dxa"/>
            <w:tcBorders>
              <w:top w:val="nil"/>
              <w:left w:val="nil"/>
              <w:bottom w:val="nil"/>
              <w:right w:val="nil"/>
            </w:tcBorders>
            <w:shd w:val="clear" w:color="auto" w:fill="auto"/>
            <w:noWrap/>
            <w:vAlign w:val="bottom"/>
            <w:hideMark/>
          </w:tcPr>
          <w:p w14:paraId="11DE769B" w14:textId="77777777" w:rsidR="00A011E2" w:rsidRPr="00A011E2" w:rsidRDefault="00A011E2" w:rsidP="00A011E2">
            <w:pPr>
              <w:jc w:val="right"/>
              <w:rPr>
                <w:ins w:id="626" w:author="Holly Celina Mcqueary" w:date="2019-09-17T10:46:00Z"/>
                <w:rFonts w:ascii="Calibri" w:eastAsia="Times New Roman" w:hAnsi="Calibri" w:cs="Times New Roman"/>
                <w:color w:val="000000"/>
              </w:rPr>
            </w:pPr>
            <w:ins w:id="627" w:author="Holly Celina Mcqueary" w:date="2019-09-17T10:46:00Z">
              <w:r w:rsidRPr="00A011E2">
                <w:rPr>
                  <w:rFonts w:ascii="Calibri" w:eastAsia="Times New Roman" w:hAnsi="Calibri" w:cs="Times New Roman"/>
                  <w:color w:val="000000"/>
                </w:rPr>
                <w:t>93.0434783</w:t>
              </w:r>
            </w:ins>
          </w:p>
        </w:tc>
      </w:tr>
      <w:tr w:rsidR="00A011E2" w:rsidRPr="00A011E2" w14:paraId="4F89D0C1" w14:textId="77777777" w:rsidTr="00A011E2">
        <w:trPr>
          <w:trHeight w:val="320"/>
          <w:ins w:id="628" w:author="Holly Celina Mcqueary" w:date="2019-09-17T10:46:00Z"/>
        </w:trPr>
        <w:tc>
          <w:tcPr>
            <w:tcW w:w="1300" w:type="dxa"/>
            <w:tcBorders>
              <w:top w:val="nil"/>
              <w:left w:val="nil"/>
              <w:bottom w:val="nil"/>
              <w:right w:val="nil"/>
            </w:tcBorders>
            <w:shd w:val="clear" w:color="auto" w:fill="auto"/>
            <w:noWrap/>
            <w:vAlign w:val="bottom"/>
            <w:hideMark/>
          </w:tcPr>
          <w:p w14:paraId="1DBE1235" w14:textId="77777777" w:rsidR="00A011E2" w:rsidRPr="00A011E2" w:rsidRDefault="00A011E2" w:rsidP="00A011E2">
            <w:pPr>
              <w:rPr>
                <w:ins w:id="629" w:author="Holly Celina Mcqueary" w:date="2019-09-17T10:46:00Z"/>
                <w:rFonts w:ascii="Calibri" w:eastAsia="Times New Roman" w:hAnsi="Calibri" w:cs="Times New Roman"/>
                <w:color w:val="000000"/>
              </w:rPr>
            </w:pPr>
            <w:ins w:id="630" w:author="Holly Celina Mcqueary" w:date="2019-09-17T10:46:00Z">
              <w:r w:rsidRPr="00A011E2">
                <w:rPr>
                  <w:rFonts w:ascii="Calibri" w:eastAsia="Times New Roman" w:hAnsi="Calibri" w:cs="Times New Roman"/>
                  <w:color w:val="000000"/>
                </w:rPr>
                <w:t>MA 29</w:t>
              </w:r>
            </w:ins>
          </w:p>
        </w:tc>
        <w:tc>
          <w:tcPr>
            <w:tcW w:w="1345" w:type="dxa"/>
            <w:tcBorders>
              <w:top w:val="nil"/>
              <w:left w:val="nil"/>
              <w:bottom w:val="nil"/>
              <w:right w:val="nil"/>
            </w:tcBorders>
            <w:shd w:val="clear" w:color="auto" w:fill="auto"/>
            <w:noWrap/>
            <w:vAlign w:val="bottom"/>
            <w:hideMark/>
          </w:tcPr>
          <w:p w14:paraId="1FCD41C4" w14:textId="77777777" w:rsidR="00A011E2" w:rsidRPr="00A011E2" w:rsidRDefault="00A011E2" w:rsidP="00A011E2">
            <w:pPr>
              <w:jc w:val="right"/>
              <w:rPr>
                <w:ins w:id="631" w:author="Holly Celina Mcqueary" w:date="2019-09-17T10:46:00Z"/>
                <w:rFonts w:ascii="Calibri" w:eastAsia="Times New Roman" w:hAnsi="Calibri" w:cs="Times New Roman"/>
                <w:color w:val="000000"/>
              </w:rPr>
            </w:pPr>
            <w:ins w:id="632"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2060ACC2" w14:textId="77777777" w:rsidR="00A011E2" w:rsidRPr="00A011E2" w:rsidRDefault="00A011E2" w:rsidP="00A011E2">
            <w:pPr>
              <w:jc w:val="right"/>
              <w:rPr>
                <w:ins w:id="633" w:author="Holly Celina Mcqueary" w:date="2019-09-17T10:46:00Z"/>
                <w:rFonts w:ascii="Calibri" w:eastAsia="Times New Roman" w:hAnsi="Calibri" w:cs="Times New Roman"/>
                <w:color w:val="000000"/>
              </w:rPr>
            </w:pPr>
            <w:ins w:id="634"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37D05CED" w14:textId="77777777" w:rsidR="00A011E2" w:rsidRPr="00A011E2" w:rsidRDefault="00A011E2" w:rsidP="00A011E2">
            <w:pPr>
              <w:jc w:val="right"/>
              <w:rPr>
                <w:ins w:id="635" w:author="Holly Celina Mcqueary" w:date="2019-09-17T10:46:00Z"/>
                <w:rFonts w:ascii="Calibri" w:eastAsia="Times New Roman" w:hAnsi="Calibri" w:cs="Times New Roman"/>
                <w:color w:val="000000"/>
              </w:rPr>
            </w:pPr>
            <w:ins w:id="636" w:author="Holly Celina Mcqueary" w:date="2019-09-17T10:46:00Z">
              <w:r w:rsidRPr="00A011E2">
                <w:rPr>
                  <w:rFonts w:ascii="Calibri" w:eastAsia="Times New Roman" w:hAnsi="Calibri" w:cs="Times New Roman"/>
                  <w:color w:val="000000"/>
                </w:rPr>
                <w:t>99.1304348</w:t>
              </w:r>
            </w:ins>
          </w:p>
        </w:tc>
      </w:tr>
      <w:tr w:rsidR="00A011E2" w:rsidRPr="00A011E2" w14:paraId="1DB1F0AE" w14:textId="77777777" w:rsidTr="00A011E2">
        <w:trPr>
          <w:trHeight w:val="320"/>
          <w:ins w:id="637" w:author="Holly Celina Mcqueary" w:date="2019-09-17T10:46:00Z"/>
        </w:trPr>
        <w:tc>
          <w:tcPr>
            <w:tcW w:w="1300" w:type="dxa"/>
            <w:tcBorders>
              <w:top w:val="nil"/>
              <w:left w:val="nil"/>
              <w:bottom w:val="nil"/>
              <w:right w:val="nil"/>
            </w:tcBorders>
            <w:shd w:val="clear" w:color="auto" w:fill="auto"/>
            <w:noWrap/>
            <w:vAlign w:val="bottom"/>
            <w:hideMark/>
          </w:tcPr>
          <w:p w14:paraId="751A6216" w14:textId="77777777" w:rsidR="00A011E2" w:rsidRPr="00A011E2" w:rsidRDefault="00A011E2" w:rsidP="00A011E2">
            <w:pPr>
              <w:rPr>
                <w:ins w:id="638" w:author="Holly Celina Mcqueary" w:date="2019-09-17T10:46:00Z"/>
                <w:rFonts w:ascii="Calibri" w:eastAsia="Times New Roman" w:hAnsi="Calibri" w:cs="Times New Roman"/>
                <w:color w:val="000000"/>
              </w:rPr>
            </w:pPr>
            <w:ins w:id="639" w:author="Holly Celina Mcqueary" w:date="2019-09-17T10:46:00Z">
              <w:r w:rsidRPr="00A011E2">
                <w:rPr>
                  <w:rFonts w:ascii="Calibri" w:eastAsia="Times New Roman" w:hAnsi="Calibri" w:cs="Times New Roman"/>
                  <w:color w:val="000000"/>
                </w:rPr>
                <w:t>MA 88</w:t>
              </w:r>
            </w:ins>
          </w:p>
        </w:tc>
        <w:tc>
          <w:tcPr>
            <w:tcW w:w="1345" w:type="dxa"/>
            <w:tcBorders>
              <w:top w:val="nil"/>
              <w:left w:val="nil"/>
              <w:bottom w:val="nil"/>
              <w:right w:val="nil"/>
            </w:tcBorders>
            <w:shd w:val="clear" w:color="auto" w:fill="auto"/>
            <w:noWrap/>
            <w:vAlign w:val="bottom"/>
            <w:hideMark/>
          </w:tcPr>
          <w:p w14:paraId="1031EE5D" w14:textId="77777777" w:rsidR="00A011E2" w:rsidRPr="00A011E2" w:rsidRDefault="00A011E2" w:rsidP="00A011E2">
            <w:pPr>
              <w:jc w:val="right"/>
              <w:rPr>
                <w:ins w:id="640" w:author="Holly Celina Mcqueary" w:date="2019-09-17T10:46:00Z"/>
                <w:rFonts w:ascii="Calibri" w:eastAsia="Times New Roman" w:hAnsi="Calibri" w:cs="Times New Roman"/>
                <w:color w:val="000000"/>
              </w:rPr>
            </w:pPr>
            <w:ins w:id="641"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66922FBD" w14:textId="77777777" w:rsidR="00A011E2" w:rsidRPr="00A011E2" w:rsidRDefault="00A011E2" w:rsidP="00A011E2">
            <w:pPr>
              <w:jc w:val="right"/>
              <w:rPr>
                <w:ins w:id="642" w:author="Holly Celina Mcqueary" w:date="2019-09-17T10:46:00Z"/>
                <w:rFonts w:ascii="Calibri" w:eastAsia="Times New Roman" w:hAnsi="Calibri" w:cs="Times New Roman"/>
                <w:color w:val="000000"/>
              </w:rPr>
            </w:pPr>
            <w:ins w:id="643" w:author="Holly Celina Mcqueary" w:date="2019-09-17T10:46:00Z">
              <w:r w:rsidRPr="00A011E2">
                <w:rPr>
                  <w:rFonts w:ascii="Calibri" w:eastAsia="Times New Roman" w:hAnsi="Calibri" w:cs="Times New Roman"/>
                  <w:color w:val="000000"/>
                </w:rPr>
                <w:t>0</w:t>
              </w:r>
            </w:ins>
          </w:p>
        </w:tc>
        <w:tc>
          <w:tcPr>
            <w:tcW w:w="1419" w:type="dxa"/>
            <w:tcBorders>
              <w:top w:val="nil"/>
              <w:left w:val="nil"/>
              <w:bottom w:val="nil"/>
              <w:right w:val="nil"/>
            </w:tcBorders>
            <w:shd w:val="clear" w:color="auto" w:fill="auto"/>
            <w:noWrap/>
            <w:vAlign w:val="bottom"/>
            <w:hideMark/>
          </w:tcPr>
          <w:p w14:paraId="113E4A38" w14:textId="77777777" w:rsidR="00A011E2" w:rsidRPr="00A011E2" w:rsidRDefault="00A011E2" w:rsidP="00A011E2">
            <w:pPr>
              <w:jc w:val="right"/>
              <w:rPr>
                <w:ins w:id="644" w:author="Holly Celina Mcqueary" w:date="2019-09-17T10:46:00Z"/>
                <w:rFonts w:ascii="Calibri" w:eastAsia="Times New Roman" w:hAnsi="Calibri" w:cs="Times New Roman"/>
                <w:color w:val="000000"/>
              </w:rPr>
            </w:pPr>
            <w:ins w:id="645" w:author="Holly Celina Mcqueary" w:date="2019-09-17T10:46:00Z">
              <w:r w:rsidRPr="00A011E2">
                <w:rPr>
                  <w:rFonts w:ascii="Calibri" w:eastAsia="Times New Roman" w:hAnsi="Calibri" w:cs="Times New Roman"/>
                  <w:color w:val="000000"/>
                </w:rPr>
                <w:t>80</w:t>
              </w:r>
            </w:ins>
          </w:p>
        </w:tc>
      </w:tr>
      <w:tr w:rsidR="00A011E2" w:rsidRPr="00A011E2" w14:paraId="2C9C5193" w14:textId="77777777" w:rsidTr="00A011E2">
        <w:trPr>
          <w:trHeight w:val="320"/>
          <w:ins w:id="646" w:author="Holly Celina Mcqueary" w:date="2019-09-17T10:46:00Z"/>
        </w:trPr>
        <w:tc>
          <w:tcPr>
            <w:tcW w:w="1300" w:type="dxa"/>
            <w:tcBorders>
              <w:top w:val="nil"/>
              <w:left w:val="nil"/>
              <w:bottom w:val="nil"/>
              <w:right w:val="nil"/>
            </w:tcBorders>
            <w:shd w:val="clear" w:color="auto" w:fill="auto"/>
            <w:noWrap/>
            <w:vAlign w:val="bottom"/>
            <w:hideMark/>
          </w:tcPr>
          <w:p w14:paraId="4E6B0EBD" w14:textId="77777777" w:rsidR="00A011E2" w:rsidRPr="00A011E2" w:rsidRDefault="00A011E2" w:rsidP="00A011E2">
            <w:pPr>
              <w:rPr>
                <w:ins w:id="647" w:author="Holly Celina Mcqueary" w:date="2019-09-17T10:46:00Z"/>
                <w:rFonts w:ascii="Calibri" w:eastAsia="Times New Roman" w:hAnsi="Calibri" w:cs="Times New Roman"/>
                <w:color w:val="000000"/>
              </w:rPr>
            </w:pPr>
            <w:ins w:id="648" w:author="Holly Celina Mcqueary" w:date="2019-09-17T10:46:00Z">
              <w:r w:rsidRPr="00A011E2">
                <w:rPr>
                  <w:rFonts w:ascii="Calibri" w:eastAsia="Times New Roman" w:hAnsi="Calibri" w:cs="Times New Roman"/>
                  <w:color w:val="000000"/>
                </w:rPr>
                <w:t>MA 108</w:t>
              </w:r>
            </w:ins>
          </w:p>
        </w:tc>
        <w:tc>
          <w:tcPr>
            <w:tcW w:w="1345" w:type="dxa"/>
            <w:tcBorders>
              <w:top w:val="nil"/>
              <w:left w:val="nil"/>
              <w:bottom w:val="nil"/>
              <w:right w:val="nil"/>
            </w:tcBorders>
            <w:shd w:val="clear" w:color="auto" w:fill="auto"/>
            <w:noWrap/>
            <w:vAlign w:val="bottom"/>
            <w:hideMark/>
          </w:tcPr>
          <w:p w14:paraId="7C214618" w14:textId="77777777" w:rsidR="00A011E2" w:rsidRPr="00A011E2" w:rsidRDefault="00A011E2" w:rsidP="00A011E2">
            <w:pPr>
              <w:jc w:val="right"/>
              <w:rPr>
                <w:ins w:id="649" w:author="Holly Celina Mcqueary" w:date="2019-09-17T10:46:00Z"/>
                <w:rFonts w:ascii="Calibri" w:eastAsia="Times New Roman" w:hAnsi="Calibri" w:cs="Times New Roman"/>
                <w:color w:val="000000"/>
              </w:rPr>
            </w:pPr>
            <w:ins w:id="650"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238AF3F7" w14:textId="77777777" w:rsidR="00A011E2" w:rsidRPr="00A011E2" w:rsidRDefault="00A011E2" w:rsidP="00A011E2">
            <w:pPr>
              <w:jc w:val="right"/>
              <w:rPr>
                <w:ins w:id="651" w:author="Holly Celina Mcqueary" w:date="2019-09-17T10:46:00Z"/>
                <w:rFonts w:ascii="Calibri" w:eastAsia="Times New Roman" w:hAnsi="Calibri" w:cs="Times New Roman"/>
                <w:color w:val="000000"/>
              </w:rPr>
            </w:pPr>
            <w:ins w:id="652" w:author="Holly Celina Mcqueary" w:date="2019-09-17T10:46:00Z">
              <w:r w:rsidRPr="00A011E2">
                <w:rPr>
                  <w:rFonts w:ascii="Calibri" w:eastAsia="Times New Roman" w:hAnsi="Calibri" w:cs="Times New Roman"/>
                  <w:color w:val="000000"/>
                </w:rPr>
                <w:t>33.3333333</w:t>
              </w:r>
            </w:ins>
          </w:p>
        </w:tc>
        <w:tc>
          <w:tcPr>
            <w:tcW w:w="1419" w:type="dxa"/>
            <w:tcBorders>
              <w:top w:val="nil"/>
              <w:left w:val="nil"/>
              <w:bottom w:val="nil"/>
              <w:right w:val="nil"/>
            </w:tcBorders>
            <w:shd w:val="clear" w:color="auto" w:fill="auto"/>
            <w:noWrap/>
            <w:vAlign w:val="bottom"/>
            <w:hideMark/>
          </w:tcPr>
          <w:p w14:paraId="24BE1E47" w14:textId="77777777" w:rsidR="00A011E2" w:rsidRPr="00A011E2" w:rsidRDefault="00A011E2" w:rsidP="00A011E2">
            <w:pPr>
              <w:jc w:val="right"/>
              <w:rPr>
                <w:ins w:id="653" w:author="Holly Celina Mcqueary" w:date="2019-09-17T10:46:00Z"/>
                <w:rFonts w:ascii="Calibri" w:eastAsia="Times New Roman" w:hAnsi="Calibri" w:cs="Times New Roman"/>
                <w:color w:val="000000"/>
              </w:rPr>
            </w:pPr>
            <w:ins w:id="654" w:author="Holly Celina Mcqueary" w:date="2019-09-17T10:46:00Z">
              <w:r w:rsidRPr="00A011E2">
                <w:rPr>
                  <w:rFonts w:ascii="Calibri" w:eastAsia="Times New Roman" w:hAnsi="Calibri" w:cs="Times New Roman"/>
                  <w:color w:val="000000"/>
                </w:rPr>
                <w:t>30.4347826</w:t>
              </w:r>
            </w:ins>
          </w:p>
        </w:tc>
      </w:tr>
      <w:tr w:rsidR="00A011E2" w:rsidRPr="00A011E2" w14:paraId="3526449C" w14:textId="77777777" w:rsidTr="00A011E2">
        <w:trPr>
          <w:trHeight w:val="320"/>
          <w:ins w:id="655" w:author="Holly Celina Mcqueary" w:date="2019-09-17T10:46:00Z"/>
        </w:trPr>
        <w:tc>
          <w:tcPr>
            <w:tcW w:w="1300" w:type="dxa"/>
            <w:tcBorders>
              <w:top w:val="nil"/>
              <w:left w:val="nil"/>
              <w:bottom w:val="nil"/>
              <w:right w:val="nil"/>
            </w:tcBorders>
            <w:shd w:val="clear" w:color="auto" w:fill="auto"/>
            <w:noWrap/>
            <w:vAlign w:val="bottom"/>
            <w:hideMark/>
          </w:tcPr>
          <w:p w14:paraId="03F24EB2" w14:textId="77777777" w:rsidR="00A011E2" w:rsidRPr="00A011E2" w:rsidRDefault="00A011E2" w:rsidP="00A011E2">
            <w:pPr>
              <w:rPr>
                <w:ins w:id="656" w:author="Holly Celina Mcqueary" w:date="2019-09-17T10:46:00Z"/>
                <w:rFonts w:ascii="Calibri" w:eastAsia="Times New Roman" w:hAnsi="Calibri" w:cs="Times New Roman"/>
                <w:color w:val="000000"/>
              </w:rPr>
            </w:pPr>
            <w:ins w:id="657" w:author="Holly Celina Mcqueary" w:date="2019-09-17T10:46:00Z">
              <w:r w:rsidRPr="00A011E2">
                <w:rPr>
                  <w:rFonts w:ascii="Calibri" w:eastAsia="Times New Roman" w:hAnsi="Calibri" w:cs="Times New Roman"/>
                  <w:color w:val="000000"/>
                </w:rPr>
                <w:t>MA 119</w:t>
              </w:r>
            </w:ins>
          </w:p>
        </w:tc>
        <w:tc>
          <w:tcPr>
            <w:tcW w:w="1345" w:type="dxa"/>
            <w:tcBorders>
              <w:top w:val="nil"/>
              <w:left w:val="nil"/>
              <w:bottom w:val="nil"/>
              <w:right w:val="nil"/>
            </w:tcBorders>
            <w:shd w:val="clear" w:color="auto" w:fill="auto"/>
            <w:noWrap/>
            <w:vAlign w:val="bottom"/>
            <w:hideMark/>
          </w:tcPr>
          <w:p w14:paraId="01C1B16C" w14:textId="77777777" w:rsidR="00A011E2" w:rsidRPr="00A011E2" w:rsidRDefault="00A011E2" w:rsidP="00A011E2">
            <w:pPr>
              <w:jc w:val="right"/>
              <w:rPr>
                <w:ins w:id="658" w:author="Holly Celina Mcqueary" w:date="2019-09-17T10:46:00Z"/>
                <w:rFonts w:ascii="Calibri" w:eastAsia="Times New Roman" w:hAnsi="Calibri" w:cs="Times New Roman"/>
                <w:color w:val="000000"/>
              </w:rPr>
            </w:pPr>
            <w:ins w:id="659"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7EC03CE5" w14:textId="77777777" w:rsidR="00A011E2" w:rsidRPr="00A011E2" w:rsidRDefault="00A011E2" w:rsidP="00A011E2">
            <w:pPr>
              <w:jc w:val="right"/>
              <w:rPr>
                <w:ins w:id="660" w:author="Holly Celina Mcqueary" w:date="2019-09-17T10:46:00Z"/>
                <w:rFonts w:ascii="Calibri" w:eastAsia="Times New Roman" w:hAnsi="Calibri" w:cs="Times New Roman"/>
                <w:color w:val="000000"/>
              </w:rPr>
            </w:pPr>
            <w:ins w:id="661" w:author="Holly Celina Mcqueary" w:date="2019-09-17T10:46:00Z">
              <w:r w:rsidRPr="00A011E2">
                <w:rPr>
                  <w:rFonts w:ascii="Calibri" w:eastAsia="Times New Roman" w:hAnsi="Calibri" w:cs="Times New Roman"/>
                  <w:color w:val="000000"/>
                </w:rPr>
                <w:t>33.3333333</w:t>
              </w:r>
            </w:ins>
          </w:p>
        </w:tc>
        <w:tc>
          <w:tcPr>
            <w:tcW w:w="1419" w:type="dxa"/>
            <w:tcBorders>
              <w:top w:val="nil"/>
              <w:left w:val="nil"/>
              <w:bottom w:val="nil"/>
              <w:right w:val="nil"/>
            </w:tcBorders>
            <w:shd w:val="clear" w:color="auto" w:fill="auto"/>
            <w:noWrap/>
            <w:vAlign w:val="bottom"/>
            <w:hideMark/>
          </w:tcPr>
          <w:p w14:paraId="2FED1408" w14:textId="77777777" w:rsidR="00A011E2" w:rsidRPr="00A011E2" w:rsidRDefault="00A011E2" w:rsidP="00A011E2">
            <w:pPr>
              <w:jc w:val="right"/>
              <w:rPr>
                <w:ins w:id="662" w:author="Holly Celina Mcqueary" w:date="2019-09-17T10:46:00Z"/>
                <w:rFonts w:ascii="Calibri" w:eastAsia="Times New Roman" w:hAnsi="Calibri" w:cs="Times New Roman"/>
                <w:color w:val="000000"/>
              </w:rPr>
            </w:pPr>
            <w:ins w:id="663" w:author="Holly Celina Mcqueary" w:date="2019-09-17T10:46:00Z">
              <w:r w:rsidRPr="00A011E2">
                <w:rPr>
                  <w:rFonts w:ascii="Calibri" w:eastAsia="Times New Roman" w:hAnsi="Calibri" w:cs="Times New Roman"/>
                  <w:color w:val="000000"/>
                </w:rPr>
                <w:t>97.3913043</w:t>
              </w:r>
            </w:ins>
          </w:p>
        </w:tc>
      </w:tr>
      <w:tr w:rsidR="00A011E2" w:rsidRPr="00A011E2" w14:paraId="453CA2FC" w14:textId="77777777" w:rsidTr="00A011E2">
        <w:trPr>
          <w:trHeight w:val="320"/>
          <w:ins w:id="664" w:author="Holly Celina Mcqueary" w:date="2019-09-17T10:46:00Z"/>
        </w:trPr>
        <w:tc>
          <w:tcPr>
            <w:tcW w:w="1300" w:type="dxa"/>
            <w:tcBorders>
              <w:top w:val="nil"/>
              <w:left w:val="nil"/>
              <w:bottom w:val="nil"/>
              <w:right w:val="nil"/>
            </w:tcBorders>
            <w:shd w:val="clear" w:color="auto" w:fill="auto"/>
            <w:noWrap/>
            <w:vAlign w:val="bottom"/>
            <w:hideMark/>
          </w:tcPr>
          <w:p w14:paraId="1822D603" w14:textId="77777777" w:rsidR="00A011E2" w:rsidRPr="00A011E2" w:rsidRDefault="00A011E2" w:rsidP="00A011E2">
            <w:pPr>
              <w:rPr>
                <w:ins w:id="665" w:author="Holly Celina Mcqueary" w:date="2019-09-17T10:46:00Z"/>
                <w:rFonts w:ascii="Calibri" w:eastAsia="Times New Roman" w:hAnsi="Calibri" w:cs="Times New Roman"/>
                <w:color w:val="000000"/>
              </w:rPr>
            </w:pPr>
            <w:ins w:id="666" w:author="Holly Celina Mcqueary" w:date="2019-09-17T10:46:00Z">
              <w:r w:rsidRPr="00A011E2">
                <w:rPr>
                  <w:rFonts w:ascii="Calibri" w:eastAsia="Times New Roman" w:hAnsi="Calibri" w:cs="Times New Roman"/>
                  <w:color w:val="000000"/>
                </w:rPr>
                <w:t>GC 76</w:t>
              </w:r>
            </w:ins>
          </w:p>
        </w:tc>
        <w:tc>
          <w:tcPr>
            <w:tcW w:w="1345" w:type="dxa"/>
            <w:tcBorders>
              <w:top w:val="nil"/>
              <w:left w:val="nil"/>
              <w:bottom w:val="nil"/>
              <w:right w:val="nil"/>
            </w:tcBorders>
            <w:shd w:val="clear" w:color="auto" w:fill="auto"/>
            <w:noWrap/>
            <w:vAlign w:val="bottom"/>
            <w:hideMark/>
          </w:tcPr>
          <w:p w14:paraId="0B78F38E" w14:textId="77777777" w:rsidR="00A011E2" w:rsidRPr="00A011E2" w:rsidRDefault="00A011E2" w:rsidP="00A011E2">
            <w:pPr>
              <w:jc w:val="right"/>
              <w:rPr>
                <w:ins w:id="667" w:author="Holly Celina Mcqueary" w:date="2019-09-17T10:46:00Z"/>
                <w:rFonts w:ascii="Calibri" w:eastAsia="Times New Roman" w:hAnsi="Calibri" w:cs="Times New Roman"/>
                <w:color w:val="000000"/>
              </w:rPr>
            </w:pPr>
            <w:ins w:id="668" w:author="Holly Celina Mcqueary" w:date="2019-09-17T10:46:00Z">
              <w:r w:rsidRPr="00A011E2">
                <w:rPr>
                  <w:rFonts w:ascii="Calibri" w:eastAsia="Times New Roman" w:hAnsi="Calibri" w:cs="Times New Roman"/>
                  <w:color w:val="000000"/>
                </w:rPr>
                <w:t>9</w:t>
              </w:r>
            </w:ins>
          </w:p>
        </w:tc>
        <w:tc>
          <w:tcPr>
            <w:tcW w:w="1419" w:type="dxa"/>
            <w:tcBorders>
              <w:top w:val="nil"/>
              <w:left w:val="nil"/>
              <w:bottom w:val="nil"/>
              <w:right w:val="nil"/>
            </w:tcBorders>
            <w:shd w:val="clear" w:color="auto" w:fill="auto"/>
            <w:noWrap/>
            <w:vAlign w:val="bottom"/>
            <w:hideMark/>
          </w:tcPr>
          <w:p w14:paraId="3A24467C" w14:textId="77777777" w:rsidR="00A011E2" w:rsidRPr="00A011E2" w:rsidRDefault="00A011E2" w:rsidP="00A011E2">
            <w:pPr>
              <w:jc w:val="right"/>
              <w:rPr>
                <w:ins w:id="669" w:author="Holly Celina Mcqueary" w:date="2019-09-17T10:46:00Z"/>
                <w:rFonts w:ascii="Calibri" w:eastAsia="Times New Roman" w:hAnsi="Calibri" w:cs="Times New Roman"/>
                <w:color w:val="000000"/>
              </w:rPr>
            </w:pPr>
            <w:ins w:id="670" w:author="Holly Celina Mcqueary" w:date="2019-09-17T10:46:00Z">
              <w:r w:rsidRPr="00A011E2">
                <w:rPr>
                  <w:rFonts w:ascii="Calibri" w:eastAsia="Times New Roman" w:hAnsi="Calibri" w:cs="Times New Roman"/>
                  <w:color w:val="000000"/>
                </w:rPr>
                <w:t>0</w:t>
              </w:r>
            </w:ins>
          </w:p>
        </w:tc>
        <w:tc>
          <w:tcPr>
            <w:tcW w:w="1419" w:type="dxa"/>
            <w:tcBorders>
              <w:top w:val="nil"/>
              <w:left w:val="nil"/>
              <w:bottom w:val="nil"/>
              <w:right w:val="nil"/>
            </w:tcBorders>
            <w:shd w:val="clear" w:color="auto" w:fill="auto"/>
            <w:noWrap/>
            <w:vAlign w:val="bottom"/>
            <w:hideMark/>
          </w:tcPr>
          <w:p w14:paraId="1CB0C9DB" w14:textId="77777777" w:rsidR="00A011E2" w:rsidRPr="00A011E2" w:rsidRDefault="00A011E2" w:rsidP="00A011E2">
            <w:pPr>
              <w:jc w:val="right"/>
              <w:rPr>
                <w:ins w:id="671" w:author="Holly Celina Mcqueary" w:date="2019-09-17T10:46:00Z"/>
                <w:rFonts w:ascii="Calibri" w:eastAsia="Times New Roman" w:hAnsi="Calibri" w:cs="Times New Roman"/>
                <w:color w:val="000000"/>
              </w:rPr>
            </w:pPr>
            <w:ins w:id="672" w:author="Holly Celina Mcqueary" w:date="2019-09-17T10:46:00Z">
              <w:r w:rsidRPr="00A011E2">
                <w:rPr>
                  <w:rFonts w:ascii="Calibri" w:eastAsia="Times New Roman" w:hAnsi="Calibri" w:cs="Times New Roman"/>
                  <w:color w:val="000000"/>
                </w:rPr>
                <w:t>91.3043478</w:t>
              </w:r>
            </w:ins>
          </w:p>
        </w:tc>
      </w:tr>
      <w:tr w:rsidR="00A011E2" w:rsidRPr="00A011E2" w14:paraId="33EC4321" w14:textId="77777777" w:rsidTr="00A011E2">
        <w:trPr>
          <w:trHeight w:val="320"/>
          <w:ins w:id="673" w:author="Holly Celina Mcqueary" w:date="2019-09-17T10:46:00Z"/>
        </w:trPr>
        <w:tc>
          <w:tcPr>
            <w:tcW w:w="1300" w:type="dxa"/>
            <w:tcBorders>
              <w:top w:val="nil"/>
              <w:left w:val="nil"/>
              <w:bottom w:val="nil"/>
              <w:right w:val="nil"/>
            </w:tcBorders>
            <w:shd w:val="clear" w:color="auto" w:fill="auto"/>
            <w:noWrap/>
            <w:vAlign w:val="bottom"/>
            <w:hideMark/>
          </w:tcPr>
          <w:p w14:paraId="424581E0" w14:textId="77777777" w:rsidR="00A011E2" w:rsidRPr="00A011E2" w:rsidRDefault="00A011E2" w:rsidP="00A011E2">
            <w:pPr>
              <w:rPr>
                <w:ins w:id="674" w:author="Holly Celina Mcqueary" w:date="2019-09-17T10:46:00Z"/>
                <w:rFonts w:ascii="Calibri" w:eastAsia="Times New Roman" w:hAnsi="Calibri" w:cs="Times New Roman"/>
                <w:color w:val="000000"/>
              </w:rPr>
            </w:pPr>
            <w:ins w:id="675" w:author="Holly Celina Mcqueary" w:date="2019-09-17T10:46:00Z">
              <w:r w:rsidRPr="00A011E2">
                <w:rPr>
                  <w:rFonts w:ascii="Calibri" w:eastAsia="Times New Roman" w:hAnsi="Calibri" w:cs="Times New Roman"/>
                  <w:color w:val="000000"/>
                </w:rPr>
                <w:t>GC 76</w:t>
              </w:r>
            </w:ins>
          </w:p>
        </w:tc>
        <w:tc>
          <w:tcPr>
            <w:tcW w:w="1345" w:type="dxa"/>
            <w:tcBorders>
              <w:top w:val="nil"/>
              <w:left w:val="nil"/>
              <w:bottom w:val="nil"/>
              <w:right w:val="nil"/>
            </w:tcBorders>
            <w:shd w:val="clear" w:color="auto" w:fill="auto"/>
            <w:noWrap/>
            <w:vAlign w:val="bottom"/>
            <w:hideMark/>
          </w:tcPr>
          <w:p w14:paraId="7F945087" w14:textId="77777777" w:rsidR="00A011E2" w:rsidRPr="00A011E2" w:rsidRDefault="00A011E2" w:rsidP="00A011E2">
            <w:pPr>
              <w:jc w:val="right"/>
              <w:rPr>
                <w:ins w:id="676" w:author="Holly Celina Mcqueary" w:date="2019-09-17T10:46:00Z"/>
                <w:rFonts w:ascii="Calibri" w:eastAsia="Times New Roman" w:hAnsi="Calibri" w:cs="Times New Roman"/>
                <w:color w:val="000000"/>
              </w:rPr>
            </w:pPr>
            <w:ins w:id="677" w:author="Holly Celina Mcqueary" w:date="2019-09-17T10:46:00Z">
              <w:r w:rsidRPr="00A011E2">
                <w:rPr>
                  <w:rFonts w:ascii="Calibri" w:eastAsia="Times New Roman" w:hAnsi="Calibri" w:cs="Times New Roman"/>
                  <w:color w:val="000000"/>
                </w:rPr>
                <w:t>10</w:t>
              </w:r>
            </w:ins>
          </w:p>
        </w:tc>
        <w:tc>
          <w:tcPr>
            <w:tcW w:w="1419" w:type="dxa"/>
            <w:tcBorders>
              <w:top w:val="nil"/>
              <w:left w:val="nil"/>
              <w:bottom w:val="nil"/>
              <w:right w:val="nil"/>
            </w:tcBorders>
            <w:shd w:val="clear" w:color="auto" w:fill="auto"/>
            <w:noWrap/>
            <w:vAlign w:val="bottom"/>
            <w:hideMark/>
          </w:tcPr>
          <w:p w14:paraId="77E2494B" w14:textId="77777777" w:rsidR="00A011E2" w:rsidRPr="00A011E2" w:rsidRDefault="00A011E2" w:rsidP="00A011E2">
            <w:pPr>
              <w:jc w:val="right"/>
              <w:rPr>
                <w:ins w:id="678" w:author="Holly Celina Mcqueary" w:date="2019-09-17T10:46:00Z"/>
                <w:rFonts w:ascii="Calibri" w:eastAsia="Times New Roman" w:hAnsi="Calibri" w:cs="Times New Roman"/>
                <w:color w:val="000000"/>
              </w:rPr>
            </w:pPr>
            <w:ins w:id="679"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3F22C4FF" w14:textId="51311832" w:rsidR="00A011E2" w:rsidRPr="00A011E2" w:rsidRDefault="00A011E2" w:rsidP="00A011E2">
            <w:pPr>
              <w:jc w:val="right"/>
              <w:rPr>
                <w:ins w:id="680" w:author="Holly Celina Mcqueary" w:date="2019-09-17T10:46:00Z"/>
                <w:rFonts w:ascii="Calibri" w:eastAsia="Times New Roman" w:hAnsi="Calibri" w:cs="Times New Roman"/>
                <w:color w:val="000000"/>
              </w:rPr>
            </w:pPr>
            <w:ins w:id="681" w:author="Holly Celina Mcqueary" w:date="2019-09-17T10:47:00Z">
              <w:r w:rsidRPr="00A011E2">
                <w:rPr>
                  <w:rFonts w:ascii="Calibri" w:eastAsia="Times New Roman" w:hAnsi="Calibri" w:cs="Times New Roman"/>
                  <w:color w:val="000000"/>
                </w:rPr>
                <w:t>91.3043478</w:t>
              </w:r>
            </w:ins>
          </w:p>
        </w:tc>
      </w:tr>
      <w:tr w:rsidR="00A011E2" w:rsidRPr="00A011E2" w14:paraId="5F1C3DA2" w14:textId="77777777" w:rsidTr="00A011E2">
        <w:trPr>
          <w:trHeight w:val="320"/>
          <w:ins w:id="682" w:author="Holly Celina Mcqueary" w:date="2019-09-17T10:46:00Z"/>
        </w:trPr>
        <w:tc>
          <w:tcPr>
            <w:tcW w:w="1300" w:type="dxa"/>
            <w:tcBorders>
              <w:top w:val="nil"/>
              <w:left w:val="nil"/>
              <w:bottom w:val="nil"/>
              <w:right w:val="nil"/>
            </w:tcBorders>
            <w:shd w:val="clear" w:color="auto" w:fill="auto"/>
            <w:noWrap/>
            <w:vAlign w:val="bottom"/>
            <w:hideMark/>
          </w:tcPr>
          <w:p w14:paraId="09D81053" w14:textId="77777777" w:rsidR="00A011E2" w:rsidRPr="00A011E2" w:rsidRDefault="00A011E2" w:rsidP="00A011E2">
            <w:pPr>
              <w:rPr>
                <w:ins w:id="683" w:author="Holly Celina Mcqueary" w:date="2019-09-17T10:46:00Z"/>
                <w:rFonts w:ascii="Calibri" w:eastAsia="Times New Roman" w:hAnsi="Calibri" w:cs="Times New Roman"/>
                <w:color w:val="000000"/>
              </w:rPr>
            </w:pPr>
            <w:ins w:id="684" w:author="Holly Celina Mcqueary" w:date="2019-09-17T10:46:00Z">
              <w:r w:rsidRPr="00A011E2">
                <w:rPr>
                  <w:rFonts w:ascii="Calibri" w:eastAsia="Times New Roman" w:hAnsi="Calibri" w:cs="Times New Roman"/>
                  <w:color w:val="000000"/>
                </w:rPr>
                <w:t>GC 18</w:t>
              </w:r>
            </w:ins>
          </w:p>
        </w:tc>
        <w:tc>
          <w:tcPr>
            <w:tcW w:w="1345" w:type="dxa"/>
            <w:tcBorders>
              <w:top w:val="nil"/>
              <w:left w:val="nil"/>
              <w:bottom w:val="nil"/>
              <w:right w:val="nil"/>
            </w:tcBorders>
            <w:shd w:val="clear" w:color="auto" w:fill="auto"/>
            <w:noWrap/>
            <w:vAlign w:val="bottom"/>
            <w:hideMark/>
          </w:tcPr>
          <w:p w14:paraId="40F6F0A2" w14:textId="77777777" w:rsidR="00A011E2" w:rsidRPr="00A011E2" w:rsidRDefault="00A011E2" w:rsidP="00A011E2">
            <w:pPr>
              <w:jc w:val="right"/>
              <w:rPr>
                <w:ins w:id="685" w:author="Holly Celina Mcqueary" w:date="2019-09-17T10:46:00Z"/>
                <w:rFonts w:ascii="Calibri" w:eastAsia="Times New Roman" w:hAnsi="Calibri" w:cs="Times New Roman"/>
                <w:color w:val="000000"/>
              </w:rPr>
            </w:pPr>
            <w:ins w:id="686" w:author="Holly Celina Mcqueary" w:date="2019-09-17T10:46:00Z">
              <w:r w:rsidRPr="00A011E2">
                <w:rPr>
                  <w:rFonts w:ascii="Calibri" w:eastAsia="Times New Roman" w:hAnsi="Calibri" w:cs="Times New Roman"/>
                  <w:color w:val="000000"/>
                </w:rPr>
                <w:t>12</w:t>
              </w:r>
            </w:ins>
          </w:p>
        </w:tc>
        <w:tc>
          <w:tcPr>
            <w:tcW w:w="1419" w:type="dxa"/>
            <w:tcBorders>
              <w:top w:val="nil"/>
              <w:left w:val="nil"/>
              <w:bottom w:val="nil"/>
              <w:right w:val="nil"/>
            </w:tcBorders>
            <w:shd w:val="clear" w:color="auto" w:fill="auto"/>
            <w:noWrap/>
            <w:vAlign w:val="bottom"/>
            <w:hideMark/>
          </w:tcPr>
          <w:p w14:paraId="5C7A3E55" w14:textId="77777777" w:rsidR="00A011E2" w:rsidRPr="00A011E2" w:rsidRDefault="00A011E2" w:rsidP="00A011E2">
            <w:pPr>
              <w:jc w:val="right"/>
              <w:rPr>
                <w:ins w:id="687" w:author="Holly Celina Mcqueary" w:date="2019-09-17T10:46:00Z"/>
                <w:rFonts w:ascii="Calibri" w:eastAsia="Times New Roman" w:hAnsi="Calibri" w:cs="Times New Roman"/>
                <w:color w:val="000000"/>
              </w:rPr>
            </w:pPr>
            <w:ins w:id="688" w:author="Holly Celina Mcqueary" w:date="2019-09-17T10:46:00Z">
              <w:r w:rsidRPr="00A011E2">
                <w:rPr>
                  <w:rFonts w:ascii="Calibri" w:eastAsia="Times New Roman" w:hAnsi="Calibri" w:cs="Times New Roman"/>
                  <w:color w:val="000000"/>
                </w:rPr>
                <w:t>30</w:t>
              </w:r>
            </w:ins>
          </w:p>
        </w:tc>
        <w:tc>
          <w:tcPr>
            <w:tcW w:w="1419" w:type="dxa"/>
            <w:tcBorders>
              <w:top w:val="nil"/>
              <w:left w:val="nil"/>
              <w:bottom w:val="nil"/>
              <w:right w:val="nil"/>
            </w:tcBorders>
            <w:shd w:val="clear" w:color="auto" w:fill="auto"/>
            <w:noWrap/>
            <w:vAlign w:val="bottom"/>
            <w:hideMark/>
          </w:tcPr>
          <w:p w14:paraId="58B627A8" w14:textId="77777777" w:rsidR="00A011E2" w:rsidRPr="00A011E2" w:rsidRDefault="00A011E2" w:rsidP="00A011E2">
            <w:pPr>
              <w:jc w:val="right"/>
              <w:rPr>
                <w:ins w:id="689" w:author="Holly Celina Mcqueary" w:date="2019-09-17T10:46:00Z"/>
                <w:rFonts w:ascii="Calibri" w:eastAsia="Times New Roman" w:hAnsi="Calibri" w:cs="Times New Roman"/>
                <w:color w:val="000000"/>
              </w:rPr>
            </w:pPr>
            <w:ins w:id="690" w:author="Holly Celina Mcqueary" w:date="2019-09-17T10:46:00Z">
              <w:r w:rsidRPr="00A011E2">
                <w:rPr>
                  <w:rFonts w:ascii="Calibri" w:eastAsia="Times New Roman" w:hAnsi="Calibri" w:cs="Times New Roman"/>
                  <w:color w:val="000000"/>
                </w:rPr>
                <w:t>72.173913</w:t>
              </w:r>
            </w:ins>
          </w:p>
        </w:tc>
      </w:tr>
      <w:tr w:rsidR="00A011E2" w:rsidRPr="00A011E2" w14:paraId="0A5EECC5" w14:textId="77777777" w:rsidTr="00A011E2">
        <w:trPr>
          <w:trHeight w:val="320"/>
          <w:ins w:id="691" w:author="Holly Celina Mcqueary" w:date="2019-09-17T10:46:00Z"/>
        </w:trPr>
        <w:tc>
          <w:tcPr>
            <w:tcW w:w="1300" w:type="dxa"/>
            <w:tcBorders>
              <w:top w:val="nil"/>
              <w:left w:val="nil"/>
              <w:bottom w:val="nil"/>
              <w:right w:val="nil"/>
            </w:tcBorders>
            <w:shd w:val="clear" w:color="auto" w:fill="auto"/>
            <w:noWrap/>
            <w:vAlign w:val="bottom"/>
            <w:hideMark/>
          </w:tcPr>
          <w:p w14:paraId="59755561" w14:textId="77777777" w:rsidR="00A011E2" w:rsidRPr="00A011E2" w:rsidRDefault="00A011E2" w:rsidP="00A011E2">
            <w:pPr>
              <w:rPr>
                <w:ins w:id="692" w:author="Holly Celina Mcqueary" w:date="2019-09-17T10:46:00Z"/>
                <w:rFonts w:ascii="Calibri" w:eastAsia="Times New Roman" w:hAnsi="Calibri" w:cs="Times New Roman"/>
                <w:color w:val="000000"/>
              </w:rPr>
            </w:pPr>
            <w:ins w:id="693" w:author="Holly Celina Mcqueary" w:date="2019-09-17T10:46:00Z">
              <w:r w:rsidRPr="00A011E2">
                <w:rPr>
                  <w:rFonts w:ascii="Calibri" w:eastAsia="Times New Roman" w:hAnsi="Calibri" w:cs="Times New Roman"/>
                  <w:color w:val="000000"/>
                </w:rPr>
                <w:t>GC 77</w:t>
              </w:r>
            </w:ins>
          </w:p>
        </w:tc>
        <w:tc>
          <w:tcPr>
            <w:tcW w:w="1345" w:type="dxa"/>
            <w:tcBorders>
              <w:top w:val="nil"/>
              <w:left w:val="nil"/>
              <w:bottom w:val="nil"/>
              <w:right w:val="nil"/>
            </w:tcBorders>
            <w:shd w:val="clear" w:color="auto" w:fill="auto"/>
            <w:noWrap/>
            <w:vAlign w:val="bottom"/>
            <w:hideMark/>
          </w:tcPr>
          <w:p w14:paraId="055948CD" w14:textId="77777777" w:rsidR="00A011E2" w:rsidRPr="00A011E2" w:rsidRDefault="00A011E2" w:rsidP="00A011E2">
            <w:pPr>
              <w:jc w:val="right"/>
              <w:rPr>
                <w:ins w:id="694" w:author="Holly Celina Mcqueary" w:date="2019-09-17T10:46:00Z"/>
                <w:rFonts w:ascii="Calibri" w:eastAsia="Times New Roman" w:hAnsi="Calibri" w:cs="Times New Roman"/>
                <w:color w:val="000000"/>
              </w:rPr>
            </w:pPr>
            <w:ins w:id="695" w:author="Holly Celina Mcqueary" w:date="2019-09-17T10:46:00Z">
              <w:r w:rsidRPr="00A011E2">
                <w:rPr>
                  <w:rFonts w:ascii="Calibri" w:eastAsia="Times New Roman" w:hAnsi="Calibri" w:cs="Times New Roman"/>
                  <w:color w:val="000000"/>
                </w:rPr>
                <w:t>12</w:t>
              </w:r>
            </w:ins>
          </w:p>
        </w:tc>
        <w:tc>
          <w:tcPr>
            <w:tcW w:w="1419" w:type="dxa"/>
            <w:tcBorders>
              <w:top w:val="nil"/>
              <w:left w:val="nil"/>
              <w:bottom w:val="nil"/>
              <w:right w:val="nil"/>
            </w:tcBorders>
            <w:shd w:val="clear" w:color="auto" w:fill="auto"/>
            <w:noWrap/>
            <w:vAlign w:val="bottom"/>
            <w:hideMark/>
          </w:tcPr>
          <w:p w14:paraId="4D4A9CCA" w14:textId="77777777" w:rsidR="00A011E2" w:rsidRPr="00A011E2" w:rsidRDefault="00A011E2" w:rsidP="00A011E2">
            <w:pPr>
              <w:jc w:val="right"/>
              <w:rPr>
                <w:ins w:id="696" w:author="Holly Celina Mcqueary" w:date="2019-09-17T10:46:00Z"/>
                <w:rFonts w:ascii="Calibri" w:eastAsia="Times New Roman" w:hAnsi="Calibri" w:cs="Times New Roman"/>
                <w:color w:val="000000"/>
              </w:rPr>
            </w:pPr>
            <w:ins w:id="697" w:author="Holly Celina Mcqueary" w:date="2019-09-17T10:46:00Z">
              <w:r w:rsidRPr="00A011E2">
                <w:rPr>
                  <w:rFonts w:ascii="Calibri" w:eastAsia="Times New Roman" w:hAnsi="Calibri" w:cs="Times New Roman"/>
                  <w:color w:val="000000"/>
                </w:rPr>
                <w:t>40</w:t>
              </w:r>
            </w:ins>
          </w:p>
        </w:tc>
        <w:tc>
          <w:tcPr>
            <w:tcW w:w="1419" w:type="dxa"/>
            <w:tcBorders>
              <w:top w:val="nil"/>
              <w:left w:val="nil"/>
              <w:bottom w:val="nil"/>
              <w:right w:val="nil"/>
            </w:tcBorders>
            <w:shd w:val="clear" w:color="auto" w:fill="auto"/>
            <w:noWrap/>
            <w:vAlign w:val="bottom"/>
            <w:hideMark/>
          </w:tcPr>
          <w:p w14:paraId="426DD3B0" w14:textId="77777777" w:rsidR="00A011E2" w:rsidRPr="00A011E2" w:rsidRDefault="00A011E2" w:rsidP="00A011E2">
            <w:pPr>
              <w:jc w:val="right"/>
              <w:rPr>
                <w:ins w:id="698" w:author="Holly Celina Mcqueary" w:date="2019-09-17T10:46:00Z"/>
                <w:rFonts w:ascii="Calibri" w:eastAsia="Times New Roman" w:hAnsi="Calibri" w:cs="Times New Roman"/>
                <w:color w:val="000000"/>
              </w:rPr>
            </w:pPr>
            <w:ins w:id="699" w:author="Holly Celina Mcqueary" w:date="2019-09-17T10:46:00Z">
              <w:r w:rsidRPr="00A011E2">
                <w:rPr>
                  <w:rFonts w:ascii="Calibri" w:eastAsia="Times New Roman" w:hAnsi="Calibri" w:cs="Times New Roman"/>
                  <w:color w:val="000000"/>
                </w:rPr>
                <w:t>81.7391304</w:t>
              </w:r>
            </w:ins>
          </w:p>
        </w:tc>
      </w:tr>
      <w:tr w:rsidR="00A011E2" w:rsidRPr="00A011E2" w14:paraId="20B66C29" w14:textId="77777777" w:rsidTr="00A011E2">
        <w:trPr>
          <w:trHeight w:val="320"/>
          <w:ins w:id="700" w:author="Holly Celina Mcqueary" w:date="2019-09-17T10:46:00Z"/>
        </w:trPr>
        <w:tc>
          <w:tcPr>
            <w:tcW w:w="1300" w:type="dxa"/>
            <w:tcBorders>
              <w:top w:val="nil"/>
              <w:left w:val="nil"/>
              <w:bottom w:val="nil"/>
              <w:right w:val="nil"/>
            </w:tcBorders>
            <w:shd w:val="clear" w:color="auto" w:fill="auto"/>
            <w:noWrap/>
            <w:vAlign w:val="bottom"/>
            <w:hideMark/>
          </w:tcPr>
          <w:p w14:paraId="76ADEF45" w14:textId="77777777" w:rsidR="00A011E2" w:rsidRPr="00A011E2" w:rsidRDefault="00A011E2" w:rsidP="00A011E2">
            <w:pPr>
              <w:rPr>
                <w:ins w:id="701" w:author="Holly Celina Mcqueary" w:date="2019-09-17T10:46:00Z"/>
                <w:rFonts w:ascii="Calibri" w:eastAsia="Times New Roman" w:hAnsi="Calibri" w:cs="Times New Roman"/>
                <w:color w:val="000000"/>
              </w:rPr>
            </w:pPr>
            <w:ins w:id="702" w:author="Holly Celina Mcqueary" w:date="2019-09-17T10:46:00Z">
              <w:r w:rsidRPr="00A011E2">
                <w:rPr>
                  <w:rFonts w:ascii="Calibri" w:eastAsia="Times New Roman" w:hAnsi="Calibri" w:cs="Times New Roman"/>
                  <w:color w:val="000000"/>
                </w:rPr>
                <w:t>MA 9</w:t>
              </w:r>
            </w:ins>
          </w:p>
        </w:tc>
        <w:tc>
          <w:tcPr>
            <w:tcW w:w="1345" w:type="dxa"/>
            <w:tcBorders>
              <w:top w:val="nil"/>
              <w:left w:val="nil"/>
              <w:bottom w:val="nil"/>
              <w:right w:val="nil"/>
            </w:tcBorders>
            <w:shd w:val="clear" w:color="auto" w:fill="auto"/>
            <w:noWrap/>
            <w:vAlign w:val="bottom"/>
            <w:hideMark/>
          </w:tcPr>
          <w:p w14:paraId="09C122A1" w14:textId="77777777" w:rsidR="00A011E2" w:rsidRPr="00A011E2" w:rsidRDefault="00A011E2" w:rsidP="00A011E2">
            <w:pPr>
              <w:jc w:val="right"/>
              <w:rPr>
                <w:ins w:id="703" w:author="Holly Celina Mcqueary" w:date="2019-09-17T10:46:00Z"/>
                <w:rFonts w:ascii="Calibri" w:eastAsia="Times New Roman" w:hAnsi="Calibri" w:cs="Times New Roman"/>
                <w:color w:val="000000"/>
              </w:rPr>
            </w:pPr>
            <w:ins w:id="704" w:author="Holly Celina Mcqueary" w:date="2019-09-17T10:46:00Z">
              <w:r w:rsidRPr="00A011E2">
                <w:rPr>
                  <w:rFonts w:ascii="Calibri" w:eastAsia="Times New Roman" w:hAnsi="Calibri" w:cs="Times New Roman"/>
                  <w:color w:val="000000"/>
                </w:rPr>
                <w:t>14</w:t>
              </w:r>
            </w:ins>
          </w:p>
        </w:tc>
        <w:tc>
          <w:tcPr>
            <w:tcW w:w="1419" w:type="dxa"/>
            <w:tcBorders>
              <w:top w:val="nil"/>
              <w:left w:val="nil"/>
              <w:bottom w:val="nil"/>
              <w:right w:val="nil"/>
            </w:tcBorders>
            <w:shd w:val="clear" w:color="auto" w:fill="auto"/>
            <w:noWrap/>
            <w:vAlign w:val="bottom"/>
            <w:hideMark/>
          </w:tcPr>
          <w:p w14:paraId="515A3801" w14:textId="77777777" w:rsidR="00A011E2" w:rsidRPr="00A011E2" w:rsidRDefault="00A011E2" w:rsidP="00A011E2">
            <w:pPr>
              <w:jc w:val="right"/>
              <w:rPr>
                <w:ins w:id="705" w:author="Holly Celina Mcqueary" w:date="2019-09-17T10:46:00Z"/>
                <w:rFonts w:ascii="Calibri" w:eastAsia="Times New Roman" w:hAnsi="Calibri" w:cs="Times New Roman"/>
                <w:color w:val="000000"/>
              </w:rPr>
            </w:pPr>
            <w:ins w:id="706" w:author="Holly Celina Mcqueary" w:date="2019-09-17T10:46:00Z">
              <w:r w:rsidRPr="00A011E2">
                <w:rPr>
                  <w:rFonts w:ascii="Calibri" w:eastAsia="Times New Roman" w:hAnsi="Calibri" w:cs="Times New Roman"/>
                  <w:color w:val="000000"/>
                </w:rPr>
                <w:t>0</w:t>
              </w:r>
            </w:ins>
          </w:p>
        </w:tc>
        <w:tc>
          <w:tcPr>
            <w:tcW w:w="1419" w:type="dxa"/>
            <w:tcBorders>
              <w:top w:val="nil"/>
              <w:left w:val="nil"/>
              <w:bottom w:val="nil"/>
              <w:right w:val="nil"/>
            </w:tcBorders>
            <w:shd w:val="clear" w:color="auto" w:fill="auto"/>
            <w:noWrap/>
            <w:vAlign w:val="bottom"/>
            <w:hideMark/>
          </w:tcPr>
          <w:p w14:paraId="0D235D13" w14:textId="77777777" w:rsidR="00A011E2" w:rsidRPr="00A011E2" w:rsidRDefault="00A011E2" w:rsidP="00A011E2">
            <w:pPr>
              <w:jc w:val="right"/>
              <w:rPr>
                <w:ins w:id="707" w:author="Holly Celina Mcqueary" w:date="2019-09-17T10:46:00Z"/>
                <w:rFonts w:ascii="Calibri" w:eastAsia="Times New Roman" w:hAnsi="Calibri" w:cs="Times New Roman"/>
                <w:color w:val="000000"/>
              </w:rPr>
            </w:pPr>
            <w:ins w:id="708" w:author="Holly Celina Mcqueary" w:date="2019-09-17T10:46:00Z">
              <w:r w:rsidRPr="00A011E2">
                <w:rPr>
                  <w:rFonts w:ascii="Calibri" w:eastAsia="Times New Roman" w:hAnsi="Calibri" w:cs="Times New Roman"/>
                  <w:color w:val="000000"/>
                </w:rPr>
                <w:t>81.7391304</w:t>
              </w:r>
            </w:ins>
          </w:p>
        </w:tc>
      </w:tr>
      <w:tr w:rsidR="00A011E2" w:rsidRPr="00A011E2" w14:paraId="2F39AF5D" w14:textId="77777777" w:rsidTr="00A011E2">
        <w:trPr>
          <w:trHeight w:val="320"/>
          <w:ins w:id="709" w:author="Holly Celina Mcqueary" w:date="2019-09-17T10:46:00Z"/>
        </w:trPr>
        <w:tc>
          <w:tcPr>
            <w:tcW w:w="1300" w:type="dxa"/>
            <w:tcBorders>
              <w:top w:val="nil"/>
              <w:left w:val="nil"/>
              <w:bottom w:val="nil"/>
              <w:right w:val="nil"/>
            </w:tcBorders>
            <w:shd w:val="clear" w:color="auto" w:fill="auto"/>
            <w:noWrap/>
            <w:vAlign w:val="bottom"/>
            <w:hideMark/>
          </w:tcPr>
          <w:p w14:paraId="11601499" w14:textId="77777777" w:rsidR="00A011E2" w:rsidRPr="00A011E2" w:rsidRDefault="00A011E2" w:rsidP="00A011E2">
            <w:pPr>
              <w:rPr>
                <w:ins w:id="710" w:author="Holly Celina Mcqueary" w:date="2019-09-17T10:46:00Z"/>
                <w:rFonts w:ascii="Calibri" w:eastAsia="Times New Roman" w:hAnsi="Calibri" w:cs="Times New Roman"/>
                <w:color w:val="000000"/>
              </w:rPr>
            </w:pPr>
            <w:ins w:id="711" w:author="Holly Celina Mcqueary" w:date="2019-09-17T10:46:00Z">
              <w:r w:rsidRPr="00A011E2">
                <w:rPr>
                  <w:rFonts w:ascii="Calibri" w:eastAsia="Times New Roman" w:hAnsi="Calibri" w:cs="Times New Roman"/>
                  <w:color w:val="000000"/>
                </w:rPr>
                <w:t>GC 76</w:t>
              </w:r>
            </w:ins>
          </w:p>
        </w:tc>
        <w:tc>
          <w:tcPr>
            <w:tcW w:w="1345" w:type="dxa"/>
            <w:tcBorders>
              <w:top w:val="nil"/>
              <w:left w:val="nil"/>
              <w:bottom w:val="nil"/>
              <w:right w:val="nil"/>
            </w:tcBorders>
            <w:shd w:val="clear" w:color="auto" w:fill="auto"/>
            <w:noWrap/>
            <w:vAlign w:val="bottom"/>
            <w:hideMark/>
          </w:tcPr>
          <w:p w14:paraId="2E02F1CC" w14:textId="77777777" w:rsidR="00A011E2" w:rsidRPr="00A011E2" w:rsidRDefault="00A011E2" w:rsidP="00A011E2">
            <w:pPr>
              <w:jc w:val="right"/>
              <w:rPr>
                <w:ins w:id="712" w:author="Holly Celina Mcqueary" w:date="2019-09-17T10:46:00Z"/>
                <w:rFonts w:ascii="Calibri" w:eastAsia="Times New Roman" w:hAnsi="Calibri" w:cs="Times New Roman"/>
                <w:color w:val="000000"/>
              </w:rPr>
            </w:pPr>
            <w:ins w:id="713" w:author="Holly Celina Mcqueary" w:date="2019-09-17T10:46:00Z">
              <w:r w:rsidRPr="00A011E2">
                <w:rPr>
                  <w:rFonts w:ascii="Calibri" w:eastAsia="Times New Roman" w:hAnsi="Calibri" w:cs="Times New Roman"/>
                  <w:color w:val="000000"/>
                </w:rPr>
                <w:t>14</w:t>
              </w:r>
            </w:ins>
          </w:p>
        </w:tc>
        <w:tc>
          <w:tcPr>
            <w:tcW w:w="1419" w:type="dxa"/>
            <w:tcBorders>
              <w:top w:val="nil"/>
              <w:left w:val="nil"/>
              <w:bottom w:val="nil"/>
              <w:right w:val="nil"/>
            </w:tcBorders>
            <w:shd w:val="clear" w:color="auto" w:fill="auto"/>
            <w:noWrap/>
            <w:vAlign w:val="bottom"/>
            <w:hideMark/>
          </w:tcPr>
          <w:p w14:paraId="4202EC23" w14:textId="77777777" w:rsidR="00A011E2" w:rsidRPr="00A011E2" w:rsidRDefault="00A011E2" w:rsidP="00A011E2">
            <w:pPr>
              <w:jc w:val="right"/>
              <w:rPr>
                <w:ins w:id="714" w:author="Holly Celina Mcqueary" w:date="2019-09-17T10:46:00Z"/>
                <w:rFonts w:ascii="Calibri" w:eastAsia="Times New Roman" w:hAnsi="Calibri" w:cs="Times New Roman"/>
                <w:color w:val="000000"/>
              </w:rPr>
            </w:pPr>
            <w:ins w:id="715" w:author="Holly Celina Mcqueary" w:date="2019-09-17T10:46:00Z">
              <w:r w:rsidRPr="00A011E2">
                <w:rPr>
                  <w:rFonts w:ascii="Calibri" w:eastAsia="Times New Roman" w:hAnsi="Calibri" w:cs="Times New Roman"/>
                  <w:color w:val="000000"/>
                </w:rPr>
                <w:t>50</w:t>
              </w:r>
            </w:ins>
          </w:p>
        </w:tc>
        <w:tc>
          <w:tcPr>
            <w:tcW w:w="1419" w:type="dxa"/>
            <w:tcBorders>
              <w:top w:val="nil"/>
              <w:left w:val="nil"/>
              <w:bottom w:val="nil"/>
              <w:right w:val="nil"/>
            </w:tcBorders>
            <w:shd w:val="clear" w:color="auto" w:fill="auto"/>
            <w:noWrap/>
            <w:vAlign w:val="bottom"/>
            <w:hideMark/>
          </w:tcPr>
          <w:p w14:paraId="0529CA11" w14:textId="5B8B80F5" w:rsidR="00A011E2" w:rsidRPr="00A011E2" w:rsidRDefault="00A011E2" w:rsidP="00A011E2">
            <w:pPr>
              <w:jc w:val="right"/>
              <w:rPr>
                <w:ins w:id="716" w:author="Holly Celina Mcqueary" w:date="2019-09-17T10:46:00Z"/>
                <w:rFonts w:ascii="Calibri" w:eastAsia="Times New Roman" w:hAnsi="Calibri" w:cs="Times New Roman"/>
                <w:color w:val="000000"/>
              </w:rPr>
            </w:pPr>
            <w:ins w:id="717" w:author="Holly Celina Mcqueary" w:date="2019-09-17T10:47:00Z">
              <w:r w:rsidRPr="00A011E2">
                <w:rPr>
                  <w:rFonts w:ascii="Calibri" w:eastAsia="Times New Roman" w:hAnsi="Calibri" w:cs="Times New Roman"/>
                  <w:color w:val="000000"/>
                </w:rPr>
                <w:t>91.3043478</w:t>
              </w:r>
            </w:ins>
          </w:p>
        </w:tc>
      </w:tr>
      <w:tr w:rsidR="00A011E2" w:rsidRPr="00A011E2" w14:paraId="7009147C" w14:textId="77777777" w:rsidTr="00A011E2">
        <w:trPr>
          <w:trHeight w:val="320"/>
          <w:ins w:id="718" w:author="Holly Celina Mcqueary" w:date="2019-09-17T10:46:00Z"/>
        </w:trPr>
        <w:tc>
          <w:tcPr>
            <w:tcW w:w="1300" w:type="dxa"/>
            <w:tcBorders>
              <w:top w:val="nil"/>
              <w:left w:val="nil"/>
              <w:bottom w:val="nil"/>
              <w:right w:val="nil"/>
            </w:tcBorders>
            <w:shd w:val="clear" w:color="auto" w:fill="auto"/>
            <w:noWrap/>
            <w:vAlign w:val="bottom"/>
            <w:hideMark/>
          </w:tcPr>
          <w:p w14:paraId="53095DAC" w14:textId="77777777" w:rsidR="00A011E2" w:rsidRPr="00A011E2" w:rsidRDefault="00A011E2" w:rsidP="00A011E2">
            <w:pPr>
              <w:rPr>
                <w:ins w:id="719" w:author="Holly Celina Mcqueary" w:date="2019-09-17T10:46:00Z"/>
                <w:rFonts w:ascii="Calibri" w:eastAsia="Times New Roman" w:hAnsi="Calibri" w:cs="Times New Roman"/>
                <w:color w:val="000000"/>
              </w:rPr>
            </w:pPr>
            <w:ins w:id="720" w:author="Holly Celina Mcqueary" w:date="2019-09-17T10:46:00Z">
              <w:r w:rsidRPr="00A011E2">
                <w:rPr>
                  <w:rFonts w:ascii="Calibri" w:eastAsia="Times New Roman" w:hAnsi="Calibri" w:cs="Times New Roman"/>
                  <w:color w:val="000000"/>
                </w:rPr>
                <w:t>GC 11</w:t>
              </w:r>
            </w:ins>
          </w:p>
        </w:tc>
        <w:tc>
          <w:tcPr>
            <w:tcW w:w="1345" w:type="dxa"/>
            <w:tcBorders>
              <w:top w:val="nil"/>
              <w:left w:val="nil"/>
              <w:bottom w:val="nil"/>
              <w:right w:val="nil"/>
            </w:tcBorders>
            <w:shd w:val="clear" w:color="auto" w:fill="auto"/>
            <w:noWrap/>
            <w:vAlign w:val="bottom"/>
            <w:hideMark/>
          </w:tcPr>
          <w:p w14:paraId="295B75FD" w14:textId="77777777" w:rsidR="00A011E2" w:rsidRPr="00A011E2" w:rsidRDefault="00A011E2" w:rsidP="00A011E2">
            <w:pPr>
              <w:jc w:val="right"/>
              <w:rPr>
                <w:ins w:id="721" w:author="Holly Celina Mcqueary" w:date="2019-09-17T10:46:00Z"/>
                <w:rFonts w:ascii="Calibri" w:eastAsia="Times New Roman" w:hAnsi="Calibri" w:cs="Times New Roman"/>
                <w:color w:val="000000"/>
              </w:rPr>
            </w:pPr>
            <w:ins w:id="722" w:author="Holly Celina Mcqueary" w:date="2019-09-17T10:46:00Z">
              <w:r w:rsidRPr="00A011E2">
                <w:rPr>
                  <w:rFonts w:ascii="Calibri" w:eastAsia="Times New Roman" w:hAnsi="Calibri" w:cs="Times New Roman"/>
                  <w:color w:val="000000"/>
                </w:rPr>
                <w:t>15</w:t>
              </w:r>
            </w:ins>
          </w:p>
        </w:tc>
        <w:tc>
          <w:tcPr>
            <w:tcW w:w="1419" w:type="dxa"/>
            <w:tcBorders>
              <w:top w:val="nil"/>
              <w:left w:val="nil"/>
              <w:bottom w:val="nil"/>
              <w:right w:val="nil"/>
            </w:tcBorders>
            <w:shd w:val="clear" w:color="auto" w:fill="auto"/>
            <w:noWrap/>
            <w:vAlign w:val="bottom"/>
            <w:hideMark/>
          </w:tcPr>
          <w:p w14:paraId="34CA30F8" w14:textId="77777777" w:rsidR="00A011E2" w:rsidRPr="00A011E2" w:rsidRDefault="00A011E2" w:rsidP="00A011E2">
            <w:pPr>
              <w:jc w:val="right"/>
              <w:rPr>
                <w:ins w:id="723" w:author="Holly Celina Mcqueary" w:date="2019-09-17T10:46:00Z"/>
                <w:rFonts w:ascii="Calibri" w:eastAsia="Times New Roman" w:hAnsi="Calibri" w:cs="Times New Roman"/>
                <w:color w:val="000000"/>
              </w:rPr>
            </w:pPr>
            <w:ins w:id="724" w:author="Holly Celina Mcqueary" w:date="2019-09-17T10:46:00Z">
              <w:r w:rsidRPr="00A011E2">
                <w:rPr>
                  <w:rFonts w:ascii="Calibri" w:eastAsia="Times New Roman" w:hAnsi="Calibri" w:cs="Times New Roman"/>
                  <w:color w:val="000000"/>
                </w:rPr>
                <w:t>100</w:t>
              </w:r>
            </w:ins>
          </w:p>
        </w:tc>
        <w:tc>
          <w:tcPr>
            <w:tcW w:w="1419" w:type="dxa"/>
            <w:tcBorders>
              <w:top w:val="nil"/>
              <w:left w:val="nil"/>
              <w:bottom w:val="nil"/>
              <w:right w:val="nil"/>
            </w:tcBorders>
            <w:shd w:val="clear" w:color="auto" w:fill="auto"/>
            <w:noWrap/>
            <w:vAlign w:val="bottom"/>
            <w:hideMark/>
          </w:tcPr>
          <w:p w14:paraId="4BC56D90" w14:textId="6AA563F3" w:rsidR="00A011E2" w:rsidRPr="00A011E2" w:rsidRDefault="00A011E2" w:rsidP="00A011E2">
            <w:pPr>
              <w:jc w:val="right"/>
              <w:rPr>
                <w:ins w:id="725" w:author="Holly Celina Mcqueary" w:date="2019-09-17T10:46:00Z"/>
                <w:rFonts w:ascii="Calibri" w:eastAsia="Times New Roman" w:hAnsi="Calibri" w:cs="Times New Roman"/>
                <w:color w:val="000000"/>
              </w:rPr>
            </w:pPr>
            <w:ins w:id="726" w:author="Holly Celina Mcqueary" w:date="2019-09-17T10:47:00Z">
              <w:r w:rsidRPr="00A011E2">
                <w:rPr>
                  <w:rFonts w:ascii="Calibri" w:eastAsia="Times New Roman" w:hAnsi="Calibri" w:cs="Times New Roman"/>
                  <w:color w:val="000000"/>
                </w:rPr>
                <w:t>99.1304348</w:t>
              </w:r>
            </w:ins>
          </w:p>
        </w:tc>
      </w:tr>
      <w:tr w:rsidR="00A011E2" w:rsidRPr="00A011E2" w14:paraId="5194BD75" w14:textId="77777777" w:rsidTr="00A011E2">
        <w:trPr>
          <w:trHeight w:val="320"/>
          <w:ins w:id="727" w:author="Holly Celina Mcqueary" w:date="2019-09-17T10:46:00Z"/>
        </w:trPr>
        <w:tc>
          <w:tcPr>
            <w:tcW w:w="1300" w:type="dxa"/>
            <w:tcBorders>
              <w:top w:val="nil"/>
              <w:left w:val="nil"/>
              <w:bottom w:val="nil"/>
              <w:right w:val="nil"/>
            </w:tcBorders>
            <w:shd w:val="clear" w:color="auto" w:fill="auto"/>
            <w:noWrap/>
            <w:vAlign w:val="bottom"/>
            <w:hideMark/>
          </w:tcPr>
          <w:p w14:paraId="2763DDD2" w14:textId="77777777" w:rsidR="00A011E2" w:rsidRPr="00A011E2" w:rsidRDefault="00A011E2" w:rsidP="00A011E2">
            <w:pPr>
              <w:rPr>
                <w:ins w:id="728" w:author="Holly Celina Mcqueary" w:date="2019-09-17T10:46:00Z"/>
                <w:rFonts w:ascii="Calibri" w:eastAsia="Times New Roman" w:hAnsi="Calibri" w:cs="Times New Roman"/>
                <w:color w:val="000000"/>
              </w:rPr>
            </w:pPr>
            <w:ins w:id="729" w:author="Holly Celina Mcqueary" w:date="2019-09-17T10:46:00Z">
              <w:r w:rsidRPr="00A011E2">
                <w:rPr>
                  <w:rFonts w:ascii="Calibri" w:eastAsia="Times New Roman" w:hAnsi="Calibri" w:cs="Times New Roman"/>
                  <w:color w:val="000000"/>
                </w:rPr>
                <w:t>MA 112</w:t>
              </w:r>
            </w:ins>
          </w:p>
        </w:tc>
        <w:tc>
          <w:tcPr>
            <w:tcW w:w="1345" w:type="dxa"/>
            <w:tcBorders>
              <w:top w:val="nil"/>
              <w:left w:val="nil"/>
              <w:bottom w:val="nil"/>
              <w:right w:val="nil"/>
            </w:tcBorders>
            <w:shd w:val="clear" w:color="auto" w:fill="auto"/>
            <w:noWrap/>
            <w:vAlign w:val="bottom"/>
            <w:hideMark/>
          </w:tcPr>
          <w:p w14:paraId="3D419609" w14:textId="77777777" w:rsidR="00A011E2" w:rsidRPr="00A011E2" w:rsidRDefault="00A011E2" w:rsidP="00A011E2">
            <w:pPr>
              <w:jc w:val="right"/>
              <w:rPr>
                <w:ins w:id="730" w:author="Holly Celina Mcqueary" w:date="2019-09-17T10:46:00Z"/>
                <w:rFonts w:ascii="Calibri" w:eastAsia="Times New Roman" w:hAnsi="Calibri" w:cs="Times New Roman"/>
                <w:color w:val="000000"/>
              </w:rPr>
            </w:pPr>
            <w:ins w:id="731" w:author="Holly Celina Mcqueary" w:date="2019-09-17T10:46:00Z">
              <w:r w:rsidRPr="00A011E2">
                <w:rPr>
                  <w:rFonts w:ascii="Calibri" w:eastAsia="Times New Roman" w:hAnsi="Calibri" w:cs="Times New Roman"/>
                  <w:color w:val="000000"/>
                </w:rPr>
                <w:t>16</w:t>
              </w:r>
            </w:ins>
          </w:p>
        </w:tc>
        <w:tc>
          <w:tcPr>
            <w:tcW w:w="1419" w:type="dxa"/>
            <w:tcBorders>
              <w:top w:val="nil"/>
              <w:left w:val="nil"/>
              <w:bottom w:val="nil"/>
              <w:right w:val="nil"/>
            </w:tcBorders>
            <w:shd w:val="clear" w:color="auto" w:fill="auto"/>
            <w:noWrap/>
            <w:vAlign w:val="bottom"/>
            <w:hideMark/>
          </w:tcPr>
          <w:p w14:paraId="18259B75" w14:textId="77777777" w:rsidR="00A011E2" w:rsidRPr="00A011E2" w:rsidRDefault="00A011E2" w:rsidP="00A011E2">
            <w:pPr>
              <w:jc w:val="right"/>
              <w:rPr>
                <w:ins w:id="732" w:author="Holly Celina Mcqueary" w:date="2019-09-17T10:46:00Z"/>
                <w:rFonts w:ascii="Calibri" w:eastAsia="Times New Roman" w:hAnsi="Calibri" w:cs="Times New Roman"/>
                <w:color w:val="000000"/>
              </w:rPr>
            </w:pPr>
            <w:ins w:id="733" w:author="Holly Celina Mcqueary" w:date="2019-09-17T10:46:00Z">
              <w:r w:rsidRPr="00A011E2">
                <w:rPr>
                  <w:rFonts w:ascii="Calibri" w:eastAsia="Times New Roman" w:hAnsi="Calibri" w:cs="Times New Roman"/>
                  <w:color w:val="000000"/>
                </w:rPr>
                <w:t>90.9090909</w:t>
              </w:r>
            </w:ins>
          </w:p>
        </w:tc>
        <w:tc>
          <w:tcPr>
            <w:tcW w:w="1419" w:type="dxa"/>
            <w:tcBorders>
              <w:top w:val="nil"/>
              <w:left w:val="nil"/>
              <w:bottom w:val="nil"/>
              <w:right w:val="nil"/>
            </w:tcBorders>
            <w:shd w:val="clear" w:color="auto" w:fill="auto"/>
            <w:noWrap/>
            <w:vAlign w:val="bottom"/>
            <w:hideMark/>
          </w:tcPr>
          <w:p w14:paraId="75C99637" w14:textId="77777777" w:rsidR="00A011E2" w:rsidRPr="00A011E2" w:rsidRDefault="00A011E2" w:rsidP="00A011E2">
            <w:pPr>
              <w:jc w:val="right"/>
              <w:rPr>
                <w:ins w:id="734" w:author="Holly Celina Mcqueary" w:date="2019-09-17T10:46:00Z"/>
                <w:rFonts w:ascii="Calibri" w:eastAsia="Times New Roman" w:hAnsi="Calibri" w:cs="Times New Roman"/>
                <w:color w:val="000000"/>
              </w:rPr>
            </w:pPr>
            <w:ins w:id="735" w:author="Holly Celina Mcqueary" w:date="2019-09-17T10:46:00Z">
              <w:r w:rsidRPr="00A011E2">
                <w:rPr>
                  <w:rFonts w:ascii="Calibri" w:eastAsia="Times New Roman" w:hAnsi="Calibri" w:cs="Times New Roman"/>
                  <w:color w:val="000000"/>
                </w:rPr>
                <w:t>95.6521739</w:t>
              </w:r>
            </w:ins>
          </w:p>
        </w:tc>
      </w:tr>
      <w:tr w:rsidR="00A011E2" w:rsidRPr="00A011E2" w14:paraId="43FD21ED" w14:textId="77777777" w:rsidTr="00A011E2">
        <w:trPr>
          <w:trHeight w:val="320"/>
          <w:ins w:id="736" w:author="Holly Celina Mcqueary" w:date="2019-09-17T10:46:00Z"/>
        </w:trPr>
        <w:tc>
          <w:tcPr>
            <w:tcW w:w="1300" w:type="dxa"/>
            <w:tcBorders>
              <w:top w:val="nil"/>
              <w:left w:val="nil"/>
              <w:bottom w:val="nil"/>
              <w:right w:val="nil"/>
            </w:tcBorders>
            <w:shd w:val="clear" w:color="auto" w:fill="auto"/>
            <w:noWrap/>
            <w:vAlign w:val="bottom"/>
            <w:hideMark/>
          </w:tcPr>
          <w:p w14:paraId="5235068C" w14:textId="77777777" w:rsidR="00A011E2" w:rsidRPr="00A011E2" w:rsidRDefault="00A011E2" w:rsidP="00A011E2">
            <w:pPr>
              <w:rPr>
                <w:ins w:id="737" w:author="Holly Celina Mcqueary" w:date="2019-09-17T10:46:00Z"/>
                <w:rFonts w:ascii="Calibri" w:eastAsia="Times New Roman" w:hAnsi="Calibri" w:cs="Times New Roman"/>
                <w:color w:val="000000"/>
              </w:rPr>
            </w:pPr>
            <w:ins w:id="738" w:author="Holly Celina Mcqueary" w:date="2019-09-17T10:46:00Z">
              <w:r w:rsidRPr="00A011E2">
                <w:rPr>
                  <w:rFonts w:ascii="Calibri" w:eastAsia="Times New Roman" w:hAnsi="Calibri" w:cs="Times New Roman"/>
                  <w:color w:val="000000"/>
                </w:rPr>
                <w:t>GC 8</w:t>
              </w:r>
            </w:ins>
          </w:p>
        </w:tc>
        <w:tc>
          <w:tcPr>
            <w:tcW w:w="1345" w:type="dxa"/>
            <w:tcBorders>
              <w:top w:val="nil"/>
              <w:left w:val="nil"/>
              <w:bottom w:val="nil"/>
              <w:right w:val="nil"/>
            </w:tcBorders>
            <w:shd w:val="clear" w:color="auto" w:fill="auto"/>
            <w:noWrap/>
            <w:vAlign w:val="bottom"/>
            <w:hideMark/>
          </w:tcPr>
          <w:p w14:paraId="574908EB" w14:textId="77777777" w:rsidR="00A011E2" w:rsidRPr="00A011E2" w:rsidRDefault="00A011E2" w:rsidP="00A011E2">
            <w:pPr>
              <w:jc w:val="right"/>
              <w:rPr>
                <w:ins w:id="739" w:author="Holly Celina Mcqueary" w:date="2019-09-17T10:46:00Z"/>
                <w:rFonts w:ascii="Calibri" w:eastAsia="Times New Roman" w:hAnsi="Calibri" w:cs="Times New Roman"/>
                <w:color w:val="000000"/>
              </w:rPr>
            </w:pPr>
            <w:ins w:id="740" w:author="Holly Celina Mcqueary" w:date="2019-09-17T10:46:00Z">
              <w:r w:rsidRPr="00A011E2">
                <w:rPr>
                  <w:rFonts w:ascii="Calibri" w:eastAsia="Times New Roman" w:hAnsi="Calibri" w:cs="Times New Roman"/>
                  <w:color w:val="000000"/>
                </w:rPr>
                <w:t>16</w:t>
              </w:r>
            </w:ins>
          </w:p>
        </w:tc>
        <w:tc>
          <w:tcPr>
            <w:tcW w:w="1419" w:type="dxa"/>
            <w:tcBorders>
              <w:top w:val="nil"/>
              <w:left w:val="nil"/>
              <w:bottom w:val="nil"/>
              <w:right w:val="nil"/>
            </w:tcBorders>
            <w:shd w:val="clear" w:color="auto" w:fill="auto"/>
            <w:noWrap/>
            <w:vAlign w:val="bottom"/>
            <w:hideMark/>
          </w:tcPr>
          <w:p w14:paraId="27E7F3F8" w14:textId="77777777" w:rsidR="00A011E2" w:rsidRPr="00A011E2" w:rsidRDefault="00A011E2" w:rsidP="00A011E2">
            <w:pPr>
              <w:jc w:val="right"/>
              <w:rPr>
                <w:ins w:id="741" w:author="Holly Celina Mcqueary" w:date="2019-09-17T10:46:00Z"/>
                <w:rFonts w:ascii="Calibri" w:eastAsia="Times New Roman" w:hAnsi="Calibri" w:cs="Times New Roman"/>
                <w:color w:val="000000"/>
              </w:rPr>
            </w:pPr>
            <w:ins w:id="742" w:author="Holly Celina Mcqueary" w:date="2019-09-17T10:46:00Z">
              <w:r w:rsidRPr="00A011E2">
                <w:rPr>
                  <w:rFonts w:ascii="Calibri" w:eastAsia="Times New Roman" w:hAnsi="Calibri" w:cs="Times New Roman"/>
                  <w:color w:val="000000"/>
                </w:rPr>
                <w:t>35.7142857</w:t>
              </w:r>
            </w:ins>
          </w:p>
        </w:tc>
        <w:tc>
          <w:tcPr>
            <w:tcW w:w="1419" w:type="dxa"/>
            <w:tcBorders>
              <w:top w:val="nil"/>
              <w:left w:val="nil"/>
              <w:bottom w:val="nil"/>
              <w:right w:val="nil"/>
            </w:tcBorders>
            <w:shd w:val="clear" w:color="auto" w:fill="auto"/>
            <w:noWrap/>
            <w:vAlign w:val="bottom"/>
            <w:hideMark/>
          </w:tcPr>
          <w:p w14:paraId="08872758" w14:textId="77777777" w:rsidR="00A011E2" w:rsidRPr="00A011E2" w:rsidRDefault="00A011E2" w:rsidP="00A011E2">
            <w:pPr>
              <w:jc w:val="right"/>
              <w:rPr>
                <w:ins w:id="743" w:author="Holly Celina Mcqueary" w:date="2019-09-17T10:46:00Z"/>
                <w:rFonts w:ascii="Calibri" w:eastAsia="Times New Roman" w:hAnsi="Calibri" w:cs="Times New Roman"/>
                <w:color w:val="000000"/>
              </w:rPr>
            </w:pPr>
            <w:ins w:id="744" w:author="Holly Celina Mcqueary" w:date="2019-09-17T10:46:00Z">
              <w:r w:rsidRPr="00A011E2">
                <w:rPr>
                  <w:rFonts w:ascii="Calibri" w:eastAsia="Times New Roman" w:hAnsi="Calibri" w:cs="Times New Roman"/>
                  <w:color w:val="000000"/>
                </w:rPr>
                <w:t>56.5217391</w:t>
              </w:r>
            </w:ins>
          </w:p>
        </w:tc>
      </w:tr>
    </w:tbl>
    <w:p w14:paraId="2CDC9336" w14:textId="7466B9E3" w:rsidR="00A011E2" w:rsidRDefault="00A011E2" w:rsidP="00A011E2">
      <w:pPr>
        <w:spacing w:line="360" w:lineRule="auto"/>
        <w:rPr>
          <w:ins w:id="745" w:author="Holly Celina Mcqueary" w:date="2019-09-17T10:53:00Z"/>
          <w:rFonts w:ascii="Arial" w:eastAsia="Times New Roman" w:hAnsi="Arial" w:cs="Arial"/>
          <w:sz w:val="22"/>
        </w:rPr>
      </w:pPr>
      <w:ins w:id="746" w:author="Holly Celina Mcqueary" w:date="2019-09-17T10:46:00Z">
        <w:r>
          <w:rPr>
            <w:rFonts w:ascii="Arial" w:eastAsia="Times New Roman" w:hAnsi="Arial" w:cs="Arial"/>
            <w:sz w:val="22"/>
          </w:rPr>
          <w:lastRenderedPageBreak/>
          <w:t>Table 2:</w:t>
        </w:r>
      </w:ins>
      <w:ins w:id="747" w:author="Holly Celina Mcqueary" w:date="2019-09-17T10:48:00Z">
        <w:r>
          <w:rPr>
            <w:rFonts w:ascii="Arial" w:eastAsia="Times New Roman" w:hAnsi="Arial" w:cs="Arial"/>
            <w:sz w:val="22"/>
          </w:rPr>
          <w:t xml:space="preserve"> Percent of dosage-sensitive genes analyzed that were significantly compensated, both located on the aneuploid chromosome and elsewhere. </w:t>
        </w:r>
      </w:ins>
    </w:p>
    <w:tbl>
      <w:tblPr>
        <w:tblW w:w="5376" w:type="dxa"/>
        <w:tblLook w:val="04A0" w:firstRow="1" w:lastRow="0" w:firstColumn="1" w:lastColumn="0" w:noHBand="0" w:noVBand="1"/>
      </w:tblPr>
      <w:tblGrid>
        <w:gridCol w:w="1300"/>
        <w:gridCol w:w="1543"/>
        <w:gridCol w:w="1300"/>
        <w:gridCol w:w="1605"/>
      </w:tblGrid>
      <w:tr w:rsidR="00A011E2" w:rsidRPr="00A011E2" w14:paraId="6D5E7BDA" w14:textId="77777777" w:rsidTr="00A011E2">
        <w:trPr>
          <w:trHeight w:val="320"/>
          <w:ins w:id="748" w:author="Holly Celina Mcqueary" w:date="2019-09-17T10:53:00Z"/>
        </w:trPr>
        <w:tc>
          <w:tcPr>
            <w:tcW w:w="1300" w:type="dxa"/>
            <w:tcBorders>
              <w:top w:val="nil"/>
              <w:left w:val="nil"/>
              <w:bottom w:val="nil"/>
              <w:right w:val="nil"/>
            </w:tcBorders>
            <w:shd w:val="clear" w:color="auto" w:fill="auto"/>
            <w:noWrap/>
            <w:vAlign w:val="bottom"/>
            <w:hideMark/>
          </w:tcPr>
          <w:p w14:paraId="6FB10828" w14:textId="77777777" w:rsidR="00A011E2" w:rsidRPr="00A011E2" w:rsidRDefault="00A011E2" w:rsidP="00A011E2">
            <w:pPr>
              <w:rPr>
                <w:ins w:id="749" w:author="Holly Celina Mcqueary" w:date="2019-09-17T10:53:00Z"/>
                <w:rFonts w:ascii="Calibri" w:eastAsia="Times New Roman" w:hAnsi="Calibri" w:cs="Times New Roman"/>
                <w:color w:val="000000"/>
              </w:rPr>
            </w:pPr>
            <w:ins w:id="750" w:author="Holly Celina Mcqueary" w:date="2019-09-17T10:53:00Z">
              <w:r w:rsidRPr="00A011E2">
                <w:rPr>
                  <w:rFonts w:ascii="Calibri" w:eastAsia="Times New Roman" w:hAnsi="Calibri" w:cs="Times New Roman"/>
                  <w:color w:val="000000"/>
                </w:rPr>
                <w:t>Line</w:t>
              </w:r>
            </w:ins>
          </w:p>
        </w:tc>
        <w:tc>
          <w:tcPr>
            <w:tcW w:w="1357" w:type="dxa"/>
            <w:tcBorders>
              <w:top w:val="nil"/>
              <w:left w:val="nil"/>
              <w:bottom w:val="nil"/>
              <w:right w:val="nil"/>
            </w:tcBorders>
            <w:shd w:val="clear" w:color="auto" w:fill="auto"/>
            <w:noWrap/>
            <w:vAlign w:val="bottom"/>
            <w:hideMark/>
          </w:tcPr>
          <w:p w14:paraId="7592E4DB" w14:textId="77777777" w:rsidR="00A011E2" w:rsidRPr="00A011E2" w:rsidRDefault="00A011E2" w:rsidP="00A011E2">
            <w:pPr>
              <w:rPr>
                <w:ins w:id="751" w:author="Holly Celina Mcqueary" w:date="2019-09-17T10:53:00Z"/>
                <w:rFonts w:ascii="Calibri" w:eastAsia="Times New Roman" w:hAnsi="Calibri" w:cs="Times New Roman"/>
                <w:color w:val="000000"/>
              </w:rPr>
            </w:pPr>
            <w:ins w:id="752" w:author="Holly Celina Mcqueary" w:date="2019-09-17T10:53:00Z">
              <w:r w:rsidRPr="00A011E2">
                <w:rPr>
                  <w:rFonts w:ascii="Calibri" w:eastAsia="Times New Roman" w:hAnsi="Calibri" w:cs="Times New Roman"/>
                  <w:color w:val="000000"/>
                </w:rPr>
                <w:t># DS genes compensated</w:t>
              </w:r>
            </w:ins>
          </w:p>
        </w:tc>
        <w:tc>
          <w:tcPr>
            <w:tcW w:w="1300" w:type="dxa"/>
            <w:tcBorders>
              <w:top w:val="nil"/>
              <w:left w:val="nil"/>
              <w:bottom w:val="nil"/>
              <w:right w:val="nil"/>
            </w:tcBorders>
            <w:shd w:val="clear" w:color="auto" w:fill="auto"/>
            <w:noWrap/>
            <w:vAlign w:val="bottom"/>
            <w:hideMark/>
          </w:tcPr>
          <w:p w14:paraId="1F62AF5B" w14:textId="77777777" w:rsidR="00A011E2" w:rsidRPr="00A011E2" w:rsidRDefault="00A011E2" w:rsidP="00A011E2">
            <w:pPr>
              <w:rPr>
                <w:ins w:id="753" w:author="Holly Celina Mcqueary" w:date="2019-09-17T10:53:00Z"/>
                <w:rFonts w:ascii="Calibri" w:eastAsia="Times New Roman" w:hAnsi="Calibri" w:cs="Times New Roman"/>
                <w:color w:val="000000"/>
              </w:rPr>
            </w:pPr>
            <w:ins w:id="754" w:author="Holly Celina Mcqueary" w:date="2019-09-17T10:53:00Z">
              <w:r w:rsidRPr="00A011E2">
                <w:rPr>
                  <w:rFonts w:ascii="Calibri" w:eastAsia="Times New Roman" w:hAnsi="Calibri" w:cs="Times New Roman"/>
                  <w:color w:val="000000"/>
                </w:rPr>
                <w:t>total # DS genes</w:t>
              </w:r>
            </w:ins>
          </w:p>
        </w:tc>
        <w:tc>
          <w:tcPr>
            <w:tcW w:w="1419" w:type="dxa"/>
            <w:tcBorders>
              <w:top w:val="nil"/>
              <w:left w:val="nil"/>
              <w:bottom w:val="nil"/>
              <w:right w:val="nil"/>
            </w:tcBorders>
            <w:shd w:val="clear" w:color="auto" w:fill="auto"/>
            <w:noWrap/>
            <w:vAlign w:val="bottom"/>
            <w:hideMark/>
          </w:tcPr>
          <w:p w14:paraId="27EDEB09" w14:textId="77777777" w:rsidR="00A011E2" w:rsidRPr="00A011E2" w:rsidRDefault="00A011E2" w:rsidP="00A011E2">
            <w:pPr>
              <w:rPr>
                <w:ins w:id="755" w:author="Holly Celina Mcqueary" w:date="2019-09-17T10:53:00Z"/>
                <w:rFonts w:ascii="Calibri" w:eastAsia="Times New Roman" w:hAnsi="Calibri" w:cs="Times New Roman"/>
                <w:color w:val="000000"/>
              </w:rPr>
            </w:pPr>
            <w:ins w:id="756" w:author="Holly Celina Mcqueary" w:date="2019-09-17T10:53:00Z">
              <w:r w:rsidRPr="00A011E2">
                <w:rPr>
                  <w:rFonts w:ascii="Calibri" w:eastAsia="Times New Roman" w:hAnsi="Calibri" w:cs="Times New Roman"/>
                  <w:color w:val="000000"/>
                </w:rPr>
                <w:t>% compensation</w:t>
              </w:r>
            </w:ins>
          </w:p>
        </w:tc>
      </w:tr>
      <w:tr w:rsidR="00A011E2" w:rsidRPr="00A011E2" w14:paraId="00E679EC" w14:textId="77777777" w:rsidTr="00A011E2">
        <w:trPr>
          <w:trHeight w:val="320"/>
          <w:ins w:id="757" w:author="Holly Celina Mcqueary" w:date="2019-09-17T10:53:00Z"/>
        </w:trPr>
        <w:tc>
          <w:tcPr>
            <w:tcW w:w="1300" w:type="dxa"/>
            <w:tcBorders>
              <w:top w:val="nil"/>
              <w:left w:val="nil"/>
              <w:bottom w:val="nil"/>
              <w:right w:val="nil"/>
            </w:tcBorders>
            <w:shd w:val="clear" w:color="auto" w:fill="auto"/>
            <w:noWrap/>
            <w:vAlign w:val="bottom"/>
            <w:hideMark/>
          </w:tcPr>
          <w:p w14:paraId="5CC25441" w14:textId="77777777" w:rsidR="00A011E2" w:rsidRPr="00A011E2" w:rsidRDefault="00A011E2" w:rsidP="00A011E2">
            <w:pPr>
              <w:rPr>
                <w:ins w:id="758" w:author="Holly Celina Mcqueary" w:date="2019-09-17T10:53:00Z"/>
                <w:rFonts w:ascii="Calibri" w:eastAsia="Times New Roman" w:hAnsi="Calibri" w:cs="Times New Roman"/>
                <w:color w:val="000000"/>
              </w:rPr>
            </w:pPr>
            <w:ins w:id="759" w:author="Holly Celina Mcqueary" w:date="2019-09-17T10:53:00Z">
              <w:r w:rsidRPr="00A011E2">
                <w:rPr>
                  <w:rFonts w:ascii="Calibri" w:eastAsia="Times New Roman" w:hAnsi="Calibri" w:cs="Times New Roman"/>
                  <w:color w:val="000000"/>
                </w:rPr>
                <w:t>MA 1</w:t>
              </w:r>
            </w:ins>
          </w:p>
        </w:tc>
        <w:tc>
          <w:tcPr>
            <w:tcW w:w="1357" w:type="dxa"/>
            <w:tcBorders>
              <w:top w:val="nil"/>
              <w:left w:val="nil"/>
              <w:bottom w:val="nil"/>
              <w:right w:val="nil"/>
            </w:tcBorders>
            <w:shd w:val="clear" w:color="auto" w:fill="auto"/>
            <w:noWrap/>
            <w:vAlign w:val="bottom"/>
            <w:hideMark/>
          </w:tcPr>
          <w:p w14:paraId="26271768" w14:textId="77777777" w:rsidR="00A011E2" w:rsidRPr="00A011E2" w:rsidRDefault="00A011E2" w:rsidP="00A011E2">
            <w:pPr>
              <w:jc w:val="right"/>
              <w:rPr>
                <w:ins w:id="760" w:author="Holly Celina Mcqueary" w:date="2019-09-17T10:53:00Z"/>
                <w:rFonts w:ascii="Calibri" w:eastAsia="Times New Roman" w:hAnsi="Calibri" w:cs="Times New Roman"/>
                <w:color w:val="000000"/>
              </w:rPr>
            </w:pPr>
            <w:ins w:id="761" w:author="Holly Celina Mcqueary" w:date="2019-09-17T10:53:00Z">
              <w:r w:rsidRPr="00A011E2">
                <w:rPr>
                  <w:rFonts w:ascii="Calibri" w:eastAsia="Times New Roman" w:hAnsi="Calibri" w:cs="Times New Roman"/>
                  <w:color w:val="000000"/>
                </w:rPr>
                <w:t>115</w:t>
              </w:r>
            </w:ins>
          </w:p>
        </w:tc>
        <w:tc>
          <w:tcPr>
            <w:tcW w:w="1300" w:type="dxa"/>
            <w:tcBorders>
              <w:top w:val="nil"/>
              <w:left w:val="nil"/>
              <w:bottom w:val="nil"/>
              <w:right w:val="nil"/>
            </w:tcBorders>
            <w:shd w:val="clear" w:color="auto" w:fill="auto"/>
            <w:noWrap/>
            <w:vAlign w:val="bottom"/>
            <w:hideMark/>
          </w:tcPr>
          <w:p w14:paraId="44B9C9CC" w14:textId="77777777" w:rsidR="00A011E2" w:rsidRPr="00A011E2" w:rsidRDefault="00A011E2" w:rsidP="00A011E2">
            <w:pPr>
              <w:jc w:val="right"/>
              <w:rPr>
                <w:ins w:id="762" w:author="Holly Celina Mcqueary" w:date="2019-09-17T10:53:00Z"/>
                <w:rFonts w:ascii="Calibri" w:eastAsia="Times New Roman" w:hAnsi="Calibri" w:cs="Times New Roman"/>
                <w:color w:val="000000"/>
              </w:rPr>
            </w:pPr>
            <w:ins w:id="763"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267F68DC" w14:textId="77777777" w:rsidR="00A011E2" w:rsidRPr="00A011E2" w:rsidRDefault="00A011E2" w:rsidP="00A011E2">
            <w:pPr>
              <w:jc w:val="right"/>
              <w:rPr>
                <w:ins w:id="764" w:author="Holly Celina Mcqueary" w:date="2019-09-17T10:53:00Z"/>
                <w:rFonts w:ascii="Calibri" w:eastAsia="Times New Roman" w:hAnsi="Calibri" w:cs="Times New Roman"/>
                <w:color w:val="000000"/>
              </w:rPr>
            </w:pPr>
            <w:ins w:id="765" w:author="Holly Celina Mcqueary" w:date="2019-09-17T10:53:00Z">
              <w:r w:rsidRPr="00A011E2">
                <w:rPr>
                  <w:rFonts w:ascii="Calibri" w:eastAsia="Times New Roman" w:hAnsi="Calibri" w:cs="Times New Roman"/>
                  <w:color w:val="000000"/>
                </w:rPr>
                <w:t>100</w:t>
              </w:r>
            </w:ins>
          </w:p>
        </w:tc>
      </w:tr>
      <w:tr w:rsidR="00A011E2" w:rsidRPr="00A011E2" w14:paraId="7EC25D71" w14:textId="77777777" w:rsidTr="00A011E2">
        <w:trPr>
          <w:trHeight w:val="320"/>
          <w:ins w:id="766" w:author="Holly Celina Mcqueary" w:date="2019-09-17T10:53:00Z"/>
        </w:trPr>
        <w:tc>
          <w:tcPr>
            <w:tcW w:w="1300" w:type="dxa"/>
            <w:tcBorders>
              <w:top w:val="nil"/>
              <w:left w:val="nil"/>
              <w:bottom w:val="nil"/>
              <w:right w:val="nil"/>
            </w:tcBorders>
            <w:shd w:val="clear" w:color="auto" w:fill="auto"/>
            <w:noWrap/>
            <w:vAlign w:val="bottom"/>
            <w:hideMark/>
          </w:tcPr>
          <w:p w14:paraId="24DFF67A" w14:textId="77777777" w:rsidR="00A011E2" w:rsidRPr="00A011E2" w:rsidRDefault="00A011E2" w:rsidP="00A011E2">
            <w:pPr>
              <w:rPr>
                <w:ins w:id="767" w:author="Holly Celina Mcqueary" w:date="2019-09-17T10:53:00Z"/>
                <w:rFonts w:ascii="Calibri" w:eastAsia="Times New Roman" w:hAnsi="Calibri" w:cs="Times New Roman"/>
                <w:color w:val="000000"/>
              </w:rPr>
            </w:pPr>
            <w:ins w:id="768" w:author="Holly Celina Mcqueary" w:date="2019-09-17T10:53:00Z">
              <w:r w:rsidRPr="00A011E2">
                <w:rPr>
                  <w:rFonts w:ascii="Calibri" w:eastAsia="Times New Roman" w:hAnsi="Calibri" w:cs="Times New Roman"/>
                  <w:color w:val="000000"/>
                </w:rPr>
                <w:t>MA 2</w:t>
              </w:r>
            </w:ins>
          </w:p>
        </w:tc>
        <w:tc>
          <w:tcPr>
            <w:tcW w:w="1357" w:type="dxa"/>
            <w:tcBorders>
              <w:top w:val="nil"/>
              <w:left w:val="nil"/>
              <w:bottom w:val="nil"/>
              <w:right w:val="nil"/>
            </w:tcBorders>
            <w:shd w:val="clear" w:color="auto" w:fill="auto"/>
            <w:noWrap/>
            <w:vAlign w:val="bottom"/>
            <w:hideMark/>
          </w:tcPr>
          <w:p w14:paraId="3EFF7273" w14:textId="77777777" w:rsidR="00A011E2" w:rsidRPr="00A011E2" w:rsidRDefault="00A011E2" w:rsidP="00A011E2">
            <w:pPr>
              <w:jc w:val="right"/>
              <w:rPr>
                <w:ins w:id="769" w:author="Holly Celina Mcqueary" w:date="2019-09-17T10:53:00Z"/>
                <w:rFonts w:ascii="Calibri" w:eastAsia="Times New Roman" w:hAnsi="Calibri" w:cs="Times New Roman"/>
                <w:color w:val="000000"/>
              </w:rPr>
            </w:pPr>
            <w:ins w:id="770" w:author="Holly Celina Mcqueary" w:date="2019-09-17T10:53:00Z">
              <w:r w:rsidRPr="00A011E2">
                <w:rPr>
                  <w:rFonts w:ascii="Calibri" w:eastAsia="Times New Roman" w:hAnsi="Calibri" w:cs="Times New Roman"/>
                  <w:color w:val="000000"/>
                </w:rPr>
                <w:t>108</w:t>
              </w:r>
            </w:ins>
          </w:p>
        </w:tc>
        <w:tc>
          <w:tcPr>
            <w:tcW w:w="1300" w:type="dxa"/>
            <w:tcBorders>
              <w:top w:val="nil"/>
              <w:left w:val="nil"/>
              <w:bottom w:val="nil"/>
              <w:right w:val="nil"/>
            </w:tcBorders>
            <w:shd w:val="clear" w:color="auto" w:fill="auto"/>
            <w:noWrap/>
            <w:vAlign w:val="bottom"/>
            <w:hideMark/>
          </w:tcPr>
          <w:p w14:paraId="68D679BB" w14:textId="77777777" w:rsidR="00A011E2" w:rsidRPr="00A011E2" w:rsidRDefault="00A011E2" w:rsidP="00A011E2">
            <w:pPr>
              <w:jc w:val="right"/>
              <w:rPr>
                <w:ins w:id="771" w:author="Holly Celina Mcqueary" w:date="2019-09-17T10:53:00Z"/>
                <w:rFonts w:ascii="Calibri" w:eastAsia="Times New Roman" w:hAnsi="Calibri" w:cs="Times New Roman"/>
                <w:color w:val="000000"/>
              </w:rPr>
            </w:pPr>
            <w:ins w:id="772"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0708FC43" w14:textId="77777777" w:rsidR="00A011E2" w:rsidRPr="00A011E2" w:rsidRDefault="00A011E2" w:rsidP="00A011E2">
            <w:pPr>
              <w:jc w:val="right"/>
              <w:rPr>
                <w:ins w:id="773" w:author="Holly Celina Mcqueary" w:date="2019-09-17T10:53:00Z"/>
                <w:rFonts w:ascii="Calibri" w:eastAsia="Times New Roman" w:hAnsi="Calibri" w:cs="Times New Roman"/>
                <w:color w:val="000000"/>
              </w:rPr>
            </w:pPr>
            <w:ins w:id="774" w:author="Holly Celina Mcqueary" w:date="2019-09-17T10:53:00Z">
              <w:r w:rsidRPr="00A011E2">
                <w:rPr>
                  <w:rFonts w:ascii="Calibri" w:eastAsia="Times New Roman" w:hAnsi="Calibri" w:cs="Times New Roman"/>
                  <w:color w:val="000000"/>
                </w:rPr>
                <w:t>93.9130435</w:t>
              </w:r>
            </w:ins>
          </w:p>
        </w:tc>
      </w:tr>
      <w:tr w:rsidR="00A011E2" w:rsidRPr="00A011E2" w14:paraId="3CDE0D32" w14:textId="77777777" w:rsidTr="00A011E2">
        <w:trPr>
          <w:trHeight w:val="320"/>
          <w:ins w:id="775" w:author="Holly Celina Mcqueary" w:date="2019-09-17T10:53:00Z"/>
        </w:trPr>
        <w:tc>
          <w:tcPr>
            <w:tcW w:w="1300" w:type="dxa"/>
            <w:tcBorders>
              <w:top w:val="nil"/>
              <w:left w:val="nil"/>
              <w:bottom w:val="nil"/>
              <w:right w:val="nil"/>
            </w:tcBorders>
            <w:shd w:val="clear" w:color="auto" w:fill="auto"/>
            <w:noWrap/>
            <w:vAlign w:val="bottom"/>
            <w:hideMark/>
          </w:tcPr>
          <w:p w14:paraId="0187C6B8" w14:textId="77777777" w:rsidR="00A011E2" w:rsidRPr="00A011E2" w:rsidRDefault="00A011E2" w:rsidP="00A011E2">
            <w:pPr>
              <w:rPr>
                <w:ins w:id="776" w:author="Holly Celina Mcqueary" w:date="2019-09-17T10:53:00Z"/>
                <w:rFonts w:ascii="Calibri" w:eastAsia="Times New Roman" w:hAnsi="Calibri" w:cs="Times New Roman"/>
                <w:color w:val="000000"/>
              </w:rPr>
            </w:pPr>
            <w:ins w:id="777" w:author="Holly Celina Mcqueary" w:date="2019-09-17T10:53:00Z">
              <w:r w:rsidRPr="00A011E2">
                <w:rPr>
                  <w:rFonts w:ascii="Calibri" w:eastAsia="Times New Roman" w:hAnsi="Calibri" w:cs="Times New Roman"/>
                  <w:color w:val="000000"/>
                </w:rPr>
                <w:t>MA 3</w:t>
              </w:r>
            </w:ins>
          </w:p>
        </w:tc>
        <w:tc>
          <w:tcPr>
            <w:tcW w:w="1357" w:type="dxa"/>
            <w:tcBorders>
              <w:top w:val="nil"/>
              <w:left w:val="nil"/>
              <w:bottom w:val="nil"/>
              <w:right w:val="nil"/>
            </w:tcBorders>
            <w:shd w:val="clear" w:color="auto" w:fill="auto"/>
            <w:noWrap/>
            <w:vAlign w:val="bottom"/>
            <w:hideMark/>
          </w:tcPr>
          <w:p w14:paraId="50DF2E53" w14:textId="77777777" w:rsidR="00A011E2" w:rsidRPr="00A011E2" w:rsidRDefault="00A011E2" w:rsidP="00A011E2">
            <w:pPr>
              <w:jc w:val="right"/>
              <w:rPr>
                <w:ins w:id="778" w:author="Holly Celina Mcqueary" w:date="2019-09-17T10:53:00Z"/>
                <w:rFonts w:ascii="Calibri" w:eastAsia="Times New Roman" w:hAnsi="Calibri" w:cs="Times New Roman"/>
                <w:color w:val="000000"/>
              </w:rPr>
            </w:pPr>
            <w:ins w:id="779" w:author="Holly Celina Mcqueary" w:date="2019-09-17T10:53:00Z">
              <w:r w:rsidRPr="00A011E2">
                <w:rPr>
                  <w:rFonts w:ascii="Calibri" w:eastAsia="Times New Roman" w:hAnsi="Calibri" w:cs="Times New Roman"/>
                  <w:color w:val="000000"/>
                </w:rPr>
                <w:t>105</w:t>
              </w:r>
            </w:ins>
          </w:p>
        </w:tc>
        <w:tc>
          <w:tcPr>
            <w:tcW w:w="1300" w:type="dxa"/>
            <w:tcBorders>
              <w:top w:val="nil"/>
              <w:left w:val="nil"/>
              <w:bottom w:val="nil"/>
              <w:right w:val="nil"/>
            </w:tcBorders>
            <w:shd w:val="clear" w:color="auto" w:fill="auto"/>
            <w:noWrap/>
            <w:vAlign w:val="bottom"/>
            <w:hideMark/>
          </w:tcPr>
          <w:p w14:paraId="1D0109D0" w14:textId="77777777" w:rsidR="00A011E2" w:rsidRPr="00A011E2" w:rsidRDefault="00A011E2" w:rsidP="00A011E2">
            <w:pPr>
              <w:jc w:val="right"/>
              <w:rPr>
                <w:ins w:id="780" w:author="Holly Celina Mcqueary" w:date="2019-09-17T10:53:00Z"/>
                <w:rFonts w:ascii="Calibri" w:eastAsia="Times New Roman" w:hAnsi="Calibri" w:cs="Times New Roman"/>
                <w:color w:val="000000"/>
              </w:rPr>
            </w:pPr>
            <w:ins w:id="781"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4BE21F78" w14:textId="77777777" w:rsidR="00A011E2" w:rsidRPr="00A011E2" w:rsidRDefault="00A011E2" w:rsidP="00A011E2">
            <w:pPr>
              <w:jc w:val="right"/>
              <w:rPr>
                <w:ins w:id="782" w:author="Holly Celina Mcqueary" w:date="2019-09-17T10:53:00Z"/>
                <w:rFonts w:ascii="Calibri" w:eastAsia="Times New Roman" w:hAnsi="Calibri" w:cs="Times New Roman"/>
                <w:color w:val="000000"/>
              </w:rPr>
            </w:pPr>
            <w:ins w:id="783" w:author="Holly Celina Mcqueary" w:date="2019-09-17T10:53:00Z">
              <w:r w:rsidRPr="00A011E2">
                <w:rPr>
                  <w:rFonts w:ascii="Calibri" w:eastAsia="Times New Roman" w:hAnsi="Calibri" w:cs="Times New Roman"/>
                  <w:color w:val="000000"/>
                </w:rPr>
                <w:t>91.3043478</w:t>
              </w:r>
            </w:ins>
          </w:p>
        </w:tc>
      </w:tr>
      <w:tr w:rsidR="00A011E2" w:rsidRPr="00A011E2" w14:paraId="2F70E3E0" w14:textId="77777777" w:rsidTr="00A011E2">
        <w:trPr>
          <w:trHeight w:val="320"/>
          <w:ins w:id="784" w:author="Holly Celina Mcqueary" w:date="2019-09-17T10:53:00Z"/>
        </w:trPr>
        <w:tc>
          <w:tcPr>
            <w:tcW w:w="1300" w:type="dxa"/>
            <w:tcBorders>
              <w:top w:val="nil"/>
              <w:left w:val="nil"/>
              <w:bottom w:val="nil"/>
              <w:right w:val="nil"/>
            </w:tcBorders>
            <w:shd w:val="clear" w:color="auto" w:fill="auto"/>
            <w:noWrap/>
            <w:vAlign w:val="bottom"/>
            <w:hideMark/>
          </w:tcPr>
          <w:p w14:paraId="2DACFF65" w14:textId="77777777" w:rsidR="00A011E2" w:rsidRPr="00A011E2" w:rsidRDefault="00A011E2" w:rsidP="00A011E2">
            <w:pPr>
              <w:rPr>
                <w:ins w:id="785" w:author="Holly Celina Mcqueary" w:date="2019-09-17T10:53:00Z"/>
                <w:rFonts w:ascii="Calibri" w:eastAsia="Times New Roman" w:hAnsi="Calibri" w:cs="Times New Roman"/>
                <w:color w:val="000000"/>
              </w:rPr>
            </w:pPr>
            <w:ins w:id="786" w:author="Holly Celina Mcqueary" w:date="2019-09-17T10:53:00Z">
              <w:r w:rsidRPr="00A011E2">
                <w:rPr>
                  <w:rFonts w:ascii="Calibri" w:eastAsia="Times New Roman" w:hAnsi="Calibri" w:cs="Times New Roman"/>
                  <w:color w:val="000000"/>
                </w:rPr>
                <w:t>MA 4</w:t>
              </w:r>
            </w:ins>
          </w:p>
        </w:tc>
        <w:tc>
          <w:tcPr>
            <w:tcW w:w="1357" w:type="dxa"/>
            <w:tcBorders>
              <w:top w:val="nil"/>
              <w:left w:val="nil"/>
              <w:bottom w:val="nil"/>
              <w:right w:val="nil"/>
            </w:tcBorders>
            <w:shd w:val="clear" w:color="auto" w:fill="auto"/>
            <w:noWrap/>
            <w:vAlign w:val="bottom"/>
            <w:hideMark/>
          </w:tcPr>
          <w:p w14:paraId="60CEA36D" w14:textId="77777777" w:rsidR="00A011E2" w:rsidRPr="00A011E2" w:rsidRDefault="00A011E2" w:rsidP="00A011E2">
            <w:pPr>
              <w:jc w:val="right"/>
              <w:rPr>
                <w:ins w:id="787" w:author="Holly Celina Mcqueary" w:date="2019-09-17T10:53:00Z"/>
                <w:rFonts w:ascii="Calibri" w:eastAsia="Times New Roman" w:hAnsi="Calibri" w:cs="Times New Roman"/>
                <w:color w:val="000000"/>
              </w:rPr>
            </w:pPr>
            <w:ins w:id="788" w:author="Holly Celina Mcqueary" w:date="2019-09-17T10:53:00Z">
              <w:r w:rsidRPr="00A011E2">
                <w:rPr>
                  <w:rFonts w:ascii="Calibri" w:eastAsia="Times New Roman" w:hAnsi="Calibri" w:cs="Times New Roman"/>
                  <w:color w:val="000000"/>
                </w:rPr>
                <w:t>102</w:t>
              </w:r>
            </w:ins>
          </w:p>
        </w:tc>
        <w:tc>
          <w:tcPr>
            <w:tcW w:w="1300" w:type="dxa"/>
            <w:tcBorders>
              <w:top w:val="nil"/>
              <w:left w:val="nil"/>
              <w:bottom w:val="nil"/>
              <w:right w:val="nil"/>
            </w:tcBorders>
            <w:shd w:val="clear" w:color="auto" w:fill="auto"/>
            <w:noWrap/>
            <w:vAlign w:val="bottom"/>
            <w:hideMark/>
          </w:tcPr>
          <w:p w14:paraId="72606F5A" w14:textId="77777777" w:rsidR="00A011E2" w:rsidRPr="00A011E2" w:rsidRDefault="00A011E2" w:rsidP="00A011E2">
            <w:pPr>
              <w:jc w:val="right"/>
              <w:rPr>
                <w:ins w:id="789" w:author="Holly Celina Mcqueary" w:date="2019-09-17T10:53:00Z"/>
                <w:rFonts w:ascii="Calibri" w:eastAsia="Times New Roman" w:hAnsi="Calibri" w:cs="Times New Roman"/>
                <w:color w:val="000000"/>
              </w:rPr>
            </w:pPr>
            <w:ins w:id="790"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789CB8F7" w14:textId="77777777" w:rsidR="00A011E2" w:rsidRPr="00A011E2" w:rsidRDefault="00A011E2" w:rsidP="00A011E2">
            <w:pPr>
              <w:jc w:val="right"/>
              <w:rPr>
                <w:ins w:id="791" w:author="Holly Celina Mcqueary" w:date="2019-09-17T10:53:00Z"/>
                <w:rFonts w:ascii="Calibri" w:eastAsia="Times New Roman" w:hAnsi="Calibri" w:cs="Times New Roman"/>
                <w:color w:val="000000"/>
              </w:rPr>
            </w:pPr>
            <w:ins w:id="792" w:author="Holly Celina Mcqueary" w:date="2019-09-17T10:53:00Z">
              <w:r w:rsidRPr="00A011E2">
                <w:rPr>
                  <w:rFonts w:ascii="Calibri" w:eastAsia="Times New Roman" w:hAnsi="Calibri" w:cs="Times New Roman"/>
                  <w:color w:val="000000"/>
                </w:rPr>
                <w:t>88.6956522</w:t>
              </w:r>
            </w:ins>
          </w:p>
        </w:tc>
      </w:tr>
      <w:tr w:rsidR="00A011E2" w:rsidRPr="00A011E2" w14:paraId="56C5A0B8" w14:textId="77777777" w:rsidTr="00A011E2">
        <w:trPr>
          <w:trHeight w:val="320"/>
          <w:ins w:id="793" w:author="Holly Celina Mcqueary" w:date="2019-09-17T10:53:00Z"/>
        </w:trPr>
        <w:tc>
          <w:tcPr>
            <w:tcW w:w="1300" w:type="dxa"/>
            <w:tcBorders>
              <w:top w:val="nil"/>
              <w:left w:val="nil"/>
              <w:bottom w:val="nil"/>
              <w:right w:val="nil"/>
            </w:tcBorders>
            <w:shd w:val="clear" w:color="auto" w:fill="auto"/>
            <w:noWrap/>
            <w:vAlign w:val="bottom"/>
            <w:hideMark/>
          </w:tcPr>
          <w:p w14:paraId="18E2E3DD" w14:textId="77777777" w:rsidR="00A011E2" w:rsidRPr="00A011E2" w:rsidRDefault="00A011E2" w:rsidP="00A011E2">
            <w:pPr>
              <w:rPr>
                <w:ins w:id="794" w:author="Holly Celina Mcqueary" w:date="2019-09-17T10:53:00Z"/>
                <w:rFonts w:ascii="Calibri" w:eastAsia="Times New Roman" w:hAnsi="Calibri" w:cs="Times New Roman"/>
                <w:color w:val="000000"/>
              </w:rPr>
            </w:pPr>
            <w:ins w:id="795" w:author="Holly Celina Mcqueary" w:date="2019-09-17T10:53:00Z">
              <w:r w:rsidRPr="00A011E2">
                <w:rPr>
                  <w:rFonts w:ascii="Calibri" w:eastAsia="Times New Roman" w:hAnsi="Calibri" w:cs="Times New Roman"/>
                  <w:color w:val="000000"/>
                </w:rPr>
                <w:t>MA 5</w:t>
              </w:r>
            </w:ins>
          </w:p>
        </w:tc>
        <w:tc>
          <w:tcPr>
            <w:tcW w:w="1357" w:type="dxa"/>
            <w:tcBorders>
              <w:top w:val="nil"/>
              <w:left w:val="nil"/>
              <w:bottom w:val="nil"/>
              <w:right w:val="nil"/>
            </w:tcBorders>
            <w:shd w:val="clear" w:color="auto" w:fill="auto"/>
            <w:noWrap/>
            <w:vAlign w:val="bottom"/>
            <w:hideMark/>
          </w:tcPr>
          <w:p w14:paraId="534C66CE" w14:textId="77777777" w:rsidR="00A011E2" w:rsidRPr="00A011E2" w:rsidRDefault="00A011E2" w:rsidP="00A011E2">
            <w:pPr>
              <w:jc w:val="right"/>
              <w:rPr>
                <w:ins w:id="796" w:author="Holly Celina Mcqueary" w:date="2019-09-17T10:53:00Z"/>
                <w:rFonts w:ascii="Calibri" w:eastAsia="Times New Roman" w:hAnsi="Calibri" w:cs="Times New Roman"/>
                <w:color w:val="000000"/>
              </w:rPr>
            </w:pPr>
            <w:ins w:id="797" w:author="Holly Celina Mcqueary" w:date="2019-09-17T10:53:00Z">
              <w:r w:rsidRPr="00A011E2">
                <w:rPr>
                  <w:rFonts w:ascii="Calibri" w:eastAsia="Times New Roman" w:hAnsi="Calibri" w:cs="Times New Roman"/>
                  <w:color w:val="000000"/>
                </w:rPr>
                <w:t>106</w:t>
              </w:r>
            </w:ins>
          </w:p>
        </w:tc>
        <w:tc>
          <w:tcPr>
            <w:tcW w:w="1300" w:type="dxa"/>
            <w:tcBorders>
              <w:top w:val="nil"/>
              <w:left w:val="nil"/>
              <w:bottom w:val="nil"/>
              <w:right w:val="nil"/>
            </w:tcBorders>
            <w:shd w:val="clear" w:color="auto" w:fill="auto"/>
            <w:noWrap/>
            <w:vAlign w:val="bottom"/>
            <w:hideMark/>
          </w:tcPr>
          <w:p w14:paraId="3510DEA7" w14:textId="77777777" w:rsidR="00A011E2" w:rsidRPr="00A011E2" w:rsidRDefault="00A011E2" w:rsidP="00A011E2">
            <w:pPr>
              <w:jc w:val="right"/>
              <w:rPr>
                <w:ins w:id="798" w:author="Holly Celina Mcqueary" w:date="2019-09-17T10:53:00Z"/>
                <w:rFonts w:ascii="Calibri" w:eastAsia="Times New Roman" w:hAnsi="Calibri" w:cs="Times New Roman"/>
                <w:color w:val="000000"/>
              </w:rPr>
            </w:pPr>
            <w:ins w:id="799"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633A8322" w14:textId="77777777" w:rsidR="00A011E2" w:rsidRPr="00A011E2" w:rsidRDefault="00A011E2" w:rsidP="00A011E2">
            <w:pPr>
              <w:jc w:val="right"/>
              <w:rPr>
                <w:ins w:id="800" w:author="Holly Celina Mcqueary" w:date="2019-09-17T10:53:00Z"/>
                <w:rFonts w:ascii="Calibri" w:eastAsia="Times New Roman" w:hAnsi="Calibri" w:cs="Times New Roman"/>
                <w:color w:val="000000"/>
              </w:rPr>
            </w:pPr>
            <w:ins w:id="801" w:author="Holly Celina Mcqueary" w:date="2019-09-17T10:53:00Z">
              <w:r w:rsidRPr="00A011E2">
                <w:rPr>
                  <w:rFonts w:ascii="Calibri" w:eastAsia="Times New Roman" w:hAnsi="Calibri" w:cs="Times New Roman"/>
                  <w:color w:val="000000"/>
                </w:rPr>
                <w:t>92.173913</w:t>
              </w:r>
            </w:ins>
          </w:p>
        </w:tc>
      </w:tr>
      <w:tr w:rsidR="00A011E2" w:rsidRPr="00A011E2" w14:paraId="2EFE6DE2" w14:textId="77777777" w:rsidTr="00A011E2">
        <w:trPr>
          <w:trHeight w:val="320"/>
          <w:ins w:id="802" w:author="Holly Celina Mcqueary" w:date="2019-09-17T10:53:00Z"/>
        </w:trPr>
        <w:tc>
          <w:tcPr>
            <w:tcW w:w="1300" w:type="dxa"/>
            <w:tcBorders>
              <w:top w:val="nil"/>
              <w:left w:val="nil"/>
              <w:bottom w:val="nil"/>
              <w:right w:val="nil"/>
            </w:tcBorders>
            <w:shd w:val="clear" w:color="auto" w:fill="auto"/>
            <w:noWrap/>
            <w:vAlign w:val="bottom"/>
            <w:hideMark/>
          </w:tcPr>
          <w:p w14:paraId="76B385DC" w14:textId="77777777" w:rsidR="00A011E2" w:rsidRPr="00A011E2" w:rsidRDefault="00A011E2" w:rsidP="00A011E2">
            <w:pPr>
              <w:rPr>
                <w:ins w:id="803" w:author="Holly Celina Mcqueary" w:date="2019-09-17T10:53:00Z"/>
                <w:rFonts w:ascii="Calibri" w:eastAsia="Times New Roman" w:hAnsi="Calibri" w:cs="Times New Roman"/>
                <w:color w:val="000000"/>
              </w:rPr>
            </w:pPr>
            <w:ins w:id="804" w:author="Holly Celina Mcqueary" w:date="2019-09-17T10:53:00Z">
              <w:r w:rsidRPr="00A011E2">
                <w:rPr>
                  <w:rFonts w:ascii="Calibri" w:eastAsia="Times New Roman" w:hAnsi="Calibri" w:cs="Times New Roman"/>
                  <w:color w:val="000000"/>
                </w:rPr>
                <w:t>MA 7</w:t>
              </w:r>
            </w:ins>
          </w:p>
        </w:tc>
        <w:tc>
          <w:tcPr>
            <w:tcW w:w="1357" w:type="dxa"/>
            <w:tcBorders>
              <w:top w:val="nil"/>
              <w:left w:val="nil"/>
              <w:bottom w:val="nil"/>
              <w:right w:val="nil"/>
            </w:tcBorders>
            <w:shd w:val="clear" w:color="auto" w:fill="auto"/>
            <w:noWrap/>
            <w:vAlign w:val="bottom"/>
            <w:hideMark/>
          </w:tcPr>
          <w:p w14:paraId="60235303" w14:textId="77777777" w:rsidR="00A011E2" w:rsidRPr="00A011E2" w:rsidRDefault="00A011E2" w:rsidP="00A011E2">
            <w:pPr>
              <w:jc w:val="right"/>
              <w:rPr>
                <w:ins w:id="805" w:author="Holly Celina Mcqueary" w:date="2019-09-17T10:53:00Z"/>
                <w:rFonts w:ascii="Calibri" w:eastAsia="Times New Roman" w:hAnsi="Calibri" w:cs="Times New Roman"/>
                <w:color w:val="000000"/>
              </w:rPr>
            </w:pPr>
            <w:ins w:id="806" w:author="Holly Celina Mcqueary" w:date="2019-09-17T10:53:00Z">
              <w:r w:rsidRPr="00A011E2">
                <w:rPr>
                  <w:rFonts w:ascii="Calibri" w:eastAsia="Times New Roman" w:hAnsi="Calibri" w:cs="Times New Roman"/>
                  <w:color w:val="000000"/>
                </w:rPr>
                <w:t>114</w:t>
              </w:r>
            </w:ins>
          </w:p>
        </w:tc>
        <w:tc>
          <w:tcPr>
            <w:tcW w:w="1300" w:type="dxa"/>
            <w:tcBorders>
              <w:top w:val="nil"/>
              <w:left w:val="nil"/>
              <w:bottom w:val="nil"/>
              <w:right w:val="nil"/>
            </w:tcBorders>
            <w:shd w:val="clear" w:color="auto" w:fill="auto"/>
            <w:noWrap/>
            <w:vAlign w:val="bottom"/>
            <w:hideMark/>
          </w:tcPr>
          <w:p w14:paraId="4634914D" w14:textId="77777777" w:rsidR="00A011E2" w:rsidRPr="00A011E2" w:rsidRDefault="00A011E2" w:rsidP="00A011E2">
            <w:pPr>
              <w:jc w:val="right"/>
              <w:rPr>
                <w:ins w:id="807" w:author="Holly Celina Mcqueary" w:date="2019-09-17T10:53:00Z"/>
                <w:rFonts w:ascii="Calibri" w:eastAsia="Times New Roman" w:hAnsi="Calibri" w:cs="Times New Roman"/>
                <w:color w:val="000000"/>
              </w:rPr>
            </w:pPr>
            <w:ins w:id="808"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69B7106F" w14:textId="77777777" w:rsidR="00A011E2" w:rsidRPr="00A011E2" w:rsidRDefault="00A011E2" w:rsidP="00A011E2">
            <w:pPr>
              <w:jc w:val="right"/>
              <w:rPr>
                <w:ins w:id="809" w:author="Holly Celina Mcqueary" w:date="2019-09-17T10:53:00Z"/>
                <w:rFonts w:ascii="Calibri" w:eastAsia="Times New Roman" w:hAnsi="Calibri" w:cs="Times New Roman"/>
                <w:color w:val="000000"/>
              </w:rPr>
            </w:pPr>
            <w:ins w:id="810" w:author="Holly Celina Mcqueary" w:date="2019-09-17T10:53:00Z">
              <w:r w:rsidRPr="00A011E2">
                <w:rPr>
                  <w:rFonts w:ascii="Calibri" w:eastAsia="Times New Roman" w:hAnsi="Calibri" w:cs="Times New Roman"/>
                  <w:color w:val="000000"/>
                </w:rPr>
                <w:t>99.1304348</w:t>
              </w:r>
            </w:ins>
          </w:p>
        </w:tc>
      </w:tr>
      <w:tr w:rsidR="00A011E2" w:rsidRPr="00A011E2" w14:paraId="3F4E359F" w14:textId="77777777" w:rsidTr="00A011E2">
        <w:trPr>
          <w:trHeight w:val="320"/>
          <w:ins w:id="811" w:author="Holly Celina Mcqueary" w:date="2019-09-17T10:53:00Z"/>
        </w:trPr>
        <w:tc>
          <w:tcPr>
            <w:tcW w:w="1300" w:type="dxa"/>
            <w:tcBorders>
              <w:top w:val="nil"/>
              <w:left w:val="nil"/>
              <w:bottom w:val="nil"/>
              <w:right w:val="nil"/>
            </w:tcBorders>
            <w:shd w:val="clear" w:color="auto" w:fill="auto"/>
            <w:noWrap/>
            <w:vAlign w:val="bottom"/>
            <w:hideMark/>
          </w:tcPr>
          <w:p w14:paraId="71CA3EBB" w14:textId="77777777" w:rsidR="00A011E2" w:rsidRPr="00A011E2" w:rsidRDefault="00A011E2" w:rsidP="00A011E2">
            <w:pPr>
              <w:rPr>
                <w:ins w:id="812" w:author="Holly Celina Mcqueary" w:date="2019-09-17T10:53:00Z"/>
                <w:rFonts w:ascii="Calibri" w:eastAsia="Times New Roman" w:hAnsi="Calibri" w:cs="Times New Roman"/>
                <w:color w:val="000000"/>
              </w:rPr>
            </w:pPr>
            <w:ins w:id="813" w:author="Holly Celina Mcqueary" w:date="2019-09-17T10:53:00Z">
              <w:r w:rsidRPr="00A011E2">
                <w:rPr>
                  <w:rFonts w:ascii="Calibri" w:eastAsia="Times New Roman" w:hAnsi="Calibri" w:cs="Times New Roman"/>
                  <w:color w:val="000000"/>
                </w:rPr>
                <w:t>MA 8</w:t>
              </w:r>
            </w:ins>
          </w:p>
        </w:tc>
        <w:tc>
          <w:tcPr>
            <w:tcW w:w="1357" w:type="dxa"/>
            <w:tcBorders>
              <w:top w:val="nil"/>
              <w:left w:val="nil"/>
              <w:bottom w:val="nil"/>
              <w:right w:val="nil"/>
            </w:tcBorders>
            <w:shd w:val="clear" w:color="auto" w:fill="auto"/>
            <w:noWrap/>
            <w:vAlign w:val="bottom"/>
            <w:hideMark/>
          </w:tcPr>
          <w:p w14:paraId="76D57EA5" w14:textId="77777777" w:rsidR="00A011E2" w:rsidRPr="00A011E2" w:rsidRDefault="00A011E2" w:rsidP="00A011E2">
            <w:pPr>
              <w:jc w:val="right"/>
              <w:rPr>
                <w:ins w:id="814" w:author="Holly Celina Mcqueary" w:date="2019-09-17T10:53:00Z"/>
                <w:rFonts w:ascii="Calibri" w:eastAsia="Times New Roman" w:hAnsi="Calibri" w:cs="Times New Roman"/>
                <w:color w:val="000000"/>
              </w:rPr>
            </w:pPr>
            <w:ins w:id="815" w:author="Holly Celina Mcqueary" w:date="2019-09-17T10:53:00Z">
              <w:r w:rsidRPr="00A011E2">
                <w:rPr>
                  <w:rFonts w:ascii="Calibri" w:eastAsia="Times New Roman" w:hAnsi="Calibri" w:cs="Times New Roman"/>
                  <w:color w:val="000000"/>
                </w:rPr>
                <w:t>113</w:t>
              </w:r>
            </w:ins>
          </w:p>
        </w:tc>
        <w:tc>
          <w:tcPr>
            <w:tcW w:w="1300" w:type="dxa"/>
            <w:tcBorders>
              <w:top w:val="nil"/>
              <w:left w:val="nil"/>
              <w:bottom w:val="nil"/>
              <w:right w:val="nil"/>
            </w:tcBorders>
            <w:shd w:val="clear" w:color="auto" w:fill="auto"/>
            <w:noWrap/>
            <w:vAlign w:val="bottom"/>
            <w:hideMark/>
          </w:tcPr>
          <w:p w14:paraId="776883BD" w14:textId="77777777" w:rsidR="00A011E2" w:rsidRPr="00A011E2" w:rsidRDefault="00A011E2" w:rsidP="00A011E2">
            <w:pPr>
              <w:jc w:val="right"/>
              <w:rPr>
                <w:ins w:id="816" w:author="Holly Celina Mcqueary" w:date="2019-09-17T10:53:00Z"/>
                <w:rFonts w:ascii="Calibri" w:eastAsia="Times New Roman" w:hAnsi="Calibri" w:cs="Times New Roman"/>
                <w:color w:val="000000"/>
              </w:rPr>
            </w:pPr>
            <w:ins w:id="817"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7F92D6FA" w14:textId="77777777" w:rsidR="00A011E2" w:rsidRPr="00A011E2" w:rsidRDefault="00A011E2" w:rsidP="00A011E2">
            <w:pPr>
              <w:jc w:val="right"/>
              <w:rPr>
                <w:ins w:id="818" w:author="Holly Celina Mcqueary" w:date="2019-09-17T10:53:00Z"/>
                <w:rFonts w:ascii="Calibri" w:eastAsia="Times New Roman" w:hAnsi="Calibri" w:cs="Times New Roman"/>
                <w:color w:val="000000"/>
              </w:rPr>
            </w:pPr>
            <w:ins w:id="819" w:author="Holly Celina Mcqueary" w:date="2019-09-17T10:53:00Z">
              <w:r w:rsidRPr="00A011E2">
                <w:rPr>
                  <w:rFonts w:ascii="Calibri" w:eastAsia="Times New Roman" w:hAnsi="Calibri" w:cs="Times New Roman"/>
                  <w:color w:val="000000"/>
                </w:rPr>
                <w:t>98.2608696</w:t>
              </w:r>
            </w:ins>
          </w:p>
        </w:tc>
      </w:tr>
      <w:tr w:rsidR="00A011E2" w:rsidRPr="00A011E2" w14:paraId="419A622E" w14:textId="77777777" w:rsidTr="00A011E2">
        <w:trPr>
          <w:trHeight w:val="320"/>
          <w:ins w:id="820" w:author="Holly Celina Mcqueary" w:date="2019-09-17T10:53:00Z"/>
        </w:trPr>
        <w:tc>
          <w:tcPr>
            <w:tcW w:w="1300" w:type="dxa"/>
            <w:tcBorders>
              <w:top w:val="nil"/>
              <w:left w:val="nil"/>
              <w:bottom w:val="nil"/>
              <w:right w:val="nil"/>
            </w:tcBorders>
            <w:shd w:val="clear" w:color="auto" w:fill="auto"/>
            <w:noWrap/>
            <w:vAlign w:val="bottom"/>
            <w:hideMark/>
          </w:tcPr>
          <w:p w14:paraId="366BF7E5" w14:textId="77777777" w:rsidR="00A011E2" w:rsidRPr="00A011E2" w:rsidRDefault="00A011E2" w:rsidP="00A011E2">
            <w:pPr>
              <w:rPr>
                <w:ins w:id="821" w:author="Holly Celina Mcqueary" w:date="2019-09-17T10:53:00Z"/>
                <w:rFonts w:ascii="Calibri" w:eastAsia="Times New Roman" w:hAnsi="Calibri" w:cs="Times New Roman"/>
                <w:color w:val="000000"/>
              </w:rPr>
            </w:pPr>
            <w:ins w:id="822" w:author="Holly Celina Mcqueary" w:date="2019-09-17T10:53:00Z">
              <w:r w:rsidRPr="00A011E2">
                <w:rPr>
                  <w:rFonts w:ascii="Calibri" w:eastAsia="Times New Roman" w:hAnsi="Calibri" w:cs="Times New Roman"/>
                  <w:color w:val="000000"/>
                </w:rPr>
                <w:t>MA 11</w:t>
              </w:r>
            </w:ins>
          </w:p>
        </w:tc>
        <w:tc>
          <w:tcPr>
            <w:tcW w:w="1357" w:type="dxa"/>
            <w:tcBorders>
              <w:top w:val="nil"/>
              <w:left w:val="nil"/>
              <w:bottom w:val="nil"/>
              <w:right w:val="nil"/>
            </w:tcBorders>
            <w:shd w:val="clear" w:color="auto" w:fill="auto"/>
            <w:noWrap/>
            <w:vAlign w:val="bottom"/>
            <w:hideMark/>
          </w:tcPr>
          <w:p w14:paraId="6711CB94" w14:textId="77777777" w:rsidR="00A011E2" w:rsidRPr="00A011E2" w:rsidRDefault="00A011E2" w:rsidP="00A011E2">
            <w:pPr>
              <w:jc w:val="right"/>
              <w:rPr>
                <w:ins w:id="823" w:author="Holly Celina Mcqueary" w:date="2019-09-17T10:53:00Z"/>
                <w:rFonts w:ascii="Calibri" w:eastAsia="Times New Roman" w:hAnsi="Calibri" w:cs="Times New Roman"/>
                <w:color w:val="000000"/>
              </w:rPr>
            </w:pPr>
            <w:ins w:id="824" w:author="Holly Celina Mcqueary" w:date="2019-09-17T10:53:00Z">
              <w:r w:rsidRPr="00A011E2">
                <w:rPr>
                  <w:rFonts w:ascii="Calibri" w:eastAsia="Times New Roman" w:hAnsi="Calibri" w:cs="Times New Roman"/>
                  <w:color w:val="000000"/>
                </w:rPr>
                <w:t>113</w:t>
              </w:r>
            </w:ins>
          </w:p>
        </w:tc>
        <w:tc>
          <w:tcPr>
            <w:tcW w:w="1300" w:type="dxa"/>
            <w:tcBorders>
              <w:top w:val="nil"/>
              <w:left w:val="nil"/>
              <w:bottom w:val="nil"/>
              <w:right w:val="nil"/>
            </w:tcBorders>
            <w:shd w:val="clear" w:color="auto" w:fill="auto"/>
            <w:noWrap/>
            <w:vAlign w:val="bottom"/>
            <w:hideMark/>
          </w:tcPr>
          <w:p w14:paraId="30BBE03B" w14:textId="77777777" w:rsidR="00A011E2" w:rsidRPr="00A011E2" w:rsidRDefault="00A011E2" w:rsidP="00A011E2">
            <w:pPr>
              <w:jc w:val="right"/>
              <w:rPr>
                <w:ins w:id="825" w:author="Holly Celina Mcqueary" w:date="2019-09-17T10:53:00Z"/>
                <w:rFonts w:ascii="Calibri" w:eastAsia="Times New Roman" w:hAnsi="Calibri" w:cs="Times New Roman"/>
                <w:color w:val="000000"/>
              </w:rPr>
            </w:pPr>
            <w:ins w:id="826"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32960DC1" w14:textId="77777777" w:rsidR="00A011E2" w:rsidRPr="00A011E2" w:rsidRDefault="00A011E2" w:rsidP="00A011E2">
            <w:pPr>
              <w:jc w:val="right"/>
              <w:rPr>
                <w:ins w:id="827" w:author="Holly Celina Mcqueary" w:date="2019-09-17T10:53:00Z"/>
                <w:rFonts w:ascii="Calibri" w:eastAsia="Times New Roman" w:hAnsi="Calibri" w:cs="Times New Roman"/>
                <w:color w:val="000000"/>
              </w:rPr>
            </w:pPr>
            <w:ins w:id="828" w:author="Holly Celina Mcqueary" w:date="2019-09-17T10:53:00Z">
              <w:r w:rsidRPr="00A011E2">
                <w:rPr>
                  <w:rFonts w:ascii="Calibri" w:eastAsia="Times New Roman" w:hAnsi="Calibri" w:cs="Times New Roman"/>
                  <w:color w:val="000000"/>
                </w:rPr>
                <w:t>98.2608696</w:t>
              </w:r>
            </w:ins>
          </w:p>
        </w:tc>
      </w:tr>
      <w:tr w:rsidR="00A011E2" w:rsidRPr="00A011E2" w14:paraId="331250E6" w14:textId="77777777" w:rsidTr="00A011E2">
        <w:trPr>
          <w:trHeight w:val="320"/>
          <w:ins w:id="829" w:author="Holly Celina Mcqueary" w:date="2019-09-17T10:53:00Z"/>
        </w:trPr>
        <w:tc>
          <w:tcPr>
            <w:tcW w:w="1300" w:type="dxa"/>
            <w:tcBorders>
              <w:top w:val="nil"/>
              <w:left w:val="nil"/>
              <w:bottom w:val="nil"/>
              <w:right w:val="nil"/>
            </w:tcBorders>
            <w:shd w:val="clear" w:color="auto" w:fill="auto"/>
            <w:noWrap/>
            <w:vAlign w:val="bottom"/>
            <w:hideMark/>
          </w:tcPr>
          <w:p w14:paraId="5AB559F9" w14:textId="77777777" w:rsidR="00A011E2" w:rsidRPr="00A011E2" w:rsidRDefault="00A011E2" w:rsidP="00A011E2">
            <w:pPr>
              <w:rPr>
                <w:ins w:id="830" w:author="Holly Celina Mcqueary" w:date="2019-09-17T10:53:00Z"/>
                <w:rFonts w:ascii="Calibri" w:eastAsia="Times New Roman" w:hAnsi="Calibri" w:cs="Times New Roman"/>
                <w:color w:val="000000"/>
              </w:rPr>
            </w:pPr>
            <w:ins w:id="831" w:author="Holly Celina Mcqueary" w:date="2019-09-17T10:53:00Z">
              <w:r w:rsidRPr="00A011E2">
                <w:rPr>
                  <w:rFonts w:ascii="Calibri" w:eastAsia="Times New Roman" w:hAnsi="Calibri" w:cs="Times New Roman"/>
                  <w:color w:val="000000"/>
                </w:rPr>
                <w:t>MA 50</w:t>
              </w:r>
            </w:ins>
          </w:p>
        </w:tc>
        <w:tc>
          <w:tcPr>
            <w:tcW w:w="1357" w:type="dxa"/>
            <w:tcBorders>
              <w:top w:val="nil"/>
              <w:left w:val="nil"/>
              <w:bottom w:val="nil"/>
              <w:right w:val="nil"/>
            </w:tcBorders>
            <w:shd w:val="clear" w:color="auto" w:fill="auto"/>
            <w:noWrap/>
            <w:vAlign w:val="bottom"/>
            <w:hideMark/>
          </w:tcPr>
          <w:p w14:paraId="7A49886F" w14:textId="77777777" w:rsidR="00A011E2" w:rsidRPr="00A011E2" w:rsidRDefault="00A011E2" w:rsidP="00A011E2">
            <w:pPr>
              <w:jc w:val="right"/>
              <w:rPr>
                <w:ins w:id="832" w:author="Holly Celina Mcqueary" w:date="2019-09-17T10:53:00Z"/>
                <w:rFonts w:ascii="Calibri" w:eastAsia="Times New Roman" w:hAnsi="Calibri" w:cs="Times New Roman"/>
                <w:color w:val="000000"/>
              </w:rPr>
            </w:pPr>
            <w:ins w:id="833" w:author="Holly Celina Mcqueary" w:date="2019-09-17T10:53:00Z">
              <w:r w:rsidRPr="00A011E2">
                <w:rPr>
                  <w:rFonts w:ascii="Calibri" w:eastAsia="Times New Roman" w:hAnsi="Calibri" w:cs="Times New Roman"/>
                  <w:color w:val="000000"/>
                </w:rPr>
                <w:t>111</w:t>
              </w:r>
            </w:ins>
          </w:p>
        </w:tc>
        <w:tc>
          <w:tcPr>
            <w:tcW w:w="1300" w:type="dxa"/>
            <w:tcBorders>
              <w:top w:val="nil"/>
              <w:left w:val="nil"/>
              <w:bottom w:val="nil"/>
              <w:right w:val="nil"/>
            </w:tcBorders>
            <w:shd w:val="clear" w:color="auto" w:fill="auto"/>
            <w:noWrap/>
            <w:vAlign w:val="bottom"/>
            <w:hideMark/>
          </w:tcPr>
          <w:p w14:paraId="72040880" w14:textId="77777777" w:rsidR="00A011E2" w:rsidRPr="00A011E2" w:rsidRDefault="00A011E2" w:rsidP="00A011E2">
            <w:pPr>
              <w:jc w:val="right"/>
              <w:rPr>
                <w:ins w:id="834" w:author="Holly Celina Mcqueary" w:date="2019-09-17T10:53:00Z"/>
                <w:rFonts w:ascii="Calibri" w:eastAsia="Times New Roman" w:hAnsi="Calibri" w:cs="Times New Roman"/>
                <w:color w:val="000000"/>
              </w:rPr>
            </w:pPr>
            <w:ins w:id="835"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1FC71235" w14:textId="77777777" w:rsidR="00A011E2" w:rsidRPr="00A011E2" w:rsidRDefault="00A011E2" w:rsidP="00A011E2">
            <w:pPr>
              <w:jc w:val="right"/>
              <w:rPr>
                <w:ins w:id="836" w:author="Holly Celina Mcqueary" w:date="2019-09-17T10:53:00Z"/>
                <w:rFonts w:ascii="Calibri" w:eastAsia="Times New Roman" w:hAnsi="Calibri" w:cs="Times New Roman"/>
                <w:color w:val="000000"/>
              </w:rPr>
            </w:pPr>
            <w:ins w:id="837" w:author="Holly Celina Mcqueary" w:date="2019-09-17T10:53:00Z">
              <w:r w:rsidRPr="00A011E2">
                <w:rPr>
                  <w:rFonts w:ascii="Calibri" w:eastAsia="Times New Roman" w:hAnsi="Calibri" w:cs="Times New Roman"/>
                  <w:color w:val="000000"/>
                </w:rPr>
                <w:t>96.5217391</w:t>
              </w:r>
            </w:ins>
          </w:p>
        </w:tc>
      </w:tr>
      <w:tr w:rsidR="00A011E2" w:rsidRPr="00A011E2" w14:paraId="33C3B977" w14:textId="77777777" w:rsidTr="00A011E2">
        <w:trPr>
          <w:trHeight w:val="320"/>
          <w:ins w:id="838" w:author="Holly Celina Mcqueary" w:date="2019-09-17T10:53:00Z"/>
        </w:trPr>
        <w:tc>
          <w:tcPr>
            <w:tcW w:w="1300" w:type="dxa"/>
            <w:tcBorders>
              <w:top w:val="nil"/>
              <w:left w:val="nil"/>
              <w:bottom w:val="nil"/>
              <w:right w:val="nil"/>
            </w:tcBorders>
            <w:shd w:val="clear" w:color="auto" w:fill="auto"/>
            <w:noWrap/>
            <w:vAlign w:val="bottom"/>
            <w:hideMark/>
          </w:tcPr>
          <w:p w14:paraId="60B652A2" w14:textId="77777777" w:rsidR="00A011E2" w:rsidRPr="00A011E2" w:rsidRDefault="00A011E2" w:rsidP="00A011E2">
            <w:pPr>
              <w:rPr>
                <w:ins w:id="839" w:author="Holly Celina Mcqueary" w:date="2019-09-17T10:53:00Z"/>
                <w:rFonts w:ascii="Calibri" w:eastAsia="Times New Roman" w:hAnsi="Calibri" w:cs="Times New Roman"/>
                <w:color w:val="000000"/>
              </w:rPr>
            </w:pPr>
            <w:ins w:id="840" w:author="Holly Celina Mcqueary" w:date="2019-09-17T10:53:00Z">
              <w:r w:rsidRPr="00A011E2">
                <w:rPr>
                  <w:rFonts w:ascii="Calibri" w:eastAsia="Times New Roman" w:hAnsi="Calibri" w:cs="Times New Roman"/>
                  <w:color w:val="000000"/>
                </w:rPr>
                <w:t>MA 115</w:t>
              </w:r>
            </w:ins>
          </w:p>
        </w:tc>
        <w:tc>
          <w:tcPr>
            <w:tcW w:w="1357" w:type="dxa"/>
            <w:tcBorders>
              <w:top w:val="nil"/>
              <w:left w:val="nil"/>
              <w:bottom w:val="nil"/>
              <w:right w:val="nil"/>
            </w:tcBorders>
            <w:shd w:val="clear" w:color="auto" w:fill="auto"/>
            <w:noWrap/>
            <w:vAlign w:val="bottom"/>
            <w:hideMark/>
          </w:tcPr>
          <w:p w14:paraId="4D8CEAD7" w14:textId="77777777" w:rsidR="00A011E2" w:rsidRPr="00A011E2" w:rsidRDefault="00A011E2" w:rsidP="00A011E2">
            <w:pPr>
              <w:jc w:val="right"/>
              <w:rPr>
                <w:ins w:id="841" w:author="Holly Celina Mcqueary" w:date="2019-09-17T10:53:00Z"/>
                <w:rFonts w:ascii="Calibri" w:eastAsia="Times New Roman" w:hAnsi="Calibri" w:cs="Times New Roman"/>
                <w:color w:val="000000"/>
              </w:rPr>
            </w:pPr>
            <w:ins w:id="842" w:author="Holly Celina Mcqueary" w:date="2019-09-17T10:53:00Z">
              <w:r w:rsidRPr="00A011E2">
                <w:rPr>
                  <w:rFonts w:ascii="Calibri" w:eastAsia="Times New Roman" w:hAnsi="Calibri" w:cs="Times New Roman"/>
                  <w:color w:val="000000"/>
                </w:rPr>
                <w:t>115</w:t>
              </w:r>
            </w:ins>
          </w:p>
        </w:tc>
        <w:tc>
          <w:tcPr>
            <w:tcW w:w="1300" w:type="dxa"/>
            <w:tcBorders>
              <w:top w:val="nil"/>
              <w:left w:val="nil"/>
              <w:bottom w:val="nil"/>
              <w:right w:val="nil"/>
            </w:tcBorders>
            <w:shd w:val="clear" w:color="auto" w:fill="auto"/>
            <w:noWrap/>
            <w:vAlign w:val="bottom"/>
            <w:hideMark/>
          </w:tcPr>
          <w:p w14:paraId="321A19B7" w14:textId="77777777" w:rsidR="00A011E2" w:rsidRPr="00A011E2" w:rsidRDefault="00A011E2" w:rsidP="00A011E2">
            <w:pPr>
              <w:jc w:val="right"/>
              <w:rPr>
                <w:ins w:id="843" w:author="Holly Celina Mcqueary" w:date="2019-09-17T10:53:00Z"/>
                <w:rFonts w:ascii="Calibri" w:eastAsia="Times New Roman" w:hAnsi="Calibri" w:cs="Times New Roman"/>
                <w:color w:val="000000"/>
              </w:rPr>
            </w:pPr>
            <w:ins w:id="844"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2E5952A1" w14:textId="77777777" w:rsidR="00A011E2" w:rsidRPr="00A011E2" w:rsidRDefault="00A011E2" w:rsidP="00A011E2">
            <w:pPr>
              <w:jc w:val="right"/>
              <w:rPr>
                <w:ins w:id="845" w:author="Holly Celina Mcqueary" w:date="2019-09-17T10:53:00Z"/>
                <w:rFonts w:ascii="Calibri" w:eastAsia="Times New Roman" w:hAnsi="Calibri" w:cs="Times New Roman"/>
                <w:color w:val="000000"/>
              </w:rPr>
            </w:pPr>
            <w:ins w:id="846" w:author="Holly Celina Mcqueary" w:date="2019-09-17T10:53:00Z">
              <w:r w:rsidRPr="00A011E2">
                <w:rPr>
                  <w:rFonts w:ascii="Calibri" w:eastAsia="Times New Roman" w:hAnsi="Calibri" w:cs="Times New Roman"/>
                  <w:color w:val="000000"/>
                </w:rPr>
                <w:t>100</w:t>
              </w:r>
            </w:ins>
          </w:p>
        </w:tc>
      </w:tr>
      <w:tr w:rsidR="00A011E2" w:rsidRPr="00A011E2" w14:paraId="50F28156" w14:textId="77777777" w:rsidTr="00A011E2">
        <w:trPr>
          <w:trHeight w:val="320"/>
          <w:ins w:id="847" w:author="Holly Celina Mcqueary" w:date="2019-09-17T10:53:00Z"/>
        </w:trPr>
        <w:tc>
          <w:tcPr>
            <w:tcW w:w="1300" w:type="dxa"/>
            <w:tcBorders>
              <w:top w:val="nil"/>
              <w:left w:val="nil"/>
              <w:bottom w:val="nil"/>
              <w:right w:val="nil"/>
            </w:tcBorders>
            <w:shd w:val="clear" w:color="auto" w:fill="auto"/>
            <w:noWrap/>
            <w:vAlign w:val="bottom"/>
            <w:hideMark/>
          </w:tcPr>
          <w:p w14:paraId="76AECEF0" w14:textId="77777777" w:rsidR="00A011E2" w:rsidRPr="00A011E2" w:rsidRDefault="00A011E2" w:rsidP="00A011E2">
            <w:pPr>
              <w:rPr>
                <w:ins w:id="848" w:author="Holly Celina Mcqueary" w:date="2019-09-17T10:53:00Z"/>
                <w:rFonts w:ascii="Calibri" w:eastAsia="Times New Roman" w:hAnsi="Calibri" w:cs="Times New Roman"/>
                <w:color w:val="000000"/>
              </w:rPr>
            </w:pPr>
            <w:ins w:id="849" w:author="Holly Celina Mcqueary" w:date="2019-09-17T10:53:00Z">
              <w:r w:rsidRPr="00A011E2">
                <w:rPr>
                  <w:rFonts w:ascii="Calibri" w:eastAsia="Times New Roman" w:hAnsi="Calibri" w:cs="Times New Roman"/>
                  <w:color w:val="000000"/>
                </w:rPr>
                <w:t>GC 2</w:t>
              </w:r>
            </w:ins>
          </w:p>
        </w:tc>
        <w:tc>
          <w:tcPr>
            <w:tcW w:w="1357" w:type="dxa"/>
            <w:tcBorders>
              <w:top w:val="nil"/>
              <w:left w:val="nil"/>
              <w:bottom w:val="nil"/>
              <w:right w:val="nil"/>
            </w:tcBorders>
            <w:shd w:val="clear" w:color="auto" w:fill="auto"/>
            <w:noWrap/>
            <w:vAlign w:val="bottom"/>
            <w:hideMark/>
          </w:tcPr>
          <w:p w14:paraId="2B45BCAF" w14:textId="77777777" w:rsidR="00A011E2" w:rsidRPr="00A011E2" w:rsidRDefault="00A011E2" w:rsidP="00A011E2">
            <w:pPr>
              <w:jc w:val="right"/>
              <w:rPr>
                <w:ins w:id="850" w:author="Holly Celina Mcqueary" w:date="2019-09-17T10:53:00Z"/>
                <w:rFonts w:ascii="Calibri" w:eastAsia="Times New Roman" w:hAnsi="Calibri" w:cs="Times New Roman"/>
                <w:color w:val="000000"/>
              </w:rPr>
            </w:pPr>
            <w:ins w:id="851" w:author="Holly Celina Mcqueary" w:date="2019-09-17T10:53:00Z">
              <w:r w:rsidRPr="00A011E2">
                <w:rPr>
                  <w:rFonts w:ascii="Calibri" w:eastAsia="Times New Roman" w:hAnsi="Calibri" w:cs="Times New Roman"/>
                  <w:color w:val="000000"/>
                </w:rPr>
                <w:t>83</w:t>
              </w:r>
            </w:ins>
          </w:p>
        </w:tc>
        <w:tc>
          <w:tcPr>
            <w:tcW w:w="1300" w:type="dxa"/>
            <w:tcBorders>
              <w:top w:val="nil"/>
              <w:left w:val="nil"/>
              <w:bottom w:val="nil"/>
              <w:right w:val="nil"/>
            </w:tcBorders>
            <w:shd w:val="clear" w:color="auto" w:fill="auto"/>
            <w:noWrap/>
            <w:vAlign w:val="bottom"/>
            <w:hideMark/>
          </w:tcPr>
          <w:p w14:paraId="2D6443D7" w14:textId="77777777" w:rsidR="00A011E2" w:rsidRPr="00A011E2" w:rsidRDefault="00A011E2" w:rsidP="00A011E2">
            <w:pPr>
              <w:jc w:val="right"/>
              <w:rPr>
                <w:ins w:id="852" w:author="Holly Celina Mcqueary" w:date="2019-09-17T10:53:00Z"/>
                <w:rFonts w:ascii="Calibri" w:eastAsia="Times New Roman" w:hAnsi="Calibri" w:cs="Times New Roman"/>
                <w:color w:val="000000"/>
              </w:rPr>
            </w:pPr>
            <w:ins w:id="853"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7A8B66C5" w14:textId="77777777" w:rsidR="00A011E2" w:rsidRPr="00A011E2" w:rsidRDefault="00A011E2" w:rsidP="00A011E2">
            <w:pPr>
              <w:jc w:val="right"/>
              <w:rPr>
                <w:ins w:id="854" w:author="Holly Celina Mcqueary" w:date="2019-09-17T10:53:00Z"/>
                <w:rFonts w:ascii="Calibri" w:eastAsia="Times New Roman" w:hAnsi="Calibri" w:cs="Times New Roman"/>
                <w:color w:val="000000"/>
              </w:rPr>
            </w:pPr>
            <w:ins w:id="855" w:author="Holly Celina Mcqueary" w:date="2019-09-17T10:53:00Z">
              <w:r w:rsidRPr="00A011E2">
                <w:rPr>
                  <w:rFonts w:ascii="Calibri" w:eastAsia="Times New Roman" w:hAnsi="Calibri" w:cs="Times New Roman"/>
                  <w:color w:val="000000"/>
                </w:rPr>
                <w:t>72.173913</w:t>
              </w:r>
            </w:ins>
          </w:p>
        </w:tc>
      </w:tr>
      <w:tr w:rsidR="00A011E2" w:rsidRPr="00A011E2" w14:paraId="5F287310" w14:textId="77777777" w:rsidTr="00A011E2">
        <w:trPr>
          <w:trHeight w:val="320"/>
          <w:ins w:id="856" w:author="Holly Celina Mcqueary" w:date="2019-09-17T10:53:00Z"/>
        </w:trPr>
        <w:tc>
          <w:tcPr>
            <w:tcW w:w="1300" w:type="dxa"/>
            <w:tcBorders>
              <w:top w:val="nil"/>
              <w:left w:val="nil"/>
              <w:bottom w:val="nil"/>
              <w:right w:val="nil"/>
            </w:tcBorders>
            <w:shd w:val="clear" w:color="auto" w:fill="auto"/>
            <w:noWrap/>
            <w:vAlign w:val="bottom"/>
            <w:hideMark/>
          </w:tcPr>
          <w:p w14:paraId="02589E22" w14:textId="77777777" w:rsidR="00A011E2" w:rsidRPr="00A011E2" w:rsidRDefault="00A011E2" w:rsidP="00A011E2">
            <w:pPr>
              <w:rPr>
                <w:ins w:id="857" w:author="Holly Celina Mcqueary" w:date="2019-09-17T10:53:00Z"/>
                <w:rFonts w:ascii="Calibri" w:eastAsia="Times New Roman" w:hAnsi="Calibri" w:cs="Times New Roman"/>
                <w:color w:val="000000"/>
              </w:rPr>
            </w:pPr>
            <w:ins w:id="858" w:author="Holly Celina Mcqueary" w:date="2019-09-17T10:53:00Z">
              <w:r w:rsidRPr="00A011E2">
                <w:rPr>
                  <w:rFonts w:ascii="Calibri" w:eastAsia="Times New Roman" w:hAnsi="Calibri" w:cs="Times New Roman"/>
                  <w:color w:val="000000"/>
                </w:rPr>
                <w:t>GC 3</w:t>
              </w:r>
            </w:ins>
          </w:p>
        </w:tc>
        <w:tc>
          <w:tcPr>
            <w:tcW w:w="1357" w:type="dxa"/>
            <w:tcBorders>
              <w:top w:val="nil"/>
              <w:left w:val="nil"/>
              <w:bottom w:val="nil"/>
              <w:right w:val="nil"/>
            </w:tcBorders>
            <w:shd w:val="clear" w:color="auto" w:fill="auto"/>
            <w:noWrap/>
            <w:vAlign w:val="bottom"/>
            <w:hideMark/>
          </w:tcPr>
          <w:p w14:paraId="1CB72252" w14:textId="77777777" w:rsidR="00A011E2" w:rsidRPr="00A011E2" w:rsidRDefault="00A011E2" w:rsidP="00A011E2">
            <w:pPr>
              <w:jc w:val="right"/>
              <w:rPr>
                <w:ins w:id="859" w:author="Holly Celina Mcqueary" w:date="2019-09-17T10:53:00Z"/>
                <w:rFonts w:ascii="Calibri" w:eastAsia="Times New Roman" w:hAnsi="Calibri" w:cs="Times New Roman"/>
                <w:color w:val="000000"/>
              </w:rPr>
            </w:pPr>
            <w:ins w:id="860" w:author="Holly Celina Mcqueary" w:date="2019-09-17T10:53:00Z">
              <w:r w:rsidRPr="00A011E2">
                <w:rPr>
                  <w:rFonts w:ascii="Calibri" w:eastAsia="Times New Roman" w:hAnsi="Calibri" w:cs="Times New Roman"/>
                  <w:color w:val="000000"/>
                </w:rPr>
                <w:t>105</w:t>
              </w:r>
            </w:ins>
          </w:p>
        </w:tc>
        <w:tc>
          <w:tcPr>
            <w:tcW w:w="1300" w:type="dxa"/>
            <w:tcBorders>
              <w:top w:val="nil"/>
              <w:left w:val="nil"/>
              <w:bottom w:val="nil"/>
              <w:right w:val="nil"/>
            </w:tcBorders>
            <w:shd w:val="clear" w:color="auto" w:fill="auto"/>
            <w:noWrap/>
            <w:vAlign w:val="bottom"/>
            <w:hideMark/>
          </w:tcPr>
          <w:p w14:paraId="38AC5E76" w14:textId="77777777" w:rsidR="00A011E2" w:rsidRPr="00A011E2" w:rsidRDefault="00A011E2" w:rsidP="00A011E2">
            <w:pPr>
              <w:jc w:val="right"/>
              <w:rPr>
                <w:ins w:id="861" w:author="Holly Celina Mcqueary" w:date="2019-09-17T10:53:00Z"/>
                <w:rFonts w:ascii="Calibri" w:eastAsia="Times New Roman" w:hAnsi="Calibri" w:cs="Times New Roman"/>
                <w:color w:val="000000"/>
              </w:rPr>
            </w:pPr>
            <w:ins w:id="862"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47B0A7F6" w14:textId="77777777" w:rsidR="00A011E2" w:rsidRPr="00A011E2" w:rsidRDefault="00A011E2" w:rsidP="00A011E2">
            <w:pPr>
              <w:jc w:val="right"/>
              <w:rPr>
                <w:ins w:id="863" w:author="Holly Celina Mcqueary" w:date="2019-09-17T10:53:00Z"/>
                <w:rFonts w:ascii="Calibri" w:eastAsia="Times New Roman" w:hAnsi="Calibri" w:cs="Times New Roman"/>
                <w:color w:val="000000"/>
              </w:rPr>
            </w:pPr>
            <w:ins w:id="864" w:author="Holly Celina Mcqueary" w:date="2019-09-17T10:53:00Z">
              <w:r w:rsidRPr="00A011E2">
                <w:rPr>
                  <w:rFonts w:ascii="Calibri" w:eastAsia="Times New Roman" w:hAnsi="Calibri" w:cs="Times New Roman"/>
                  <w:color w:val="000000"/>
                </w:rPr>
                <w:t>91.3043478</w:t>
              </w:r>
            </w:ins>
          </w:p>
        </w:tc>
      </w:tr>
      <w:tr w:rsidR="00A011E2" w:rsidRPr="00A011E2" w14:paraId="74C49A04" w14:textId="77777777" w:rsidTr="00A011E2">
        <w:trPr>
          <w:trHeight w:val="320"/>
          <w:ins w:id="865" w:author="Holly Celina Mcqueary" w:date="2019-09-17T10:53:00Z"/>
        </w:trPr>
        <w:tc>
          <w:tcPr>
            <w:tcW w:w="1300" w:type="dxa"/>
            <w:tcBorders>
              <w:top w:val="nil"/>
              <w:left w:val="nil"/>
              <w:bottom w:val="nil"/>
              <w:right w:val="nil"/>
            </w:tcBorders>
            <w:shd w:val="clear" w:color="auto" w:fill="auto"/>
            <w:noWrap/>
            <w:vAlign w:val="bottom"/>
            <w:hideMark/>
          </w:tcPr>
          <w:p w14:paraId="2DD31FD4" w14:textId="77777777" w:rsidR="00A011E2" w:rsidRPr="00A011E2" w:rsidRDefault="00A011E2" w:rsidP="00A011E2">
            <w:pPr>
              <w:rPr>
                <w:ins w:id="866" w:author="Holly Celina Mcqueary" w:date="2019-09-17T10:53:00Z"/>
                <w:rFonts w:ascii="Calibri" w:eastAsia="Times New Roman" w:hAnsi="Calibri" w:cs="Times New Roman"/>
                <w:color w:val="000000"/>
              </w:rPr>
            </w:pPr>
            <w:ins w:id="867" w:author="Holly Celina Mcqueary" w:date="2019-09-17T10:53:00Z">
              <w:r w:rsidRPr="00A011E2">
                <w:rPr>
                  <w:rFonts w:ascii="Calibri" w:eastAsia="Times New Roman" w:hAnsi="Calibri" w:cs="Times New Roman"/>
                  <w:color w:val="000000"/>
                </w:rPr>
                <w:t>GC 5</w:t>
              </w:r>
            </w:ins>
          </w:p>
        </w:tc>
        <w:tc>
          <w:tcPr>
            <w:tcW w:w="1357" w:type="dxa"/>
            <w:tcBorders>
              <w:top w:val="nil"/>
              <w:left w:val="nil"/>
              <w:bottom w:val="nil"/>
              <w:right w:val="nil"/>
            </w:tcBorders>
            <w:shd w:val="clear" w:color="auto" w:fill="auto"/>
            <w:noWrap/>
            <w:vAlign w:val="bottom"/>
            <w:hideMark/>
          </w:tcPr>
          <w:p w14:paraId="1778DAE4" w14:textId="77777777" w:rsidR="00A011E2" w:rsidRPr="00A011E2" w:rsidRDefault="00A011E2" w:rsidP="00A011E2">
            <w:pPr>
              <w:jc w:val="right"/>
              <w:rPr>
                <w:ins w:id="868" w:author="Holly Celina Mcqueary" w:date="2019-09-17T10:53:00Z"/>
                <w:rFonts w:ascii="Calibri" w:eastAsia="Times New Roman" w:hAnsi="Calibri" w:cs="Times New Roman"/>
                <w:color w:val="000000"/>
              </w:rPr>
            </w:pPr>
            <w:ins w:id="869" w:author="Holly Celina Mcqueary" w:date="2019-09-17T10:53:00Z">
              <w:r w:rsidRPr="00A011E2">
                <w:rPr>
                  <w:rFonts w:ascii="Calibri" w:eastAsia="Times New Roman" w:hAnsi="Calibri" w:cs="Times New Roman"/>
                  <w:color w:val="000000"/>
                </w:rPr>
                <w:t>68</w:t>
              </w:r>
            </w:ins>
          </w:p>
        </w:tc>
        <w:tc>
          <w:tcPr>
            <w:tcW w:w="1300" w:type="dxa"/>
            <w:tcBorders>
              <w:top w:val="nil"/>
              <w:left w:val="nil"/>
              <w:bottom w:val="nil"/>
              <w:right w:val="nil"/>
            </w:tcBorders>
            <w:shd w:val="clear" w:color="auto" w:fill="auto"/>
            <w:noWrap/>
            <w:vAlign w:val="bottom"/>
            <w:hideMark/>
          </w:tcPr>
          <w:p w14:paraId="12720C43" w14:textId="77777777" w:rsidR="00A011E2" w:rsidRPr="00A011E2" w:rsidRDefault="00A011E2" w:rsidP="00A011E2">
            <w:pPr>
              <w:jc w:val="right"/>
              <w:rPr>
                <w:ins w:id="870" w:author="Holly Celina Mcqueary" w:date="2019-09-17T10:53:00Z"/>
                <w:rFonts w:ascii="Calibri" w:eastAsia="Times New Roman" w:hAnsi="Calibri" w:cs="Times New Roman"/>
                <w:color w:val="000000"/>
              </w:rPr>
            </w:pPr>
            <w:ins w:id="871"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3C4D18FE" w14:textId="77777777" w:rsidR="00A011E2" w:rsidRPr="00A011E2" w:rsidRDefault="00A011E2" w:rsidP="00A011E2">
            <w:pPr>
              <w:jc w:val="right"/>
              <w:rPr>
                <w:ins w:id="872" w:author="Holly Celina Mcqueary" w:date="2019-09-17T10:53:00Z"/>
                <w:rFonts w:ascii="Calibri" w:eastAsia="Times New Roman" w:hAnsi="Calibri" w:cs="Times New Roman"/>
                <w:color w:val="000000"/>
              </w:rPr>
            </w:pPr>
            <w:ins w:id="873" w:author="Holly Celina Mcqueary" w:date="2019-09-17T10:53:00Z">
              <w:r w:rsidRPr="00A011E2">
                <w:rPr>
                  <w:rFonts w:ascii="Calibri" w:eastAsia="Times New Roman" w:hAnsi="Calibri" w:cs="Times New Roman"/>
                  <w:color w:val="000000"/>
                </w:rPr>
                <w:t>59.1304348</w:t>
              </w:r>
            </w:ins>
          </w:p>
        </w:tc>
      </w:tr>
      <w:tr w:rsidR="00A011E2" w:rsidRPr="00A011E2" w14:paraId="669DBC5C" w14:textId="77777777" w:rsidTr="00A011E2">
        <w:trPr>
          <w:trHeight w:val="320"/>
          <w:ins w:id="874" w:author="Holly Celina Mcqueary" w:date="2019-09-17T10:53:00Z"/>
        </w:trPr>
        <w:tc>
          <w:tcPr>
            <w:tcW w:w="1300" w:type="dxa"/>
            <w:tcBorders>
              <w:top w:val="nil"/>
              <w:left w:val="nil"/>
              <w:bottom w:val="nil"/>
              <w:right w:val="nil"/>
            </w:tcBorders>
            <w:shd w:val="clear" w:color="auto" w:fill="auto"/>
            <w:noWrap/>
            <w:vAlign w:val="bottom"/>
            <w:hideMark/>
          </w:tcPr>
          <w:p w14:paraId="3555922D" w14:textId="77777777" w:rsidR="00A011E2" w:rsidRPr="00A011E2" w:rsidRDefault="00A011E2" w:rsidP="00A011E2">
            <w:pPr>
              <w:rPr>
                <w:ins w:id="875" w:author="Holly Celina Mcqueary" w:date="2019-09-17T10:53:00Z"/>
                <w:rFonts w:ascii="Calibri" w:eastAsia="Times New Roman" w:hAnsi="Calibri" w:cs="Times New Roman"/>
                <w:color w:val="000000"/>
              </w:rPr>
            </w:pPr>
            <w:ins w:id="876" w:author="Holly Celina Mcqueary" w:date="2019-09-17T10:53:00Z">
              <w:r w:rsidRPr="00A011E2">
                <w:rPr>
                  <w:rFonts w:ascii="Calibri" w:eastAsia="Times New Roman" w:hAnsi="Calibri" w:cs="Times New Roman"/>
                  <w:color w:val="000000"/>
                </w:rPr>
                <w:t>GC 9</w:t>
              </w:r>
            </w:ins>
          </w:p>
        </w:tc>
        <w:tc>
          <w:tcPr>
            <w:tcW w:w="1357" w:type="dxa"/>
            <w:tcBorders>
              <w:top w:val="nil"/>
              <w:left w:val="nil"/>
              <w:bottom w:val="nil"/>
              <w:right w:val="nil"/>
            </w:tcBorders>
            <w:shd w:val="clear" w:color="auto" w:fill="auto"/>
            <w:noWrap/>
            <w:vAlign w:val="bottom"/>
            <w:hideMark/>
          </w:tcPr>
          <w:p w14:paraId="2ED5929A" w14:textId="77777777" w:rsidR="00A011E2" w:rsidRPr="00A011E2" w:rsidRDefault="00A011E2" w:rsidP="00A011E2">
            <w:pPr>
              <w:jc w:val="right"/>
              <w:rPr>
                <w:ins w:id="877" w:author="Holly Celina Mcqueary" w:date="2019-09-17T10:53:00Z"/>
                <w:rFonts w:ascii="Calibri" w:eastAsia="Times New Roman" w:hAnsi="Calibri" w:cs="Times New Roman"/>
                <w:color w:val="000000"/>
              </w:rPr>
            </w:pPr>
            <w:ins w:id="878" w:author="Holly Celina Mcqueary" w:date="2019-09-17T10:53:00Z">
              <w:r w:rsidRPr="00A011E2">
                <w:rPr>
                  <w:rFonts w:ascii="Calibri" w:eastAsia="Times New Roman" w:hAnsi="Calibri" w:cs="Times New Roman"/>
                  <w:color w:val="000000"/>
                </w:rPr>
                <w:t>113</w:t>
              </w:r>
            </w:ins>
          </w:p>
        </w:tc>
        <w:tc>
          <w:tcPr>
            <w:tcW w:w="1300" w:type="dxa"/>
            <w:tcBorders>
              <w:top w:val="nil"/>
              <w:left w:val="nil"/>
              <w:bottom w:val="nil"/>
              <w:right w:val="nil"/>
            </w:tcBorders>
            <w:shd w:val="clear" w:color="auto" w:fill="auto"/>
            <w:noWrap/>
            <w:vAlign w:val="bottom"/>
            <w:hideMark/>
          </w:tcPr>
          <w:p w14:paraId="5265F802" w14:textId="77777777" w:rsidR="00A011E2" w:rsidRPr="00A011E2" w:rsidRDefault="00A011E2" w:rsidP="00A011E2">
            <w:pPr>
              <w:jc w:val="right"/>
              <w:rPr>
                <w:ins w:id="879" w:author="Holly Celina Mcqueary" w:date="2019-09-17T10:53:00Z"/>
                <w:rFonts w:ascii="Calibri" w:eastAsia="Times New Roman" w:hAnsi="Calibri" w:cs="Times New Roman"/>
                <w:color w:val="000000"/>
              </w:rPr>
            </w:pPr>
            <w:ins w:id="880" w:author="Holly Celina Mcqueary" w:date="2019-09-17T10:53:00Z">
              <w:r w:rsidRPr="00A011E2">
                <w:rPr>
                  <w:rFonts w:ascii="Calibri" w:eastAsia="Times New Roman" w:hAnsi="Calibri" w:cs="Times New Roman"/>
                  <w:color w:val="000000"/>
                </w:rPr>
                <w:t>115</w:t>
              </w:r>
            </w:ins>
          </w:p>
        </w:tc>
        <w:tc>
          <w:tcPr>
            <w:tcW w:w="1419" w:type="dxa"/>
            <w:tcBorders>
              <w:top w:val="nil"/>
              <w:left w:val="nil"/>
              <w:bottom w:val="nil"/>
              <w:right w:val="nil"/>
            </w:tcBorders>
            <w:shd w:val="clear" w:color="auto" w:fill="auto"/>
            <w:noWrap/>
            <w:vAlign w:val="bottom"/>
            <w:hideMark/>
          </w:tcPr>
          <w:p w14:paraId="2CE84B4E" w14:textId="77777777" w:rsidR="00A011E2" w:rsidRPr="00A011E2" w:rsidRDefault="00A011E2" w:rsidP="00A011E2">
            <w:pPr>
              <w:jc w:val="right"/>
              <w:rPr>
                <w:ins w:id="881" w:author="Holly Celina Mcqueary" w:date="2019-09-17T10:53:00Z"/>
                <w:rFonts w:ascii="Calibri" w:eastAsia="Times New Roman" w:hAnsi="Calibri" w:cs="Times New Roman"/>
                <w:color w:val="000000"/>
              </w:rPr>
            </w:pPr>
            <w:ins w:id="882" w:author="Holly Celina Mcqueary" w:date="2019-09-17T10:53:00Z">
              <w:r w:rsidRPr="00A011E2">
                <w:rPr>
                  <w:rFonts w:ascii="Calibri" w:eastAsia="Times New Roman" w:hAnsi="Calibri" w:cs="Times New Roman"/>
                  <w:color w:val="000000"/>
                </w:rPr>
                <w:t>98.2608696</w:t>
              </w:r>
            </w:ins>
          </w:p>
        </w:tc>
      </w:tr>
    </w:tbl>
    <w:p w14:paraId="23F6260A" w14:textId="7DEDE918" w:rsidR="00A011E2" w:rsidRDefault="00A011E2">
      <w:pPr>
        <w:spacing w:line="360" w:lineRule="auto"/>
        <w:rPr>
          <w:ins w:id="883" w:author="Holly Celina Mcqueary" w:date="2019-09-17T10:46:00Z"/>
          <w:rFonts w:ascii="Arial" w:eastAsia="Times New Roman" w:hAnsi="Arial" w:cs="Arial"/>
          <w:sz w:val="22"/>
        </w:rPr>
        <w:pPrChange w:id="884" w:author="Holly Celina Mcqueary" w:date="2019-09-17T10:46:00Z">
          <w:pPr>
            <w:spacing w:line="360" w:lineRule="auto"/>
            <w:ind w:firstLine="720"/>
          </w:pPr>
        </w:pPrChange>
      </w:pPr>
      <w:ins w:id="885" w:author="Holly Celina Mcqueary" w:date="2019-09-17T10:53:00Z">
        <w:r>
          <w:rPr>
            <w:rFonts w:ascii="Arial" w:eastAsia="Times New Roman" w:hAnsi="Arial" w:cs="Arial"/>
            <w:sz w:val="22"/>
          </w:rPr>
          <w:t xml:space="preserve">Table 3: Percent of dosage-sensitive genes analyzed that were significantly compensated in the euploid samples. </w:t>
        </w:r>
      </w:ins>
    </w:p>
    <w:p w14:paraId="4CDFBCFF" w14:textId="77777777" w:rsidR="00A011E2" w:rsidRDefault="00A011E2" w:rsidP="00C05D5D">
      <w:pPr>
        <w:spacing w:line="360" w:lineRule="auto"/>
        <w:ind w:firstLine="720"/>
        <w:rPr>
          <w:ins w:id="886" w:author="Holly Celina Mcqueary" w:date="2019-09-17T10:46:00Z"/>
          <w:rFonts w:ascii="Arial" w:eastAsia="Times New Roman" w:hAnsi="Arial" w:cs="Arial"/>
          <w:sz w:val="22"/>
        </w:rPr>
      </w:pPr>
    </w:p>
    <w:p w14:paraId="2691BC89" w14:textId="77777777" w:rsidR="00A011E2" w:rsidRDefault="00A011E2" w:rsidP="00C05D5D">
      <w:pPr>
        <w:spacing w:line="360" w:lineRule="auto"/>
        <w:ind w:firstLine="720"/>
        <w:rPr>
          <w:ins w:id="887" w:author="Holly Celina Mcqueary" w:date="2019-09-17T10:46:00Z"/>
          <w:rFonts w:ascii="Arial" w:eastAsia="Times New Roman" w:hAnsi="Arial" w:cs="Arial"/>
          <w:sz w:val="22"/>
        </w:rPr>
      </w:pPr>
    </w:p>
    <w:p w14:paraId="303DA07C" w14:textId="420DCD82" w:rsidR="009D4DE4" w:rsidRDefault="009D4DE4" w:rsidP="00C05D5D">
      <w:pPr>
        <w:spacing w:line="360" w:lineRule="auto"/>
        <w:ind w:firstLine="720"/>
        <w:rPr>
          <w:rFonts w:ascii="Arial" w:eastAsia="Times New Roman" w:hAnsi="Arial" w:cs="Arial"/>
          <w:sz w:val="22"/>
        </w:rPr>
      </w:pPr>
      <w:r>
        <w:rPr>
          <w:noProof/>
        </w:rPr>
        <w:lastRenderedPageBreak/>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79F20B1" w14:textId="3E477F39" w:rsidR="004F7BC0" w:rsidRPr="00623142"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2D94B924" w:rsidR="009D4DE4" w:rsidRDefault="009D4DE4" w:rsidP="00C05D5D">
      <w:pPr>
        <w:spacing w:line="360" w:lineRule="auto"/>
        <w:rPr>
          <w:ins w:id="888" w:author="Holly Celina Mcqueary" w:date="2019-09-05T11:04:00Z"/>
          <w:rFonts w:ascii="Arial" w:eastAsia="Times New Roman" w:hAnsi="Arial" w:cs="Arial"/>
          <w:sz w:val="22"/>
        </w:rPr>
      </w:pPr>
      <w:del w:id="889" w:author="Holly Celina Mcqueary" w:date="2019-09-05T11:06:00Z">
        <w:r w:rsidDel="00E858B1">
          <w:rPr>
            <w:rFonts w:ascii="Arial" w:eastAsia="Times New Roman" w:hAnsi="Arial" w:cs="Arial"/>
            <w:noProof/>
            <w:sz w:val="22"/>
          </w:rPr>
          <w:drawing>
            <wp:inline distT="0" distB="0" distL="0" distR="0" wp14:anchorId="2919A39B" wp14:editId="3D8F6FA6">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4 at 2.02.0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07F12C9A" w14:textId="4810E184" w:rsidR="00E858B1" w:rsidRDefault="00E858B1" w:rsidP="00C05D5D">
      <w:pPr>
        <w:spacing w:line="360" w:lineRule="auto"/>
        <w:rPr>
          <w:rFonts w:ascii="Arial" w:eastAsia="Times New Roman" w:hAnsi="Arial" w:cs="Arial"/>
          <w:sz w:val="22"/>
        </w:rPr>
      </w:pPr>
      <w:ins w:id="890" w:author="Holly Celina Mcqueary" w:date="2019-09-05T11:04:00Z">
        <w:r>
          <w:rPr>
            <w:rFonts w:ascii="Arial" w:eastAsia="Times New Roman" w:hAnsi="Arial" w:cs="Arial"/>
            <w:noProof/>
            <w:sz w:val="22"/>
          </w:rPr>
          <w:lastRenderedPageBreak/>
          <w:drawing>
            <wp:inline distT="0" distB="0" distL="0" distR="0" wp14:anchorId="26BF7908" wp14:editId="015CA22E">
              <wp:extent cx="5943600" cy="340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5 at 11.03.59 AM.png"/>
                      <pic:cNvPicPr/>
                    </pic:nvPicPr>
                    <pic:blipFill>
                      <a:blip r:embed="rId20">
                        <a:extLst>
                          <a:ext uri="{28A0092B-C50C-407E-A947-70E740481C1C}">
                            <a14:useLocalDpi xmlns:a14="http://schemas.microsoft.com/office/drawing/2010/main" val="0"/>
                          </a:ext>
                        </a:extLst>
                      </a:blip>
                      <a:stretch>
                        <a:fillRect/>
                      </a:stretch>
                    </pic:blipFill>
                    <pic:spPr>
                      <a:xfrm>
                        <a:off x="0" y="0"/>
                        <a:ext cx="5968731" cy="3418629"/>
                      </a:xfrm>
                      <a:prstGeom prst="rect">
                        <a:avLst/>
                      </a:prstGeom>
                    </pic:spPr>
                  </pic:pic>
                </a:graphicData>
              </a:graphic>
            </wp:inline>
          </w:drawing>
        </w:r>
      </w:ins>
      <w:ins w:id="891" w:author="Holly Celina Mcqueary" w:date="2019-09-05T11:05:00Z">
        <w:r>
          <w:rPr>
            <w:rFonts w:ascii="Arial" w:eastAsia="Times New Roman" w:hAnsi="Arial" w:cs="Arial"/>
            <w:noProof/>
            <w:sz w:val="22"/>
          </w:rPr>
          <w:drawing>
            <wp:inline distT="0" distB="0" distL="0" distR="0" wp14:anchorId="4AA85AD2" wp14:editId="4C0A12D1">
              <wp:extent cx="5943600" cy="346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5 at 11.04.11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ins>
    </w:p>
    <w:p w14:paraId="6D246A94" w14:textId="1FFB5892" w:rsidR="009D4DE4" w:rsidRDefault="009D4DE4" w:rsidP="00C05D5D">
      <w:pPr>
        <w:spacing w:line="360" w:lineRule="auto"/>
        <w:rPr>
          <w:rFonts w:ascii="Arial" w:eastAsia="Times New Roman" w:hAnsi="Arial" w:cs="Arial"/>
          <w:sz w:val="22"/>
        </w:rPr>
      </w:pPr>
      <w:commentRangeStart w:id="892"/>
      <w:r w:rsidRPr="00623142">
        <w:rPr>
          <w:rFonts w:ascii="Arial" w:eastAsia="Times New Roman" w:hAnsi="Arial" w:cs="Arial"/>
          <w:b/>
          <w:bCs/>
          <w:sz w:val="22"/>
        </w:rPr>
        <w:t>Figure 2</w:t>
      </w:r>
      <w:commentRangeEnd w:id="892"/>
      <w:r w:rsidR="00BC2D2E">
        <w:rPr>
          <w:rStyle w:val="CommentReference"/>
        </w:rPr>
        <w:commentReference w:id="892"/>
      </w:r>
      <w:r w:rsidRPr="00623142">
        <w:rPr>
          <w:rFonts w:ascii="Arial" w:eastAsia="Times New Roman" w:hAnsi="Arial" w:cs="Arial"/>
          <w:b/>
          <w:bCs/>
          <w:sz w:val="22"/>
        </w:rPr>
        <w:t>:</w:t>
      </w:r>
      <w:r>
        <w:rPr>
          <w:rFonts w:ascii="Arial" w:eastAsia="Times New Roman" w:hAnsi="Arial" w:cs="Arial"/>
          <w:sz w:val="22"/>
        </w:rPr>
        <w:t xml:space="preserve"> </w:t>
      </w:r>
      <w:ins w:id="893" w:author="Holly Celina Mcqueary" w:date="2019-09-05T11:04:00Z">
        <w:r w:rsidR="00E858B1">
          <w:rPr>
            <w:rFonts w:ascii="Arial" w:eastAsia="Times New Roman" w:hAnsi="Arial" w:cs="Arial"/>
            <w:sz w:val="22"/>
          </w:rPr>
          <w:t>a.</w:t>
        </w:r>
      </w:ins>
      <w:ins w:id="894" w:author="Holly Celina Mcqueary" w:date="2019-09-05T11:05:00Z">
        <w:r w:rsidR="00E858B1">
          <w:rPr>
            <w:rFonts w:ascii="Arial" w:eastAsia="Times New Roman" w:hAnsi="Arial" w:cs="Arial"/>
            <w:sz w:val="22"/>
          </w:rPr>
          <w:t xml:space="preserve"> </w:t>
        </w:r>
      </w:ins>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w:t>
      </w:r>
      <w:ins w:id="895" w:author="Holly Celina Mcqueary" w:date="2019-09-05T11:05:00Z">
        <w:r w:rsidR="00E858B1">
          <w:rPr>
            <w:rFonts w:ascii="Arial" w:eastAsia="Times New Roman" w:hAnsi="Arial" w:cs="Arial"/>
            <w:sz w:val="22"/>
          </w:rPr>
          <w:t xml:space="preserve"> (24,351). Read count increases from 46 at 24,531 to 82 at 24,532</w:t>
        </w:r>
      </w:ins>
      <w:ins w:id="896" w:author="Holly Celina Mcqueary" w:date="2019-09-05T11:06:00Z">
        <w:r w:rsidR="00E858B1">
          <w:rPr>
            <w:rFonts w:ascii="Arial" w:eastAsia="Times New Roman" w:hAnsi="Arial" w:cs="Arial"/>
            <w:sz w:val="22"/>
          </w:rPr>
          <w:t xml:space="preserve"> (b</w:t>
        </w:r>
        <w:proofErr w:type="gramStart"/>
        <w:r w:rsidR="00E858B1">
          <w:rPr>
            <w:rFonts w:ascii="Arial" w:eastAsia="Times New Roman" w:hAnsi="Arial" w:cs="Arial"/>
            <w:sz w:val="22"/>
          </w:rPr>
          <w:t>)</w:t>
        </w:r>
      </w:ins>
      <w:ins w:id="897" w:author="Holly Celina Mcqueary" w:date="2019-09-05T11:05:00Z">
        <w:r w:rsidR="00E858B1">
          <w:rPr>
            <w:rFonts w:ascii="Arial" w:eastAsia="Times New Roman" w:hAnsi="Arial" w:cs="Arial"/>
            <w:sz w:val="22"/>
          </w:rPr>
          <w:t>, and</w:t>
        </w:r>
        <w:proofErr w:type="gramEnd"/>
        <w:r w:rsidR="00E858B1">
          <w:rPr>
            <w:rFonts w:ascii="Arial" w:eastAsia="Times New Roman" w:hAnsi="Arial" w:cs="Arial"/>
            <w:sz w:val="22"/>
          </w:rPr>
          <w:t xml:space="preserve"> continues increasing out of the frame.  </w:t>
        </w:r>
      </w:ins>
      <w:del w:id="898" w:author="Holly Celina Mcqueary" w:date="2019-09-05T11:05:00Z">
        <w:r w:rsidDel="00E858B1">
          <w:rPr>
            <w:rFonts w:ascii="Arial" w:eastAsia="Times New Roman" w:hAnsi="Arial" w:cs="Arial"/>
            <w:sz w:val="22"/>
          </w:rPr>
          <w:delText xml:space="preserve">. Read count increases from an average of 80 to an average of 120 (1.5-fold difference – consistent with 3 copies of each duplicated allele). </w:delText>
        </w:r>
      </w:del>
    </w:p>
    <w:p w14:paraId="395ADF23" w14:textId="10E23677" w:rsidR="009D4DE4" w:rsidRDefault="00E858B1" w:rsidP="00C05D5D">
      <w:pPr>
        <w:spacing w:line="360" w:lineRule="auto"/>
        <w:rPr>
          <w:rFonts w:ascii="Arial" w:eastAsia="Times New Roman" w:hAnsi="Arial" w:cs="Arial"/>
          <w:sz w:val="22"/>
        </w:rPr>
      </w:pPr>
      <w:ins w:id="899" w:author="Holly Celina Mcqueary" w:date="2019-09-05T11:06:00Z">
        <w:r>
          <w:rPr>
            <w:rFonts w:ascii="Arial" w:eastAsia="Times New Roman" w:hAnsi="Arial" w:cs="Arial"/>
            <w:noProof/>
            <w:sz w:val="22"/>
          </w:rPr>
          <w:lastRenderedPageBreak/>
          <w:drawing>
            <wp:inline distT="0" distB="0" distL="0" distR="0" wp14:anchorId="515023B5" wp14:editId="625514B5">
              <wp:extent cx="5943600"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5 at 11.00.16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ins>
      <w:del w:id="900" w:author="Holly Celina Mcqueary" w:date="2019-09-05T11:06:00Z">
        <w:r w:rsidR="009D4DE4" w:rsidDel="00E858B1">
          <w:rPr>
            <w:rFonts w:ascii="Arial" w:eastAsia="Times New Roman" w:hAnsi="Arial" w:cs="Arial"/>
            <w:noProof/>
            <w:sz w:val="22"/>
          </w:rPr>
          <w:drawing>
            <wp:inline distT="0" distB="0" distL="0" distR="0" wp14:anchorId="217D1A09" wp14:editId="2F425879">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4 at 1.41.4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del>
      <w:ins w:id="901" w:author="Holly Celina Mcqueary" w:date="2019-09-05T11:06:00Z">
        <w:r>
          <w:rPr>
            <w:rFonts w:ascii="Arial" w:eastAsia="Times New Roman" w:hAnsi="Arial" w:cs="Arial"/>
            <w:noProof/>
            <w:sz w:val="22"/>
          </w:rPr>
          <w:drawing>
            <wp:inline distT="0" distB="0" distL="0" distR="0" wp14:anchorId="037197A9" wp14:editId="41C36D2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5 at 11.00.03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ins>
    </w:p>
    <w:p w14:paraId="6E2F23CB" w14:textId="69FA2838" w:rsidR="009D4DE4" w:rsidRDefault="009D4DE4" w:rsidP="00C05D5D">
      <w:pPr>
        <w:spacing w:line="360" w:lineRule="auto"/>
        <w:rPr>
          <w:ins w:id="902" w:author="Holly Celina Mcqueary" w:date="2019-09-05T11:12:00Z"/>
          <w:rFonts w:ascii="Arial" w:eastAsia="Times New Roman" w:hAnsi="Arial" w:cs="Arial"/>
          <w:sz w:val="22"/>
        </w:rPr>
      </w:pPr>
      <w:r w:rsidRPr="00623142">
        <w:rPr>
          <w:rFonts w:ascii="Arial" w:eastAsia="Times New Roman" w:hAnsi="Arial" w:cs="Arial"/>
          <w:b/>
          <w:bCs/>
          <w:sz w:val="22"/>
        </w:rPr>
        <w:t>Figure 3:</w:t>
      </w:r>
      <w:r>
        <w:rPr>
          <w:rFonts w:ascii="Arial" w:eastAsia="Times New Roman" w:hAnsi="Arial" w:cs="Arial"/>
          <w:sz w:val="22"/>
        </w:rPr>
        <w:t xml:space="preserve"> IGV screenshot of the theorized final breakpoint. Read count decreases from </w:t>
      </w:r>
      <w:del w:id="903" w:author="Holly Celina Mcqueary" w:date="2019-09-05T11:07:00Z">
        <w:r w:rsidDel="00E858B1">
          <w:rPr>
            <w:rFonts w:ascii="Arial" w:eastAsia="Times New Roman" w:hAnsi="Arial" w:cs="Arial"/>
            <w:sz w:val="22"/>
          </w:rPr>
          <w:delText>an average of 120 to an average of 80</w:delText>
        </w:r>
      </w:del>
      <w:ins w:id="904" w:author="Holly Celina Mcqueary" w:date="2019-09-05T11:07:00Z">
        <w:r w:rsidR="00E858B1">
          <w:rPr>
            <w:rFonts w:ascii="Arial" w:eastAsia="Times New Roman" w:hAnsi="Arial" w:cs="Arial"/>
            <w:sz w:val="22"/>
          </w:rPr>
          <w:t>109 at 378,019 (a) to 78 at 378,020 (b)</w:t>
        </w:r>
      </w:ins>
      <w:r>
        <w:rPr>
          <w:rFonts w:ascii="Arial" w:eastAsia="Times New Roman" w:hAnsi="Arial" w:cs="Arial"/>
          <w:sz w:val="22"/>
        </w:rPr>
        <w:t xml:space="preserve"> (1.5-fold difference – consistent with 3 copies of each allele affected). </w:t>
      </w:r>
    </w:p>
    <w:p w14:paraId="3CE5CD00" w14:textId="15D2302A" w:rsidR="002D07F8" w:rsidRDefault="002D07F8" w:rsidP="00C05D5D">
      <w:pPr>
        <w:spacing w:line="360" w:lineRule="auto"/>
        <w:rPr>
          <w:ins w:id="905" w:author="Holly Celina Mcqueary" w:date="2019-09-05T11:12:00Z"/>
          <w:rFonts w:ascii="Arial" w:eastAsia="Times New Roman" w:hAnsi="Arial" w:cs="Arial"/>
          <w:sz w:val="22"/>
        </w:rPr>
      </w:pPr>
    </w:p>
    <w:p w14:paraId="3B8E81B1" w14:textId="6A33C31C" w:rsidR="002D07F8" w:rsidRDefault="002D07F8" w:rsidP="00C05D5D">
      <w:pPr>
        <w:spacing w:line="360" w:lineRule="auto"/>
        <w:rPr>
          <w:ins w:id="906" w:author="Holly Celina Mcqueary" w:date="2019-09-05T11:12:00Z"/>
          <w:rFonts w:ascii="Arial" w:eastAsia="Times New Roman" w:hAnsi="Arial" w:cs="Arial"/>
          <w:sz w:val="22"/>
        </w:rPr>
      </w:pPr>
      <w:ins w:id="907" w:author="Holly Celina Mcqueary" w:date="2019-09-05T11:12:00Z">
        <w:r>
          <w:rPr>
            <w:rFonts w:ascii="Arial" w:eastAsia="Times New Roman" w:hAnsi="Arial" w:cs="Arial"/>
            <w:noProof/>
            <w:sz w:val="22"/>
          </w:rPr>
          <w:lastRenderedPageBreak/>
          <w:drawing>
            <wp:inline distT="0" distB="0" distL="0" distR="0" wp14:anchorId="40BDCBBA" wp14:editId="112EDE8A">
              <wp:extent cx="5943600" cy="3130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5 at 11.11.54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ins>
    </w:p>
    <w:p w14:paraId="5ED102DB" w14:textId="33CA70E7" w:rsidR="002D07F8" w:rsidRDefault="002D07F8" w:rsidP="00C05D5D">
      <w:pPr>
        <w:spacing w:line="360" w:lineRule="auto"/>
        <w:rPr>
          <w:rFonts w:ascii="Arial" w:eastAsia="Times New Roman" w:hAnsi="Arial" w:cs="Arial"/>
          <w:sz w:val="22"/>
        </w:rPr>
      </w:pPr>
      <w:ins w:id="908" w:author="Holly Celina Mcqueary" w:date="2019-09-05T11:12:00Z">
        <w:r>
          <w:rPr>
            <w:rFonts w:ascii="Arial" w:eastAsia="Times New Roman" w:hAnsi="Arial" w:cs="Arial"/>
            <w:sz w:val="22"/>
          </w:rPr>
          <w:t xml:space="preserve">Screenshot of genome browser (SGD) indicating approximate breakpoint of segmental duplication of chromosome X – within </w:t>
        </w:r>
      </w:ins>
      <w:ins w:id="909" w:author="Holly Celina Mcqueary" w:date="2019-09-05T11:13:00Z">
        <w:r>
          <w:rPr>
            <w:rFonts w:ascii="Arial" w:eastAsia="Times New Roman" w:hAnsi="Arial" w:cs="Arial"/>
            <w:sz w:val="22"/>
          </w:rPr>
          <w:t xml:space="preserve">200 bp of the YJLCdelta7 Ty1 LTR. </w:t>
        </w:r>
      </w:ins>
    </w:p>
    <w:p w14:paraId="3BEACA2C" w14:textId="1C8EF29B" w:rsidR="009D4DE4" w:rsidRDefault="00213525" w:rsidP="00C05D5D">
      <w:pPr>
        <w:spacing w:line="360" w:lineRule="auto"/>
        <w:rPr>
          <w:rFonts w:ascii="Arial" w:eastAsia="Times New Roman" w:hAnsi="Arial" w:cs="Arial"/>
          <w:sz w:val="22"/>
        </w:rPr>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26">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C05D5D">
      <w:pPr>
        <w:spacing w:line="360" w:lineRule="auto"/>
        <w:rPr>
          <w:rFonts w:ascii="Arial" w:eastAsia="Times New Roman" w:hAnsi="Arial" w:cs="Arial"/>
          <w:sz w:val="22"/>
        </w:rPr>
      </w:pPr>
      <w:commentRangeStart w:id="910"/>
      <w:r w:rsidRPr="00213525">
        <w:rPr>
          <w:rFonts w:ascii="Arial" w:eastAsia="Times New Roman" w:hAnsi="Arial" w:cs="Arial"/>
          <w:b/>
          <w:bCs/>
          <w:sz w:val="22"/>
        </w:rPr>
        <w:t>Figure 4</w:t>
      </w:r>
      <w:commentRangeEnd w:id="910"/>
      <w:r w:rsidR="00BC2D2E">
        <w:rPr>
          <w:rStyle w:val="CommentReference"/>
        </w:rPr>
        <w:commentReference w:id="910"/>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7">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C05D5D">
      <w:pPr>
        <w:spacing w:line="360" w:lineRule="auto"/>
        <w:rPr>
          <w:rFonts w:ascii="Arial" w:eastAsia="Times New Roman" w:hAnsi="Arial" w:cs="Arial"/>
          <w:sz w:val="22"/>
        </w:rPr>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C05D5D">
      <w:pPr>
        <w:spacing w:line="360" w:lineRule="auto"/>
      </w:pPr>
    </w:p>
    <w:p w14:paraId="1AEC8DC5" w14:textId="77777777" w:rsidR="009D4DE4" w:rsidRDefault="009D4DE4" w:rsidP="00C05D5D">
      <w:pPr>
        <w:spacing w:line="360" w:lineRule="auto"/>
      </w:pPr>
    </w:p>
    <w:p w14:paraId="7D64982E" w14:textId="77777777" w:rsidR="00623142" w:rsidRDefault="004F7BC0" w:rsidP="00C05D5D">
      <w:pPr>
        <w:spacing w:line="360" w:lineRule="auto"/>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C05D5D">
      <w:pPr>
        <w:spacing w:line="360" w:lineRule="auto"/>
      </w:pPr>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C05D5D">
      <w:pPr>
        <w:spacing w:line="360" w:lineRule="auto"/>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DEA9446" w:rsidR="004F7BC0" w:rsidRDefault="00CD3C1D" w:rsidP="00C05D5D">
      <w:pPr>
        <w:spacing w:line="360" w:lineRule="auto"/>
      </w:pPr>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w:t>
      </w:r>
      <w:ins w:id="911" w:author="Holly Celina Mcqueary" w:date="2019-09-16T13:42:00Z">
        <w:r w:rsidR="00A21911">
          <w:t>)</w:t>
        </w:r>
      </w:ins>
      <w:r w:rsidR="004F7BC0">
        <w:t xml:space="preserve"> are as expected for aneuploid chromosomes. Boxes in blue represent monosomic chromosomes in the line, boxes in red represent trisomic chromosomes in the line,</w:t>
      </w:r>
      <w:r>
        <w:t xml:space="preserve"> dark red boxes indicate tetrasomic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C05D5D">
      <w:pPr>
        <w:spacing w:line="360" w:lineRule="auto"/>
      </w:pPr>
    </w:p>
    <w:tbl>
      <w:tblPr>
        <w:tblW w:w="4482" w:type="dxa"/>
        <w:tblCellMar>
          <w:left w:w="0" w:type="dxa"/>
          <w:right w:w="0" w:type="dxa"/>
        </w:tblCellMar>
        <w:tblLook w:val="0600" w:firstRow="0" w:lastRow="0" w:firstColumn="0" w:lastColumn="0" w:noHBand="1" w:noVBand="1"/>
        <w:tblPrChange w:id="912" w:author="Holly Celina Mcqueary" w:date="2019-09-11T12:53:00Z">
          <w:tblPr>
            <w:tblW w:w="6780" w:type="dxa"/>
            <w:tblCellMar>
              <w:left w:w="0" w:type="dxa"/>
              <w:right w:w="0" w:type="dxa"/>
            </w:tblCellMar>
            <w:tblLook w:val="0600" w:firstRow="0" w:lastRow="0" w:firstColumn="0" w:lastColumn="0" w:noHBand="1" w:noVBand="1"/>
          </w:tblPr>
        </w:tblPrChange>
      </w:tblPr>
      <w:tblGrid>
        <w:gridCol w:w="2241"/>
        <w:gridCol w:w="2241"/>
        <w:tblGridChange w:id="913">
          <w:tblGrid>
            <w:gridCol w:w="3390"/>
            <w:gridCol w:w="3390"/>
          </w:tblGrid>
        </w:tblGridChange>
      </w:tblGrid>
      <w:tr w:rsidR="00293DD5" w:rsidRPr="009D577A" w14:paraId="77676526" w14:textId="77777777" w:rsidTr="003C12B4">
        <w:trPr>
          <w:trHeight w:val="1209"/>
          <w:ins w:id="914" w:author="Holly Celina Mcqueary" w:date="2019-09-11T12:52:00Z"/>
          <w:trPrChange w:id="915" w:author="Holly Celina Mcqueary" w:date="2019-09-11T12:53:00Z">
            <w:trPr>
              <w:trHeight w:val="133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16"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455A291" w14:textId="77777777" w:rsidR="00293DD5" w:rsidRPr="009D577A" w:rsidRDefault="00293DD5" w:rsidP="00186E40">
            <w:pPr>
              <w:spacing w:line="360" w:lineRule="auto"/>
              <w:rPr>
                <w:ins w:id="917" w:author="Holly Celina Mcqueary" w:date="2019-09-11T12:52:00Z"/>
                <w:rFonts w:ascii="Arial" w:eastAsia="Times New Roman" w:hAnsi="Arial" w:cs="Arial"/>
                <w:sz w:val="22"/>
              </w:rPr>
            </w:pPr>
            <w:ins w:id="918" w:author="Holly Celina Mcqueary" w:date="2019-09-11T12:52:00Z">
              <w:r w:rsidRPr="009D577A">
                <w:rPr>
                  <w:rFonts w:ascii="Arial" w:eastAsia="Times New Roman" w:hAnsi="Arial" w:cs="Arial"/>
                  <w:sz w:val="22"/>
                </w:rPr>
                <w:lastRenderedPageBreak/>
                <w:t>Trisomic Chromosome</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19"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44A7496" w14:textId="77777777" w:rsidR="00293DD5" w:rsidRPr="009D577A" w:rsidRDefault="00293DD5" w:rsidP="00186E40">
            <w:pPr>
              <w:spacing w:line="360" w:lineRule="auto"/>
              <w:rPr>
                <w:ins w:id="920" w:author="Holly Celina Mcqueary" w:date="2019-09-11T12:52:00Z"/>
                <w:rFonts w:ascii="Arial" w:eastAsia="Times New Roman" w:hAnsi="Arial" w:cs="Arial"/>
                <w:sz w:val="22"/>
              </w:rPr>
            </w:pPr>
            <w:ins w:id="921" w:author="Holly Celina Mcqueary" w:date="2019-09-11T12:52:00Z">
              <w:r w:rsidRPr="009D577A">
                <w:rPr>
                  <w:rFonts w:ascii="Arial" w:eastAsia="Times New Roman" w:hAnsi="Arial" w:cs="Arial"/>
                  <w:sz w:val="22"/>
                </w:rPr>
                <w:t>Expected median/mode of ratio of gene expression when compared to euploid</w:t>
              </w:r>
            </w:ins>
          </w:p>
        </w:tc>
      </w:tr>
      <w:tr w:rsidR="00293DD5" w:rsidRPr="009D577A" w14:paraId="5EF98918" w14:textId="77777777" w:rsidTr="003C12B4">
        <w:trPr>
          <w:trHeight w:val="474"/>
          <w:ins w:id="922" w:author="Holly Celina Mcqueary" w:date="2019-09-11T12:52:00Z"/>
          <w:trPrChange w:id="923"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24"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54A047A8" w14:textId="77777777" w:rsidR="00293DD5" w:rsidRPr="009D577A" w:rsidRDefault="00293DD5" w:rsidP="00186E40">
            <w:pPr>
              <w:spacing w:line="360" w:lineRule="auto"/>
              <w:rPr>
                <w:ins w:id="925" w:author="Holly Celina Mcqueary" w:date="2019-09-11T12:52:00Z"/>
                <w:rFonts w:ascii="Arial" w:eastAsia="Times New Roman" w:hAnsi="Arial" w:cs="Arial"/>
                <w:sz w:val="22"/>
              </w:rPr>
            </w:pPr>
            <w:ins w:id="926" w:author="Holly Celina Mcqueary" w:date="2019-09-11T12:52:00Z">
              <w:r w:rsidRPr="009D577A">
                <w:rPr>
                  <w:rFonts w:ascii="Arial" w:eastAsia="Times New Roman" w:hAnsi="Arial" w:cs="Arial"/>
                  <w:sz w:val="22"/>
                </w:rPr>
                <w:t>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27"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23E9E4C1" w14:textId="77777777" w:rsidR="00293DD5" w:rsidRPr="009D577A" w:rsidRDefault="00293DD5" w:rsidP="00186E40">
            <w:pPr>
              <w:spacing w:line="360" w:lineRule="auto"/>
              <w:rPr>
                <w:ins w:id="928" w:author="Holly Celina Mcqueary" w:date="2019-09-11T12:52:00Z"/>
                <w:rFonts w:ascii="Arial" w:eastAsia="Times New Roman" w:hAnsi="Arial" w:cs="Arial"/>
                <w:sz w:val="22"/>
              </w:rPr>
            </w:pPr>
            <w:ins w:id="929" w:author="Holly Celina Mcqueary" w:date="2019-09-11T12:52:00Z">
              <w:r w:rsidRPr="009D577A">
                <w:rPr>
                  <w:rFonts w:ascii="Arial" w:eastAsia="Times New Roman" w:hAnsi="Arial" w:cs="Arial"/>
                  <w:sz w:val="22"/>
                </w:rPr>
                <w:t>0.98130081</w:t>
              </w:r>
            </w:ins>
          </w:p>
        </w:tc>
      </w:tr>
      <w:tr w:rsidR="00293DD5" w:rsidRPr="009D577A" w14:paraId="1F5D5FBF" w14:textId="77777777" w:rsidTr="003C12B4">
        <w:trPr>
          <w:trHeight w:val="474"/>
          <w:ins w:id="930" w:author="Holly Celina Mcqueary" w:date="2019-09-11T12:52:00Z"/>
          <w:trPrChange w:id="931"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32"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260D346A" w14:textId="77777777" w:rsidR="00293DD5" w:rsidRPr="009D577A" w:rsidRDefault="00293DD5" w:rsidP="00186E40">
            <w:pPr>
              <w:spacing w:line="360" w:lineRule="auto"/>
              <w:rPr>
                <w:ins w:id="933" w:author="Holly Celina Mcqueary" w:date="2019-09-11T12:52:00Z"/>
                <w:rFonts w:ascii="Arial" w:eastAsia="Times New Roman" w:hAnsi="Arial" w:cs="Arial"/>
                <w:sz w:val="22"/>
              </w:rPr>
            </w:pPr>
            <w:ins w:id="934" w:author="Holly Celina Mcqueary" w:date="2019-09-11T12:52:00Z">
              <w:r w:rsidRPr="009D577A">
                <w:rPr>
                  <w:rFonts w:ascii="Arial" w:eastAsia="Times New Roman" w:hAnsi="Arial" w:cs="Arial"/>
                  <w:sz w:val="22"/>
                </w:rPr>
                <w:t>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35"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3A0800D" w14:textId="77777777" w:rsidR="00293DD5" w:rsidRPr="009D577A" w:rsidRDefault="00293DD5" w:rsidP="00186E40">
            <w:pPr>
              <w:spacing w:line="360" w:lineRule="auto"/>
              <w:rPr>
                <w:ins w:id="936" w:author="Holly Celina Mcqueary" w:date="2019-09-11T12:52:00Z"/>
                <w:rFonts w:ascii="Arial" w:eastAsia="Times New Roman" w:hAnsi="Arial" w:cs="Arial"/>
                <w:sz w:val="22"/>
              </w:rPr>
            </w:pPr>
            <w:ins w:id="937" w:author="Holly Celina Mcqueary" w:date="2019-09-11T12:52:00Z">
              <w:r w:rsidRPr="009D577A">
                <w:rPr>
                  <w:rFonts w:ascii="Arial" w:eastAsia="Times New Roman" w:hAnsi="Arial" w:cs="Arial"/>
                  <w:sz w:val="22"/>
                </w:rPr>
                <w:t>0.9371118</w:t>
              </w:r>
            </w:ins>
          </w:p>
        </w:tc>
      </w:tr>
      <w:tr w:rsidR="00293DD5" w:rsidRPr="009D577A" w14:paraId="7DD06E51" w14:textId="77777777" w:rsidTr="003C12B4">
        <w:trPr>
          <w:trHeight w:val="474"/>
          <w:ins w:id="938" w:author="Holly Celina Mcqueary" w:date="2019-09-11T12:52:00Z"/>
          <w:trPrChange w:id="939"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40"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5C2EE0E0" w14:textId="77777777" w:rsidR="00293DD5" w:rsidRPr="009D577A" w:rsidRDefault="00293DD5" w:rsidP="00186E40">
            <w:pPr>
              <w:spacing w:line="360" w:lineRule="auto"/>
              <w:rPr>
                <w:ins w:id="941" w:author="Holly Celina Mcqueary" w:date="2019-09-11T12:52:00Z"/>
                <w:rFonts w:ascii="Arial" w:eastAsia="Times New Roman" w:hAnsi="Arial" w:cs="Arial"/>
                <w:sz w:val="22"/>
              </w:rPr>
            </w:pPr>
            <w:ins w:id="942" w:author="Holly Celina Mcqueary" w:date="2019-09-11T12:52:00Z">
              <w:r w:rsidRPr="009D577A">
                <w:rPr>
                  <w:rFonts w:ascii="Arial" w:eastAsia="Times New Roman" w:hAnsi="Arial" w:cs="Arial"/>
                  <w:sz w:val="22"/>
                </w:rPr>
                <w:t>III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43"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0D75DDF3" w14:textId="77777777" w:rsidR="00293DD5" w:rsidRPr="009D577A" w:rsidRDefault="00293DD5" w:rsidP="00186E40">
            <w:pPr>
              <w:spacing w:line="360" w:lineRule="auto"/>
              <w:rPr>
                <w:ins w:id="944" w:author="Holly Celina Mcqueary" w:date="2019-09-11T12:52:00Z"/>
                <w:rFonts w:ascii="Arial" w:eastAsia="Times New Roman" w:hAnsi="Arial" w:cs="Arial"/>
                <w:sz w:val="22"/>
              </w:rPr>
            </w:pPr>
            <w:ins w:id="945" w:author="Holly Celina Mcqueary" w:date="2019-09-11T12:52:00Z">
              <w:r w:rsidRPr="009D577A">
                <w:rPr>
                  <w:rFonts w:ascii="Arial" w:eastAsia="Times New Roman" w:hAnsi="Arial" w:cs="Arial"/>
                  <w:sz w:val="22"/>
                </w:rPr>
                <w:t>0.97417272</w:t>
              </w:r>
            </w:ins>
          </w:p>
        </w:tc>
      </w:tr>
      <w:tr w:rsidR="00293DD5" w:rsidRPr="009D577A" w14:paraId="25B789B9" w14:textId="77777777" w:rsidTr="003C12B4">
        <w:trPr>
          <w:trHeight w:val="474"/>
          <w:ins w:id="946" w:author="Holly Celina Mcqueary" w:date="2019-09-11T12:52:00Z"/>
          <w:trPrChange w:id="947"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48"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0251EB9" w14:textId="77777777" w:rsidR="00293DD5" w:rsidRPr="009D577A" w:rsidRDefault="00293DD5" w:rsidP="00186E40">
            <w:pPr>
              <w:spacing w:line="360" w:lineRule="auto"/>
              <w:rPr>
                <w:ins w:id="949" w:author="Holly Celina Mcqueary" w:date="2019-09-11T12:52:00Z"/>
                <w:rFonts w:ascii="Arial" w:eastAsia="Times New Roman" w:hAnsi="Arial" w:cs="Arial"/>
                <w:sz w:val="22"/>
              </w:rPr>
            </w:pPr>
            <w:ins w:id="950" w:author="Holly Celina Mcqueary" w:date="2019-09-11T12:52:00Z">
              <w:r w:rsidRPr="009D577A">
                <w:rPr>
                  <w:rFonts w:ascii="Arial" w:eastAsia="Times New Roman" w:hAnsi="Arial" w:cs="Arial"/>
                  <w:sz w:val="22"/>
                </w:rPr>
                <w:t>IV</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51"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B187E70" w14:textId="77777777" w:rsidR="00293DD5" w:rsidRPr="009D577A" w:rsidRDefault="00293DD5" w:rsidP="00186E40">
            <w:pPr>
              <w:spacing w:line="360" w:lineRule="auto"/>
              <w:rPr>
                <w:ins w:id="952" w:author="Holly Celina Mcqueary" w:date="2019-09-11T12:52:00Z"/>
                <w:rFonts w:ascii="Arial" w:eastAsia="Times New Roman" w:hAnsi="Arial" w:cs="Arial"/>
                <w:sz w:val="22"/>
              </w:rPr>
            </w:pPr>
            <w:ins w:id="953" w:author="Holly Celina Mcqueary" w:date="2019-09-11T12:52:00Z">
              <w:r w:rsidRPr="009D577A">
                <w:rPr>
                  <w:rFonts w:ascii="Arial" w:eastAsia="Times New Roman" w:hAnsi="Arial" w:cs="Arial"/>
                  <w:sz w:val="22"/>
                </w:rPr>
                <w:t>0.8875</w:t>
              </w:r>
            </w:ins>
          </w:p>
        </w:tc>
      </w:tr>
      <w:tr w:rsidR="00293DD5" w:rsidRPr="009D577A" w14:paraId="694C5BD7" w14:textId="77777777" w:rsidTr="003C12B4">
        <w:trPr>
          <w:trHeight w:val="474"/>
          <w:ins w:id="954" w:author="Holly Celina Mcqueary" w:date="2019-09-11T12:52:00Z"/>
          <w:trPrChange w:id="955"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56"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0D2B3B94" w14:textId="77777777" w:rsidR="00293DD5" w:rsidRPr="009D577A" w:rsidRDefault="00293DD5" w:rsidP="00186E40">
            <w:pPr>
              <w:spacing w:line="360" w:lineRule="auto"/>
              <w:rPr>
                <w:ins w:id="957" w:author="Holly Celina Mcqueary" w:date="2019-09-11T12:52:00Z"/>
                <w:rFonts w:ascii="Arial" w:eastAsia="Times New Roman" w:hAnsi="Arial" w:cs="Arial"/>
                <w:sz w:val="22"/>
              </w:rPr>
            </w:pPr>
            <w:ins w:id="958" w:author="Holly Celina Mcqueary" w:date="2019-09-11T12:52:00Z">
              <w:r w:rsidRPr="009D577A">
                <w:rPr>
                  <w:rFonts w:ascii="Arial" w:eastAsia="Times New Roman" w:hAnsi="Arial" w:cs="Arial"/>
                  <w:sz w:val="22"/>
                </w:rPr>
                <w:t>V</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59"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E99472D" w14:textId="77777777" w:rsidR="00293DD5" w:rsidRPr="009D577A" w:rsidRDefault="00293DD5" w:rsidP="00186E40">
            <w:pPr>
              <w:spacing w:line="360" w:lineRule="auto"/>
              <w:rPr>
                <w:ins w:id="960" w:author="Holly Celina Mcqueary" w:date="2019-09-11T12:52:00Z"/>
                <w:rFonts w:ascii="Arial" w:eastAsia="Times New Roman" w:hAnsi="Arial" w:cs="Arial"/>
                <w:sz w:val="22"/>
              </w:rPr>
            </w:pPr>
            <w:ins w:id="961" w:author="Holly Celina Mcqueary" w:date="2019-09-11T12:52:00Z">
              <w:r w:rsidRPr="009D577A">
                <w:rPr>
                  <w:rFonts w:ascii="Arial" w:eastAsia="Times New Roman" w:hAnsi="Arial" w:cs="Arial"/>
                  <w:sz w:val="22"/>
                </w:rPr>
                <w:t>0.9541502</w:t>
              </w:r>
            </w:ins>
          </w:p>
        </w:tc>
      </w:tr>
      <w:tr w:rsidR="00293DD5" w:rsidRPr="009D577A" w14:paraId="4F81F7AA" w14:textId="77777777" w:rsidTr="003C12B4">
        <w:trPr>
          <w:trHeight w:val="474"/>
          <w:ins w:id="962" w:author="Holly Celina Mcqueary" w:date="2019-09-11T12:52:00Z"/>
          <w:trPrChange w:id="963"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64"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316C46C9" w14:textId="77777777" w:rsidR="00293DD5" w:rsidRPr="009D577A" w:rsidRDefault="00293DD5" w:rsidP="00186E40">
            <w:pPr>
              <w:spacing w:line="360" w:lineRule="auto"/>
              <w:rPr>
                <w:ins w:id="965" w:author="Holly Celina Mcqueary" w:date="2019-09-11T12:52:00Z"/>
                <w:rFonts w:ascii="Arial" w:eastAsia="Times New Roman" w:hAnsi="Arial" w:cs="Arial"/>
                <w:sz w:val="22"/>
              </w:rPr>
            </w:pPr>
            <w:ins w:id="966" w:author="Holly Celina Mcqueary" w:date="2019-09-11T12:52:00Z">
              <w:r w:rsidRPr="009D577A">
                <w:rPr>
                  <w:rFonts w:ascii="Arial" w:eastAsia="Times New Roman" w:hAnsi="Arial" w:cs="Arial"/>
                  <w:sz w:val="22"/>
                </w:rPr>
                <w:t>VI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67"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21E45447" w14:textId="77777777" w:rsidR="00293DD5" w:rsidRPr="009D577A" w:rsidRDefault="00293DD5" w:rsidP="00186E40">
            <w:pPr>
              <w:spacing w:line="360" w:lineRule="auto"/>
              <w:rPr>
                <w:ins w:id="968" w:author="Holly Celina Mcqueary" w:date="2019-09-11T12:52:00Z"/>
                <w:rFonts w:ascii="Arial" w:eastAsia="Times New Roman" w:hAnsi="Arial" w:cs="Arial"/>
                <w:sz w:val="22"/>
              </w:rPr>
            </w:pPr>
            <w:ins w:id="969" w:author="Holly Celina Mcqueary" w:date="2019-09-11T12:52:00Z">
              <w:r w:rsidRPr="009D577A">
                <w:rPr>
                  <w:rFonts w:ascii="Arial" w:eastAsia="Times New Roman" w:hAnsi="Arial" w:cs="Arial"/>
                  <w:sz w:val="22"/>
                </w:rPr>
                <w:t>0.97811994</w:t>
              </w:r>
            </w:ins>
          </w:p>
        </w:tc>
      </w:tr>
      <w:tr w:rsidR="00293DD5" w:rsidRPr="009D577A" w14:paraId="2EDE28CC" w14:textId="77777777" w:rsidTr="003C12B4">
        <w:trPr>
          <w:trHeight w:val="474"/>
          <w:ins w:id="970" w:author="Holly Celina Mcqueary" w:date="2019-09-11T12:52:00Z"/>
          <w:trPrChange w:id="971"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72"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80726B9" w14:textId="77777777" w:rsidR="00293DD5" w:rsidRPr="009D577A" w:rsidRDefault="00293DD5" w:rsidP="00186E40">
            <w:pPr>
              <w:spacing w:line="360" w:lineRule="auto"/>
              <w:rPr>
                <w:ins w:id="973" w:author="Holly Celina Mcqueary" w:date="2019-09-11T12:52:00Z"/>
                <w:rFonts w:ascii="Arial" w:eastAsia="Times New Roman" w:hAnsi="Arial" w:cs="Arial"/>
                <w:sz w:val="22"/>
              </w:rPr>
            </w:pPr>
            <w:ins w:id="974" w:author="Holly Celina Mcqueary" w:date="2019-09-11T12:52:00Z">
              <w:r w:rsidRPr="009D577A">
                <w:rPr>
                  <w:rFonts w:ascii="Arial" w:eastAsia="Times New Roman" w:hAnsi="Arial" w:cs="Arial"/>
                  <w:sz w:val="22"/>
                </w:rPr>
                <w:t>VII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75"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55656B9C" w14:textId="77777777" w:rsidR="00293DD5" w:rsidRPr="009D577A" w:rsidRDefault="00293DD5" w:rsidP="00186E40">
            <w:pPr>
              <w:spacing w:line="360" w:lineRule="auto"/>
              <w:rPr>
                <w:ins w:id="976" w:author="Holly Celina Mcqueary" w:date="2019-09-11T12:52:00Z"/>
                <w:rFonts w:ascii="Arial" w:eastAsia="Times New Roman" w:hAnsi="Arial" w:cs="Arial"/>
                <w:sz w:val="22"/>
              </w:rPr>
            </w:pPr>
            <w:ins w:id="977" w:author="Holly Celina Mcqueary" w:date="2019-09-11T12:52:00Z">
              <w:r w:rsidRPr="009D577A">
                <w:rPr>
                  <w:rFonts w:ascii="Arial" w:eastAsia="Times New Roman" w:hAnsi="Arial" w:cs="Arial"/>
                  <w:sz w:val="22"/>
                </w:rPr>
                <w:t>0.91717325</w:t>
              </w:r>
            </w:ins>
          </w:p>
        </w:tc>
      </w:tr>
      <w:tr w:rsidR="00293DD5" w:rsidRPr="009D577A" w14:paraId="103AFC87" w14:textId="77777777" w:rsidTr="003C12B4">
        <w:trPr>
          <w:trHeight w:val="474"/>
          <w:ins w:id="978" w:author="Holly Celina Mcqueary" w:date="2019-09-11T12:52:00Z"/>
          <w:trPrChange w:id="979"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80"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1BCFEDE2" w14:textId="77777777" w:rsidR="00293DD5" w:rsidRPr="009D577A" w:rsidRDefault="00293DD5" w:rsidP="00186E40">
            <w:pPr>
              <w:spacing w:line="360" w:lineRule="auto"/>
              <w:rPr>
                <w:ins w:id="981" w:author="Holly Celina Mcqueary" w:date="2019-09-11T12:52:00Z"/>
                <w:rFonts w:ascii="Arial" w:eastAsia="Times New Roman" w:hAnsi="Arial" w:cs="Arial"/>
                <w:sz w:val="22"/>
              </w:rPr>
            </w:pPr>
            <w:ins w:id="982" w:author="Holly Celina Mcqueary" w:date="2019-09-11T12:52:00Z">
              <w:r w:rsidRPr="009D577A">
                <w:rPr>
                  <w:rFonts w:ascii="Arial" w:eastAsia="Times New Roman" w:hAnsi="Arial" w:cs="Arial"/>
                  <w:sz w:val="22"/>
                </w:rPr>
                <w:t>VIII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83"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12E5AD6D" w14:textId="77777777" w:rsidR="00293DD5" w:rsidRPr="009D577A" w:rsidRDefault="00293DD5" w:rsidP="00186E40">
            <w:pPr>
              <w:spacing w:line="360" w:lineRule="auto"/>
              <w:rPr>
                <w:ins w:id="984" w:author="Holly Celina Mcqueary" w:date="2019-09-11T12:52:00Z"/>
                <w:rFonts w:ascii="Arial" w:eastAsia="Times New Roman" w:hAnsi="Arial" w:cs="Arial"/>
                <w:sz w:val="22"/>
              </w:rPr>
            </w:pPr>
            <w:ins w:id="985" w:author="Holly Celina Mcqueary" w:date="2019-09-11T12:52:00Z">
              <w:r w:rsidRPr="009D577A">
                <w:rPr>
                  <w:rFonts w:ascii="Arial" w:eastAsia="Times New Roman" w:hAnsi="Arial" w:cs="Arial"/>
                  <w:sz w:val="22"/>
                </w:rPr>
                <w:t>0.95566112</w:t>
              </w:r>
            </w:ins>
          </w:p>
        </w:tc>
      </w:tr>
      <w:tr w:rsidR="00293DD5" w:rsidRPr="009D577A" w14:paraId="6DD6158C" w14:textId="77777777" w:rsidTr="003C12B4">
        <w:trPr>
          <w:trHeight w:val="474"/>
          <w:ins w:id="986" w:author="Holly Celina Mcqueary" w:date="2019-09-11T12:52:00Z"/>
          <w:trPrChange w:id="987"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88"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1F676EC" w14:textId="77777777" w:rsidR="00293DD5" w:rsidRPr="009D577A" w:rsidRDefault="00293DD5" w:rsidP="00186E40">
            <w:pPr>
              <w:spacing w:line="360" w:lineRule="auto"/>
              <w:rPr>
                <w:ins w:id="989" w:author="Holly Celina Mcqueary" w:date="2019-09-11T12:52:00Z"/>
                <w:rFonts w:ascii="Arial" w:eastAsia="Times New Roman" w:hAnsi="Arial" w:cs="Arial"/>
                <w:sz w:val="22"/>
              </w:rPr>
            </w:pPr>
            <w:ins w:id="990" w:author="Holly Celina Mcqueary" w:date="2019-09-11T12:52:00Z">
              <w:r w:rsidRPr="009D577A">
                <w:rPr>
                  <w:rFonts w:ascii="Arial" w:eastAsia="Times New Roman" w:hAnsi="Arial" w:cs="Arial"/>
                  <w:sz w:val="22"/>
                </w:rPr>
                <w:t>IX</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91"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273D1833" w14:textId="77777777" w:rsidR="00293DD5" w:rsidRPr="009D577A" w:rsidRDefault="00293DD5" w:rsidP="00186E40">
            <w:pPr>
              <w:spacing w:line="360" w:lineRule="auto"/>
              <w:rPr>
                <w:ins w:id="992" w:author="Holly Celina Mcqueary" w:date="2019-09-11T12:52:00Z"/>
                <w:rFonts w:ascii="Arial" w:eastAsia="Times New Roman" w:hAnsi="Arial" w:cs="Arial"/>
                <w:sz w:val="22"/>
              </w:rPr>
            </w:pPr>
            <w:ins w:id="993" w:author="Holly Celina Mcqueary" w:date="2019-09-11T12:52:00Z">
              <w:r w:rsidRPr="009D577A">
                <w:rPr>
                  <w:rFonts w:ascii="Arial" w:eastAsia="Times New Roman" w:hAnsi="Arial" w:cs="Arial"/>
                  <w:sz w:val="22"/>
                </w:rPr>
                <w:t>0.96482814</w:t>
              </w:r>
            </w:ins>
          </w:p>
        </w:tc>
      </w:tr>
      <w:tr w:rsidR="00293DD5" w:rsidRPr="009D577A" w14:paraId="68BE829F" w14:textId="77777777" w:rsidTr="003C12B4">
        <w:trPr>
          <w:trHeight w:val="474"/>
          <w:ins w:id="994" w:author="Holly Celina Mcqueary" w:date="2019-09-11T12:52:00Z"/>
          <w:trPrChange w:id="995"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96"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9057E77" w14:textId="77777777" w:rsidR="00293DD5" w:rsidRPr="009D577A" w:rsidRDefault="00293DD5" w:rsidP="00186E40">
            <w:pPr>
              <w:spacing w:line="360" w:lineRule="auto"/>
              <w:rPr>
                <w:ins w:id="997" w:author="Holly Celina Mcqueary" w:date="2019-09-11T12:52:00Z"/>
                <w:rFonts w:ascii="Arial" w:eastAsia="Times New Roman" w:hAnsi="Arial" w:cs="Arial"/>
                <w:sz w:val="22"/>
              </w:rPr>
            </w:pPr>
            <w:ins w:id="998" w:author="Holly Celina Mcqueary" w:date="2019-09-11T12:52:00Z">
              <w:r w:rsidRPr="009D577A">
                <w:rPr>
                  <w:rFonts w:ascii="Arial" w:eastAsia="Times New Roman" w:hAnsi="Arial" w:cs="Arial"/>
                  <w:sz w:val="22"/>
                </w:rPr>
                <w:t>X</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999"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72D17691" w14:textId="77777777" w:rsidR="00293DD5" w:rsidRPr="009D577A" w:rsidRDefault="00293DD5" w:rsidP="00186E40">
            <w:pPr>
              <w:spacing w:line="360" w:lineRule="auto"/>
              <w:rPr>
                <w:ins w:id="1000" w:author="Holly Celina Mcqueary" w:date="2019-09-11T12:52:00Z"/>
                <w:rFonts w:ascii="Arial" w:eastAsia="Times New Roman" w:hAnsi="Arial" w:cs="Arial"/>
                <w:sz w:val="22"/>
              </w:rPr>
            </w:pPr>
            <w:ins w:id="1001" w:author="Holly Celina Mcqueary" w:date="2019-09-11T12:52:00Z">
              <w:r w:rsidRPr="009D577A">
                <w:rPr>
                  <w:rFonts w:ascii="Arial" w:eastAsia="Times New Roman" w:hAnsi="Arial" w:cs="Arial"/>
                  <w:sz w:val="22"/>
                </w:rPr>
                <w:t>0.94149766</w:t>
              </w:r>
            </w:ins>
          </w:p>
        </w:tc>
      </w:tr>
      <w:tr w:rsidR="00293DD5" w:rsidRPr="009D577A" w14:paraId="5FCCC7B4" w14:textId="77777777" w:rsidTr="003C12B4">
        <w:trPr>
          <w:trHeight w:val="474"/>
          <w:ins w:id="1002" w:author="Holly Celina Mcqueary" w:date="2019-09-11T12:52:00Z"/>
          <w:trPrChange w:id="1003"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04"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FA607F8" w14:textId="77777777" w:rsidR="00293DD5" w:rsidRPr="009D577A" w:rsidRDefault="00293DD5" w:rsidP="00186E40">
            <w:pPr>
              <w:spacing w:line="360" w:lineRule="auto"/>
              <w:rPr>
                <w:ins w:id="1005" w:author="Holly Celina Mcqueary" w:date="2019-09-11T12:52:00Z"/>
                <w:rFonts w:ascii="Arial" w:eastAsia="Times New Roman" w:hAnsi="Arial" w:cs="Arial"/>
                <w:sz w:val="22"/>
              </w:rPr>
            </w:pPr>
            <w:ins w:id="1006" w:author="Holly Celina Mcqueary" w:date="2019-09-11T12:52:00Z">
              <w:r w:rsidRPr="009D577A">
                <w:rPr>
                  <w:rFonts w:ascii="Arial" w:eastAsia="Times New Roman" w:hAnsi="Arial" w:cs="Arial"/>
                  <w:sz w:val="22"/>
                </w:rPr>
                <w:t>XI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07"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F8C98BF" w14:textId="77777777" w:rsidR="00293DD5" w:rsidRPr="009D577A" w:rsidRDefault="00293DD5" w:rsidP="00186E40">
            <w:pPr>
              <w:spacing w:line="360" w:lineRule="auto"/>
              <w:rPr>
                <w:ins w:id="1008" w:author="Holly Celina Mcqueary" w:date="2019-09-11T12:52:00Z"/>
                <w:rFonts w:ascii="Arial" w:eastAsia="Times New Roman" w:hAnsi="Arial" w:cs="Arial"/>
                <w:sz w:val="22"/>
              </w:rPr>
            </w:pPr>
            <w:ins w:id="1009" w:author="Holly Celina Mcqueary" w:date="2019-09-11T12:52:00Z">
              <w:r w:rsidRPr="009D577A">
                <w:rPr>
                  <w:rFonts w:ascii="Arial" w:eastAsia="Times New Roman" w:hAnsi="Arial" w:cs="Arial"/>
                  <w:sz w:val="22"/>
                </w:rPr>
                <w:t>0.94740973</w:t>
              </w:r>
            </w:ins>
          </w:p>
        </w:tc>
      </w:tr>
      <w:tr w:rsidR="00293DD5" w:rsidRPr="009D577A" w14:paraId="47DDFE90" w14:textId="77777777" w:rsidTr="003C12B4">
        <w:trPr>
          <w:trHeight w:val="474"/>
          <w:ins w:id="1010" w:author="Holly Celina Mcqueary" w:date="2019-09-11T12:52:00Z"/>
          <w:trPrChange w:id="1011"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12"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E1628F2" w14:textId="77777777" w:rsidR="00293DD5" w:rsidRPr="009D577A" w:rsidRDefault="00293DD5" w:rsidP="00186E40">
            <w:pPr>
              <w:spacing w:line="360" w:lineRule="auto"/>
              <w:rPr>
                <w:ins w:id="1013" w:author="Holly Celina Mcqueary" w:date="2019-09-11T12:52:00Z"/>
                <w:rFonts w:ascii="Arial" w:eastAsia="Times New Roman" w:hAnsi="Arial" w:cs="Arial"/>
                <w:sz w:val="22"/>
              </w:rPr>
            </w:pPr>
            <w:ins w:id="1014" w:author="Holly Celina Mcqueary" w:date="2019-09-11T12:52:00Z">
              <w:r w:rsidRPr="009D577A">
                <w:rPr>
                  <w:rFonts w:ascii="Arial" w:eastAsia="Times New Roman" w:hAnsi="Arial" w:cs="Arial"/>
                  <w:sz w:val="22"/>
                </w:rPr>
                <w:t>XII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15"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432D9C9D" w14:textId="77777777" w:rsidR="00293DD5" w:rsidRPr="009D577A" w:rsidRDefault="00293DD5" w:rsidP="00186E40">
            <w:pPr>
              <w:spacing w:line="360" w:lineRule="auto"/>
              <w:rPr>
                <w:ins w:id="1016" w:author="Holly Celina Mcqueary" w:date="2019-09-11T12:52:00Z"/>
                <w:rFonts w:ascii="Arial" w:eastAsia="Times New Roman" w:hAnsi="Arial" w:cs="Arial"/>
                <w:sz w:val="22"/>
              </w:rPr>
            </w:pPr>
            <w:ins w:id="1017" w:author="Holly Celina Mcqueary" w:date="2019-09-11T12:52:00Z">
              <w:r w:rsidRPr="009D577A">
                <w:rPr>
                  <w:rFonts w:ascii="Arial" w:eastAsia="Times New Roman" w:hAnsi="Arial" w:cs="Arial"/>
                  <w:sz w:val="22"/>
                </w:rPr>
                <w:t>0.91787072</w:t>
              </w:r>
            </w:ins>
          </w:p>
        </w:tc>
      </w:tr>
      <w:tr w:rsidR="00293DD5" w:rsidRPr="009D577A" w14:paraId="5E42A53F" w14:textId="77777777" w:rsidTr="003C12B4">
        <w:trPr>
          <w:trHeight w:val="474"/>
          <w:ins w:id="1018" w:author="Holly Celina Mcqueary" w:date="2019-09-11T12:52:00Z"/>
          <w:trPrChange w:id="1019"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20"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2A7BB7C0" w14:textId="77777777" w:rsidR="00293DD5" w:rsidRPr="009D577A" w:rsidRDefault="00293DD5" w:rsidP="00186E40">
            <w:pPr>
              <w:spacing w:line="360" w:lineRule="auto"/>
              <w:rPr>
                <w:ins w:id="1021" w:author="Holly Celina Mcqueary" w:date="2019-09-11T12:52:00Z"/>
                <w:rFonts w:ascii="Arial" w:eastAsia="Times New Roman" w:hAnsi="Arial" w:cs="Arial"/>
                <w:sz w:val="22"/>
              </w:rPr>
            </w:pPr>
            <w:ins w:id="1022" w:author="Holly Celina Mcqueary" w:date="2019-09-11T12:52:00Z">
              <w:r w:rsidRPr="009D577A">
                <w:rPr>
                  <w:rFonts w:ascii="Arial" w:eastAsia="Times New Roman" w:hAnsi="Arial" w:cs="Arial"/>
                  <w:sz w:val="22"/>
                </w:rPr>
                <w:t>XIII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23"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74507A1" w14:textId="77777777" w:rsidR="00293DD5" w:rsidRPr="009D577A" w:rsidRDefault="00293DD5" w:rsidP="00186E40">
            <w:pPr>
              <w:spacing w:line="360" w:lineRule="auto"/>
              <w:rPr>
                <w:ins w:id="1024" w:author="Holly Celina Mcqueary" w:date="2019-09-11T12:52:00Z"/>
                <w:rFonts w:ascii="Arial" w:eastAsia="Times New Roman" w:hAnsi="Arial" w:cs="Arial"/>
                <w:sz w:val="22"/>
              </w:rPr>
            </w:pPr>
            <w:ins w:id="1025" w:author="Holly Celina Mcqueary" w:date="2019-09-11T12:52:00Z">
              <w:r w:rsidRPr="009D577A">
                <w:rPr>
                  <w:rFonts w:ascii="Arial" w:eastAsia="Times New Roman" w:hAnsi="Arial" w:cs="Arial"/>
                  <w:sz w:val="22"/>
                </w:rPr>
                <w:t>0.92917629</w:t>
              </w:r>
            </w:ins>
          </w:p>
        </w:tc>
      </w:tr>
      <w:tr w:rsidR="00293DD5" w:rsidRPr="009D577A" w14:paraId="76DCEC9E" w14:textId="77777777" w:rsidTr="003C12B4">
        <w:trPr>
          <w:trHeight w:val="474"/>
          <w:ins w:id="1026" w:author="Holly Celina Mcqueary" w:date="2019-09-11T12:52:00Z"/>
          <w:trPrChange w:id="1027"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28"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3DCA4218" w14:textId="77777777" w:rsidR="00293DD5" w:rsidRPr="009D577A" w:rsidRDefault="00293DD5" w:rsidP="00186E40">
            <w:pPr>
              <w:spacing w:line="360" w:lineRule="auto"/>
              <w:rPr>
                <w:ins w:id="1029" w:author="Holly Celina Mcqueary" w:date="2019-09-11T12:52:00Z"/>
                <w:rFonts w:ascii="Arial" w:eastAsia="Times New Roman" w:hAnsi="Arial" w:cs="Arial"/>
                <w:sz w:val="22"/>
              </w:rPr>
            </w:pPr>
            <w:ins w:id="1030" w:author="Holly Celina Mcqueary" w:date="2019-09-11T12:52:00Z">
              <w:r w:rsidRPr="009D577A">
                <w:rPr>
                  <w:rFonts w:ascii="Arial" w:eastAsia="Times New Roman" w:hAnsi="Arial" w:cs="Arial"/>
                  <w:sz w:val="22"/>
                </w:rPr>
                <w:t>XIV</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31"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13567541" w14:textId="77777777" w:rsidR="00293DD5" w:rsidRPr="009D577A" w:rsidRDefault="00293DD5" w:rsidP="00186E40">
            <w:pPr>
              <w:spacing w:line="360" w:lineRule="auto"/>
              <w:rPr>
                <w:ins w:id="1032" w:author="Holly Celina Mcqueary" w:date="2019-09-11T12:52:00Z"/>
                <w:rFonts w:ascii="Arial" w:eastAsia="Times New Roman" w:hAnsi="Arial" w:cs="Arial"/>
                <w:sz w:val="22"/>
              </w:rPr>
            </w:pPr>
            <w:ins w:id="1033" w:author="Holly Celina Mcqueary" w:date="2019-09-11T12:52:00Z">
              <w:r w:rsidRPr="009D577A">
                <w:rPr>
                  <w:rFonts w:ascii="Arial" w:eastAsia="Times New Roman" w:hAnsi="Arial" w:cs="Arial"/>
                  <w:sz w:val="22"/>
                </w:rPr>
                <w:t>0.93929961</w:t>
              </w:r>
            </w:ins>
          </w:p>
        </w:tc>
      </w:tr>
      <w:tr w:rsidR="00293DD5" w:rsidRPr="009D577A" w14:paraId="71D4EF1E" w14:textId="77777777" w:rsidTr="003C12B4">
        <w:trPr>
          <w:trHeight w:val="474"/>
          <w:ins w:id="1034" w:author="Holly Celina Mcqueary" w:date="2019-09-11T12:52:00Z"/>
          <w:trPrChange w:id="1035"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36"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146E5779" w14:textId="77777777" w:rsidR="00293DD5" w:rsidRPr="009D577A" w:rsidRDefault="00293DD5" w:rsidP="00186E40">
            <w:pPr>
              <w:spacing w:line="360" w:lineRule="auto"/>
              <w:rPr>
                <w:ins w:id="1037" w:author="Holly Celina Mcqueary" w:date="2019-09-11T12:52:00Z"/>
                <w:rFonts w:ascii="Arial" w:eastAsia="Times New Roman" w:hAnsi="Arial" w:cs="Arial"/>
                <w:sz w:val="22"/>
              </w:rPr>
            </w:pPr>
            <w:ins w:id="1038" w:author="Holly Celina Mcqueary" w:date="2019-09-11T12:52:00Z">
              <w:r w:rsidRPr="009D577A">
                <w:rPr>
                  <w:rFonts w:ascii="Arial" w:eastAsia="Times New Roman" w:hAnsi="Arial" w:cs="Arial"/>
                  <w:sz w:val="22"/>
                </w:rPr>
                <w:t>XV</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39"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81E69FD" w14:textId="77777777" w:rsidR="00293DD5" w:rsidRPr="009D577A" w:rsidRDefault="00293DD5" w:rsidP="00186E40">
            <w:pPr>
              <w:spacing w:line="360" w:lineRule="auto"/>
              <w:rPr>
                <w:ins w:id="1040" w:author="Holly Celina Mcqueary" w:date="2019-09-11T12:52:00Z"/>
                <w:rFonts w:ascii="Arial" w:eastAsia="Times New Roman" w:hAnsi="Arial" w:cs="Arial"/>
                <w:sz w:val="22"/>
              </w:rPr>
            </w:pPr>
            <w:ins w:id="1041" w:author="Holly Celina Mcqueary" w:date="2019-09-11T12:52:00Z">
              <w:r w:rsidRPr="009D577A">
                <w:rPr>
                  <w:rFonts w:ascii="Arial" w:eastAsia="Times New Roman" w:hAnsi="Arial" w:cs="Arial"/>
                  <w:sz w:val="22"/>
                </w:rPr>
                <w:t>0.91717325</w:t>
              </w:r>
            </w:ins>
          </w:p>
        </w:tc>
      </w:tr>
      <w:tr w:rsidR="00293DD5" w:rsidRPr="009D577A" w14:paraId="53C54874" w14:textId="77777777" w:rsidTr="003C12B4">
        <w:trPr>
          <w:trHeight w:val="474"/>
          <w:ins w:id="1042" w:author="Holly Celina Mcqueary" w:date="2019-09-11T12:52:00Z"/>
          <w:trPrChange w:id="1043" w:author="Holly Celina Mcqueary" w:date="2019-09-11T12:53:00Z">
            <w:trPr>
              <w:trHeight w:val="523"/>
            </w:trPr>
          </w:trPrChange>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44"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10E6346F" w14:textId="77777777" w:rsidR="00293DD5" w:rsidRPr="009D577A" w:rsidRDefault="00293DD5" w:rsidP="00186E40">
            <w:pPr>
              <w:spacing w:line="360" w:lineRule="auto"/>
              <w:rPr>
                <w:ins w:id="1045" w:author="Holly Celina Mcqueary" w:date="2019-09-11T12:52:00Z"/>
                <w:rFonts w:ascii="Arial" w:eastAsia="Times New Roman" w:hAnsi="Arial" w:cs="Arial"/>
                <w:sz w:val="22"/>
              </w:rPr>
            </w:pPr>
            <w:ins w:id="1046" w:author="Holly Celina Mcqueary" w:date="2019-09-11T12:52:00Z">
              <w:r w:rsidRPr="009D577A">
                <w:rPr>
                  <w:rFonts w:ascii="Arial" w:eastAsia="Times New Roman" w:hAnsi="Arial" w:cs="Arial"/>
                  <w:sz w:val="22"/>
                </w:rPr>
                <w:t>XVI</w:t>
              </w:r>
            </w:ins>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Change w:id="1047" w:author="Holly Celina Mcqueary" w:date="2019-09-11T12:53:00Z">
              <w:tcPr>
                <w:tcW w:w="3400"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tcPrChange>
          </w:tcPr>
          <w:p w14:paraId="6A763467" w14:textId="77777777" w:rsidR="00293DD5" w:rsidRPr="009D577A" w:rsidRDefault="00293DD5" w:rsidP="00186E40">
            <w:pPr>
              <w:spacing w:line="360" w:lineRule="auto"/>
              <w:rPr>
                <w:ins w:id="1048" w:author="Holly Celina Mcqueary" w:date="2019-09-11T12:52:00Z"/>
                <w:rFonts w:ascii="Arial" w:eastAsia="Times New Roman" w:hAnsi="Arial" w:cs="Arial"/>
                <w:sz w:val="22"/>
              </w:rPr>
            </w:pPr>
            <w:ins w:id="1049" w:author="Holly Celina Mcqueary" w:date="2019-09-11T12:52:00Z">
              <w:r w:rsidRPr="009D577A">
                <w:rPr>
                  <w:rFonts w:ascii="Arial" w:eastAsia="Times New Roman" w:hAnsi="Arial" w:cs="Arial"/>
                  <w:sz w:val="22"/>
                </w:rPr>
                <w:t>0.92703533</w:t>
              </w:r>
            </w:ins>
          </w:p>
        </w:tc>
      </w:tr>
    </w:tbl>
    <w:p w14:paraId="4E167223" w14:textId="2DEB17BD" w:rsidR="00293DD5" w:rsidRDefault="00293DD5" w:rsidP="00C05D5D">
      <w:pPr>
        <w:spacing w:line="360" w:lineRule="auto"/>
        <w:rPr>
          <w:ins w:id="1050" w:author="Holly Celina Mcqueary" w:date="2019-09-11T12:52:00Z"/>
        </w:rPr>
      </w:pPr>
      <w:ins w:id="1051" w:author="Holly Celina Mcqueary" w:date="2019-09-11T12:52:00Z">
        <w:r>
          <w:t xml:space="preserve">Table ^: Expected trans genes ratios for trisomic chromosomes. </w:t>
        </w:r>
      </w:ins>
    </w:p>
    <w:p w14:paraId="21C64675" w14:textId="24E05B2C" w:rsidR="00C027A7" w:rsidRDefault="00D25776" w:rsidP="00C05D5D">
      <w:pPr>
        <w:spacing w:line="360" w:lineRule="auto"/>
        <w:rPr>
          <w:ins w:id="1052" w:author="Holly Celina Mcqueary" w:date="2019-09-10T15:17:00Z"/>
        </w:rPr>
      </w:pPr>
      <w:del w:id="1053" w:author="Holly Celina Mcqueary" w:date="2019-09-05T14:58:00Z">
        <w:r w:rsidDel="009D577A">
          <w:rPr>
            <w:noProof/>
          </w:rPr>
          <w:lastRenderedPageBreak/>
          <w:drawing>
            <wp:inline distT="0" distB="0" distL="0" distR="0" wp14:anchorId="7A47E8D4" wp14:editId="71F54BAF">
              <wp:extent cx="5943600" cy="5544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XIII_cis_transGenesDist.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del>
      <w:ins w:id="1054" w:author="Holly Celina Mcqueary" w:date="2019-09-06T15:15:00Z">
        <w:r w:rsidR="00A33910">
          <w:rPr>
            <w:noProof/>
          </w:rPr>
          <w:drawing>
            <wp:inline distT="0" distB="0" distL="0" distR="0" wp14:anchorId="474BF484" wp14:editId="3A4C18D0">
              <wp:extent cx="5943600" cy="592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_samples_euploids_Distr.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5920105"/>
                      </a:xfrm>
                      <a:prstGeom prst="rect">
                        <a:avLst/>
                      </a:prstGeom>
                    </pic:spPr>
                  </pic:pic>
                </a:graphicData>
              </a:graphic>
            </wp:inline>
          </w:drawing>
        </w:r>
      </w:ins>
    </w:p>
    <w:p w14:paraId="03EE73A1" w14:textId="17F1F941" w:rsidR="00C027A7" w:rsidRDefault="00C027A7" w:rsidP="00C05D5D">
      <w:pPr>
        <w:spacing w:line="360" w:lineRule="auto"/>
        <w:rPr>
          <w:ins w:id="1055" w:author="Holly Celina Mcqueary" w:date="2019-09-10T15:17:00Z"/>
        </w:rPr>
      </w:pPr>
      <w:ins w:id="1056" w:author="Holly Celina Mcqueary" w:date="2019-09-10T15:17:00Z">
        <w:r>
          <w:t xml:space="preserve">Figure ^: Ratio distribution plots of euploid progenitor lines compared to the ancestor. This plot: lab strain. </w:t>
        </w:r>
      </w:ins>
    </w:p>
    <w:p w14:paraId="4860DE7E" w14:textId="41A5CEFF" w:rsidR="009D577A" w:rsidRDefault="00A33910" w:rsidP="00C05D5D">
      <w:pPr>
        <w:spacing w:line="360" w:lineRule="auto"/>
        <w:rPr>
          <w:ins w:id="1057" w:author="Holly Celina Mcqueary" w:date="2019-09-10T15:17:00Z"/>
        </w:rPr>
      </w:pPr>
      <w:ins w:id="1058" w:author="Holly Celina Mcqueary" w:date="2019-09-06T15:15:00Z">
        <w:r>
          <w:rPr>
            <w:noProof/>
          </w:rPr>
          <w:lastRenderedPageBreak/>
          <w:drawing>
            <wp:inline distT="0" distB="0" distL="0" distR="0" wp14:anchorId="409F88E0" wp14:editId="034CCED2">
              <wp:extent cx="4556837" cy="6803756"/>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32">
                        <a:extLst>
                          <a:ext uri="{28A0092B-C50C-407E-A947-70E740481C1C}">
                            <a14:useLocalDpi xmlns:a14="http://schemas.microsoft.com/office/drawing/2010/main" val="0"/>
                          </a:ext>
                        </a:extLst>
                      </a:blip>
                      <a:stretch>
                        <a:fillRect/>
                      </a:stretch>
                    </pic:blipFill>
                    <pic:spPr>
                      <a:xfrm>
                        <a:off x="0" y="0"/>
                        <a:ext cx="4563489" cy="6813688"/>
                      </a:xfrm>
                      <a:prstGeom prst="rect">
                        <a:avLst/>
                      </a:prstGeom>
                    </pic:spPr>
                  </pic:pic>
                </a:graphicData>
              </a:graphic>
            </wp:inline>
          </w:drawing>
        </w:r>
      </w:ins>
    </w:p>
    <w:p w14:paraId="501E6C24" w14:textId="42656088" w:rsidR="00C027A7" w:rsidRDefault="00C027A7" w:rsidP="00C027A7">
      <w:pPr>
        <w:spacing w:line="360" w:lineRule="auto"/>
        <w:rPr>
          <w:ins w:id="1059" w:author="Holly Celina Mcqueary" w:date="2019-09-10T15:17:00Z"/>
        </w:rPr>
      </w:pPr>
      <w:ins w:id="1060" w:author="Holly Celina Mcqueary" w:date="2019-09-10T15:17:00Z">
        <w:r>
          <w:t xml:space="preserve">Figure ^: Ratio distribution plots of euploid progenitor lines compared to the ancestor. This plot: </w:t>
        </w:r>
      </w:ins>
      <w:ins w:id="1061" w:author="Holly Celina Mcqueary" w:date="2019-09-10T15:18:00Z">
        <w:r>
          <w:t>hybrid</w:t>
        </w:r>
      </w:ins>
      <w:ins w:id="1062" w:author="Holly Celina Mcqueary" w:date="2019-09-10T15:17:00Z">
        <w:r>
          <w:t xml:space="preserve"> strain. </w:t>
        </w:r>
      </w:ins>
    </w:p>
    <w:p w14:paraId="1102DD0A" w14:textId="77777777" w:rsidR="00C027A7" w:rsidRDefault="00C027A7" w:rsidP="00C05D5D">
      <w:pPr>
        <w:spacing w:line="360" w:lineRule="auto"/>
        <w:rPr>
          <w:ins w:id="1063" w:author="Holly Celina Mcqueary" w:date="2019-09-09T13:50:00Z"/>
        </w:rPr>
      </w:pPr>
    </w:p>
    <w:p w14:paraId="77723F43" w14:textId="1FBE9C70" w:rsidR="005C47CE" w:rsidRDefault="00B11042" w:rsidP="00C05D5D">
      <w:pPr>
        <w:spacing w:line="360" w:lineRule="auto"/>
        <w:rPr>
          <w:ins w:id="1064" w:author="Holly Celina Mcqueary" w:date="2019-09-09T14:19:00Z"/>
        </w:rPr>
      </w:pPr>
      <w:ins w:id="1065" w:author="Holly Celina Mcqueary" w:date="2019-09-09T14:18:00Z">
        <w:r>
          <w:rPr>
            <w:noProof/>
          </w:rPr>
          <w:lastRenderedPageBreak/>
          <w:drawing>
            <wp:inline distT="0" distB="0" distL="0" distR="0" wp14:anchorId="523BF629" wp14:editId="235D8787">
              <wp:extent cx="3206750" cy="601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33">
                        <a:extLst>
                          <a:ext uri="{28A0092B-C50C-407E-A947-70E740481C1C}">
                            <a14:useLocalDpi xmlns:a14="http://schemas.microsoft.com/office/drawing/2010/main" val="0"/>
                          </a:ext>
                        </a:extLst>
                      </a:blip>
                      <a:srcRect l="16548" t="3587" r="19438" b="3553"/>
                      <a:stretch/>
                    </pic:blipFill>
                    <pic:spPr bwMode="auto">
                      <a:xfrm>
                        <a:off x="0" y="0"/>
                        <a:ext cx="3211848" cy="6029542"/>
                      </a:xfrm>
                      <a:prstGeom prst="rect">
                        <a:avLst/>
                      </a:prstGeom>
                      <a:ln>
                        <a:noFill/>
                      </a:ln>
                      <a:extLst>
                        <a:ext uri="{53640926-AAD7-44D8-BBD7-CCE9431645EC}">
                          <a14:shadowObscured xmlns:a14="http://schemas.microsoft.com/office/drawing/2010/main"/>
                        </a:ext>
                      </a:extLst>
                    </pic:spPr>
                  </pic:pic>
                </a:graphicData>
              </a:graphic>
            </wp:inline>
          </w:drawing>
        </w:r>
      </w:ins>
    </w:p>
    <w:p w14:paraId="6E844528" w14:textId="1E8530E5" w:rsidR="00B11042" w:rsidRDefault="00B11042" w:rsidP="00C05D5D">
      <w:pPr>
        <w:spacing w:line="360" w:lineRule="auto"/>
        <w:rPr>
          <w:ins w:id="1066" w:author="Holly Celina Mcqueary" w:date="2019-09-09T14:22:00Z"/>
        </w:rPr>
      </w:pPr>
      <w:ins w:id="1067" w:author="Holly Celina Mcqueary" w:date="2019-09-09T14:19:00Z">
        <w:r>
          <w:t>Figure ^: a. Cis genes located on chromosome I for line 7 (hybrid strain), b. trans genes (located elsewhere in the genome) for line 7 (hybrid strain). C. cis genes chromosome I for li</w:t>
        </w:r>
      </w:ins>
      <w:ins w:id="1068" w:author="Holly Celina Mcqueary" w:date="2019-09-09T14:20:00Z">
        <w:r>
          <w:t xml:space="preserve">ne 18 (hybrid strain), d. trans genes for line 18, </w:t>
        </w:r>
        <w:r w:rsidR="001368ED">
          <w:t>e. cis genes for chromosome I line 152 (lab strain), f. trans genes</w:t>
        </w:r>
      </w:ins>
      <w:ins w:id="1069" w:author="Holly Celina Mcqueary" w:date="2019-09-09T14:21:00Z">
        <w:r w:rsidR="001368ED">
          <w:t xml:space="preserve"> line 152, g. cis genes chromosome I line 11 (hybrid strain), h. trans genes line 11 </w:t>
        </w:r>
      </w:ins>
    </w:p>
    <w:p w14:paraId="76B189DE" w14:textId="414E909F" w:rsidR="00645B8F" w:rsidRDefault="001D0E6E" w:rsidP="00C05D5D">
      <w:pPr>
        <w:spacing w:line="360" w:lineRule="auto"/>
        <w:rPr>
          <w:ins w:id="1070" w:author="Holly Celina Mcqueary" w:date="2019-09-09T15:25:00Z"/>
        </w:rPr>
      </w:pPr>
      <w:ins w:id="1071" w:author="Holly Celina Mcqueary" w:date="2019-09-09T15:40:00Z">
        <w:r>
          <w:rPr>
            <w:noProof/>
          </w:rPr>
          <w:lastRenderedPageBreak/>
          <w:drawing>
            <wp:inline distT="0" distB="0" distL="0" distR="0" wp14:anchorId="7E0EFE7F" wp14:editId="73F14AF3">
              <wp:extent cx="3491148" cy="677275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rV_aneuploidsDistr.pdf"/>
                      <pic:cNvPicPr/>
                    </pic:nvPicPr>
                    <pic:blipFill rotWithShape="1">
                      <a:blip r:embed="rId34">
                        <a:extLst>
                          <a:ext uri="{28A0092B-C50C-407E-A947-70E740481C1C}">
                            <a14:useLocalDpi xmlns:a14="http://schemas.microsoft.com/office/drawing/2010/main" val="0"/>
                          </a:ext>
                        </a:extLst>
                      </a:blip>
                      <a:srcRect l="18254" t="3325" r="19035" b="2667"/>
                      <a:stretch/>
                    </pic:blipFill>
                    <pic:spPr bwMode="auto">
                      <a:xfrm>
                        <a:off x="0" y="0"/>
                        <a:ext cx="3497589" cy="6785254"/>
                      </a:xfrm>
                      <a:prstGeom prst="rect">
                        <a:avLst/>
                      </a:prstGeom>
                      <a:ln>
                        <a:noFill/>
                      </a:ln>
                      <a:extLst>
                        <a:ext uri="{53640926-AAD7-44D8-BBD7-CCE9431645EC}">
                          <a14:shadowObscured xmlns:a14="http://schemas.microsoft.com/office/drawing/2010/main"/>
                        </a:ext>
                      </a:extLst>
                    </pic:spPr>
                  </pic:pic>
                </a:graphicData>
              </a:graphic>
            </wp:inline>
          </w:drawing>
        </w:r>
      </w:ins>
    </w:p>
    <w:p w14:paraId="5CC77705" w14:textId="2A3DD63E" w:rsidR="00AE04BD" w:rsidRDefault="00AE04BD" w:rsidP="00C05D5D">
      <w:pPr>
        <w:spacing w:line="360" w:lineRule="auto"/>
        <w:rPr>
          <w:ins w:id="1072" w:author="Holly Celina Mcqueary" w:date="2019-09-09T15:40:00Z"/>
        </w:rPr>
      </w:pPr>
      <w:ins w:id="1073" w:author="Holly Celina Mcqueary" w:date="2019-09-09T15:25:00Z">
        <w:r>
          <w:t xml:space="preserve">Figure ^: a is line 4 </w:t>
        </w:r>
      </w:ins>
      <w:ins w:id="1074" w:author="Holly Celina Mcqueary" w:date="2019-09-09T15:26:00Z">
        <w:r>
          <w:t xml:space="preserve">cis genes chromosome V, b is line 4 trans genes chromosome V, c is line 49 cis, d is like 49 trans, </w:t>
        </w:r>
      </w:ins>
      <w:ins w:id="1075" w:author="Holly Celina Mcqueary" w:date="2019-09-09T15:39:00Z">
        <w:r w:rsidR="009F5A50">
          <w:t>e</w:t>
        </w:r>
        <w:r>
          <w:t xml:space="preserve"> is line 117 cis, </w:t>
        </w:r>
        <w:r w:rsidR="009F5A50">
          <w:t>f</w:t>
        </w:r>
        <w:r>
          <w:t xml:space="preserve"> is line 117 trans, </w:t>
        </w:r>
        <w:r w:rsidR="009F5A50">
          <w:t xml:space="preserve">g </w:t>
        </w:r>
        <w:r>
          <w:t xml:space="preserve">is line 123 cis, </w:t>
        </w:r>
      </w:ins>
      <w:proofErr w:type="spellStart"/>
      <w:ins w:id="1076" w:author="Holly Celina Mcqueary" w:date="2019-09-09T15:40:00Z">
        <w:r w:rsidR="009F5A50">
          <w:t>h</w:t>
        </w:r>
      </w:ins>
      <w:ins w:id="1077" w:author="Holly Celina Mcqueary" w:date="2019-09-09T15:39:00Z">
        <w:r>
          <w:t xml:space="preserve"> is</w:t>
        </w:r>
        <w:proofErr w:type="spellEnd"/>
        <w:r>
          <w:t xml:space="preserve"> line </w:t>
        </w:r>
      </w:ins>
      <w:ins w:id="1078" w:author="Holly Celina Mcqueary" w:date="2019-09-09T15:40:00Z">
        <w:r w:rsidR="009F5A50">
          <w:t>123 trans</w:t>
        </w:r>
      </w:ins>
    </w:p>
    <w:p w14:paraId="1B5537E4" w14:textId="0E09B4D8" w:rsidR="0061408B" w:rsidRDefault="001328A4" w:rsidP="00C05D5D">
      <w:pPr>
        <w:spacing w:line="360" w:lineRule="auto"/>
        <w:rPr>
          <w:ins w:id="1079" w:author="Holly Celina Mcqueary" w:date="2019-09-09T15:41:00Z"/>
        </w:rPr>
      </w:pPr>
      <w:ins w:id="1080" w:author="Holly Celina Mcqueary" w:date="2019-09-09T15:54:00Z">
        <w:r>
          <w:rPr>
            <w:noProof/>
          </w:rPr>
          <w:lastRenderedPageBreak/>
          <w:drawing>
            <wp:inline distT="0" distB="0" distL="0" distR="0" wp14:anchorId="28BE68EC" wp14:editId="532A3879">
              <wp:extent cx="5029200" cy="5097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rVII_aneuploidsDistr.pdf"/>
                      <pic:cNvPicPr/>
                    </pic:nvPicPr>
                    <pic:blipFill rotWithShape="1">
                      <a:blip r:embed="rId35">
                        <a:extLst>
                          <a:ext uri="{28A0092B-C50C-407E-A947-70E740481C1C}">
                            <a14:useLocalDpi xmlns:a14="http://schemas.microsoft.com/office/drawing/2010/main" val="0"/>
                          </a:ext>
                        </a:extLst>
                      </a:blip>
                      <a:srcRect l="7499" t="16792" r="7886" b="16932"/>
                      <a:stretch/>
                    </pic:blipFill>
                    <pic:spPr bwMode="auto">
                      <a:xfrm>
                        <a:off x="0" y="0"/>
                        <a:ext cx="5029200" cy="5097780"/>
                      </a:xfrm>
                      <a:prstGeom prst="rect">
                        <a:avLst/>
                      </a:prstGeom>
                      <a:ln>
                        <a:noFill/>
                      </a:ln>
                      <a:extLst>
                        <a:ext uri="{53640926-AAD7-44D8-BBD7-CCE9431645EC}">
                          <a14:shadowObscured xmlns:a14="http://schemas.microsoft.com/office/drawing/2010/main"/>
                        </a:ext>
                      </a:extLst>
                    </pic:spPr>
                  </pic:pic>
                </a:graphicData>
              </a:graphic>
            </wp:inline>
          </w:drawing>
        </w:r>
      </w:ins>
    </w:p>
    <w:p w14:paraId="523573E8" w14:textId="22628B73" w:rsidR="001D0E6E" w:rsidRDefault="001328A4" w:rsidP="00C05D5D">
      <w:pPr>
        <w:spacing w:line="360" w:lineRule="auto"/>
        <w:rPr>
          <w:ins w:id="1081" w:author="Holly Celina Mcqueary" w:date="2019-09-09T16:09:00Z"/>
        </w:rPr>
      </w:pPr>
      <w:ins w:id="1082" w:author="Holly Celina Mcqueary" w:date="2019-09-09T15:53:00Z">
        <w:r>
          <w:t xml:space="preserve">Figure ^: a. line 59 </w:t>
        </w:r>
        <w:proofErr w:type="spellStart"/>
        <w:r>
          <w:t>chr</w:t>
        </w:r>
        <w:proofErr w:type="spellEnd"/>
        <w:r>
          <w:t xml:space="preserve"> VII cis genes, b. line 59 trans genes, c. line 61 cis genes, d. line 61 trans genes </w:t>
        </w:r>
      </w:ins>
    </w:p>
    <w:p w14:paraId="398C8CE7" w14:textId="1646A18E" w:rsidR="0061408B" w:rsidRDefault="0061408B" w:rsidP="00C05D5D">
      <w:pPr>
        <w:spacing w:line="360" w:lineRule="auto"/>
        <w:rPr>
          <w:ins w:id="1083" w:author="Holly Celina Mcqueary" w:date="2019-09-09T16:09:00Z"/>
        </w:rPr>
      </w:pPr>
      <w:ins w:id="1084" w:author="Holly Celina Mcqueary" w:date="2019-09-09T16:09:00Z">
        <w:r>
          <w:rPr>
            <w:noProof/>
          </w:rPr>
          <w:lastRenderedPageBreak/>
          <w:drawing>
            <wp:inline distT="0" distB="0" distL="0" distR="0" wp14:anchorId="4F25A8F6" wp14:editId="72CFC007">
              <wp:extent cx="521208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VIII_aneuploidsDistr.pdf"/>
                      <pic:cNvPicPr/>
                    </pic:nvPicPr>
                    <pic:blipFill rotWithShape="1">
                      <a:blip r:embed="rId36">
                        <a:extLst>
                          <a:ext uri="{28A0092B-C50C-407E-A947-70E740481C1C}">
                            <a14:useLocalDpi xmlns:a14="http://schemas.microsoft.com/office/drawing/2010/main" val="0"/>
                          </a:ext>
                        </a:extLst>
                      </a:blip>
                      <a:srcRect l="6539" t="16940" r="5769" b="16932"/>
                      <a:stretch/>
                    </pic:blipFill>
                    <pic:spPr bwMode="auto">
                      <a:xfrm>
                        <a:off x="0" y="0"/>
                        <a:ext cx="5212080" cy="5086350"/>
                      </a:xfrm>
                      <a:prstGeom prst="rect">
                        <a:avLst/>
                      </a:prstGeom>
                      <a:ln>
                        <a:noFill/>
                      </a:ln>
                      <a:extLst>
                        <a:ext uri="{53640926-AAD7-44D8-BBD7-CCE9431645EC}">
                          <a14:shadowObscured xmlns:a14="http://schemas.microsoft.com/office/drawing/2010/main"/>
                        </a:ext>
                      </a:extLst>
                    </pic:spPr>
                  </pic:pic>
                </a:graphicData>
              </a:graphic>
            </wp:inline>
          </w:drawing>
        </w:r>
      </w:ins>
    </w:p>
    <w:p w14:paraId="2EB083C0" w14:textId="453B7975" w:rsidR="0061408B" w:rsidRDefault="0061408B" w:rsidP="00C05D5D">
      <w:pPr>
        <w:spacing w:line="360" w:lineRule="auto"/>
        <w:rPr>
          <w:ins w:id="1085" w:author="Holly Celina Mcqueary" w:date="2019-09-09T16:18:00Z"/>
        </w:rPr>
      </w:pPr>
      <w:ins w:id="1086" w:author="Holly Celina Mcqueary" w:date="2019-09-09T16:09:00Z">
        <w:r>
          <w:t xml:space="preserve">Figure ^: a. line 108 </w:t>
        </w:r>
        <w:proofErr w:type="spellStart"/>
        <w:r>
          <w:t>chr</w:t>
        </w:r>
        <w:proofErr w:type="spellEnd"/>
        <w:r>
          <w:t xml:space="preserve"> VIII cis genes, </w:t>
        </w:r>
        <w:r w:rsidR="00D11C81">
          <w:t xml:space="preserve">b. line 108 trans genes, c. line 152 </w:t>
        </w:r>
        <w:proofErr w:type="spellStart"/>
        <w:r w:rsidR="00D11C81">
          <w:t>chr</w:t>
        </w:r>
        <w:proofErr w:type="spellEnd"/>
        <w:r w:rsidR="00D11C81">
          <w:t xml:space="preserve"> VIII cis genes, d. </w:t>
        </w:r>
      </w:ins>
      <w:ins w:id="1087" w:author="Holly Celina Mcqueary" w:date="2019-09-09T16:10:00Z">
        <w:r w:rsidR="00D11C81">
          <w:t xml:space="preserve">line 152 trans genes </w:t>
        </w:r>
      </w:ins>
    </w:p>
    <w:p w14:paraId="15AF64C2" w14:textId="2269AC44" w:rsidR="00004585" w:rsidRDefault="00004585" w:rsidP="00C05D5D">
      <w:pPr>
        <w:spacing w:line="360" w:lineRule="auto"/>
        <w:rPr>
          <w:ins w:id="1088" w:author="Holly Celina Mcqueary" w:date="2019-09-09T16:18:00Z"/>
        </w:rPr>
      </w:pPr>
    </w:p>
    <w:p w14:paraId="4B02686C" w14:textId="3AEB5AE3" w:rsidR="00004585" w:rsidRDefault="00C564C4" w:rsidP="00C05D5D">
      <w:pPr>
        <w:spacing w:line="360" w:lineRule="auto"/>
        <w:rPr>
          <w:ins w:id="1089" w:author="Holly Celina Mcqueary" w:date="2019-09-09T16:10:00Z"/>
        </w:rPr>
      </w:pPr>
      <w:ins w:id="1090" w:author="Holly Celina Mcqueary" w:date="2019-09-10T14:47:00Z">
        <w:r>
          <w:rPr>
            <w:noProof/>
          </w:rPr>
          <w:lastRenderedPageBreak/>
          <w:drawing>
            <wp:inline distT="0" distB="0" distL="0" distR="0" wp14:anchorId="720A85D0" wp14:editId="161A4A2A">
              <wp:extent cx="5074920" cy="4034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rIX_aneuploidsDistr.pdf"/>
                      <pic:cNvPicPr/>
                    </pic:nvPicPr>
                    <pic:blipFill rotWithShape="1">
                      <a:blip r:embed="rId37">
                        <a:extLst>
                          <a:ext uri="{28A0092B-C50C-407E-A947-70E740481C1C}">
                            <a14:useLocalDpi xmlns:a14="http://schemas.microsoft.com/office/drawing/2010/main" val="0"/>
                          </a:ext>
                        </a:extLst>
                      </a:blip>
                      <a:srcRect l="9423" t="5226" r="5191" b="6927"/>
                      <a:stretch/>
                    </pic:blipFill>
                    <pic:spPr bwMode="auto">
                      <a:xfrm>
                        <a:off x="0" y="0"/>
                        <a:ext cx="5074920" cy="4034790"/>
                      </a:xfrm>
                      <a:prstGeom prst="rect">
                        <a:avLst/>
                      </a:prstGeom>
                      <a:ln>
                        <a:noFill/>
                      </a:ln>
                      <a:extLst>
                        <a:ext uri="{53640926-AAD7-44D8-BBD7-CCE9431645EC}">
                          <a14:shadowObscured xmlns:a14="http://schemas.microsoft.com/office/drawing/2010/main"/>
                        </a:ext>
                      </a:extLst>
                    </pic:spPr>
                  </pic:pic>
                </a:graphicData>
              </a:graphic>
            </wp:inline>
          </w:drawing>
        </w:r>
      </w:ins>
    </w:p>
    <w:p w14:paraId="442595BE" w14:textId="538DBD05" w:rsidR="00D11C81" w:rsidRDefault="00004585" w:rsidP="00C05D5D">
      <w:pPr>
        <w:spacing w:line="360" w:lineRule="auto"/>
        <w:rPr>
          <w:ins w:id="1091" w:author="Holly Celina Mcqueary" w:date="2019-09-09T16:18:00Z"/>
        </w:rPr>
      </w:pPr>
      <w:ins w:id="1092" w:author="Holly Celina Mcqueary" w:date="2019-09-09T16:16:00Z">
        <w:r>
          <w:t xml:space="preserve">Figure ^: a. line 15 </w:t>
        </w:r>
        <w:proofErr w:type="spellStart"/>
        <w:r>
          <w:t>chr</w:t>
        </w:r>
        <w:proofErr w:type="spellEnd"/>
        <w:r>
          <w:t xml:space="preserve"> IX cis genes (trisomic), b. line 15 trans genes, </w:t>
        </w:r>
      </w:ins>
      <w:ins w:id="1093" w:author="Holly Celina Mcqueary" w:date="2019-09-09T16:18:00Z">
        <w:r>
          <w:t>c. line 88 cis, d. line 88 trans</w:t>
        </w:r>
      </w:ins>
      <w:ins w:id="1094" w:author="Holly Celina Mcqueary" w:date="2019-09-09T16:26:00Z">
        <w:r w:rsidR="00586BD2">
          <w:t xml:space="preserve">, </w:t>
        </w:r>
        <w:r w:rsidR="00113512">
          <w:t xml:space="preserve">e. line 119 cis, f. line 119 trans, </w:t>
        </w:r>
      </w:ins>
      <w:ins w:id="1095" w:author="Holly Celina Mcqueary" w:date="2019-09-10T14:46:00Z">
        <w:r w:rsidR="00C564C4">
          <w:t xml:space="preserve">g. line 76 cis, h. line 76 trans, </w:t>
        </w:r>
        <w:proofErr w:type="spellStart"/>
        <w:r w:rsidR="00C564C4">
          <w:t>i</w:t>
        </w:r>
        <w:proofErr w:type="spellEnd"/>
        <w:r w:rsidR="00C564C4">
          <w:t>. line 29 cis (monosomic), j. line 29 trans, k. line 108 cis (monosomic), l. line 108 trans</w:t>
        </w:r>
      </w:ins>
      <w:ins w:id="1096" w:author="Holly Celina Mcqueary" w:date="2019-09-10T14:51:00Z">
        <w:r w:rsidR="00924823">
          <w:rPr>
            <w:noProof/>
          </w:rPr>
          <w:drawing>
            <wp:inline distT="0" distB="0" distL="0" distR="0" wp14:anchorId="7F994786" wp14:editId="62C4B822">
              <wp:extent cx="4469130" cy="2343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rX_aneuploidDistr.pdf"/>
                      <pic:cNvPicPr/>
                    </pic:nvPicPr>
                    <pic:blipFill rotWithShape="1">
                      <a:blip r:embed="rId38">
                        <a:extLst>
                          <a:ext uri="{28A0092B-C50C-407E-A947-70E740481C1C}">
                            <a14:useLocalDpi xmlns:a14="http://schemas.microsoft.com/office/drawing/2010/main" val="0"/>
                          </a:ext>
                        </a:extLst>
                      </a:blip>
                      <a:srcRect l="12115" t="30610" r="12692" b="18374"/>
                      <a:stretch/>
                    </pic:blipFill>
                    <pic:spPr bwMode="auto">
                      <a:xfrm>
                        <a:off x="0" y="0"/>
                        <a:ext cx="4469130" cy="2343150"/>
                      </a:xfrm>
                      <a:prstGeom prst="rect">
                        <a:avLst/>
                      </a:prstGeom>
                      <a:ln>
                        <a:noFill/>
                      </a:ln>
                      <a:extLst>
                        <a:ext uri="{53640926-AAD7-44D8-BBD7-CCE9431645EC}">
                          <a14:shadowObscured xmlns:a14="http://schemas.microsoft.com/office/drawing/2010/main"/>
                        </a:ext>
                      </a:extLst>
                    </pic:spPr>
                  </pic:pic>
                </a:graphicData>
              </a:graphic>
            </wp:inline>
          </w:drawing>
        </w:r>
      </w:ins>
    </w:p>
    <w:p w14:paraId="508EF0EB" w14:textId="46A18898" w:rsidR="00004585" w:rsidRDefault="00004585" w:rsidP="00C05D5D">
      <w:pPr>
        <w:spacing w:line="360" w:lineRule="auto"/>
        <w:rPr>
          <w:ins w:id="1097" w:author="Holly Celina Mcqueary" w:date="2019-09-10T14:47:00Z"/>
        </w:rPr>
      </w:pPr>
    </w:p>
    <w:p w14:paraId="3E02034A" w14:textId="6A8050F9" w:rsidR="00C564C4" w:rsidRDefault="00924823" w:rsidP="00C05D5D">
      <w:pPr>
        <w:spacing w:line="360" w:lineRule="auto"/>
        <w:rPr>
          <w:ins w:id="1098" w:author="Holly Celina Mcqueary" w:date="2019-09-10T14:57:00Z"/>
        </w:rPr>
      </w:pPr>
      <w:ins w:id="1099" w:author="Holly Celina Mcqueary" w:date="2019-09-10T14:51:00Z">
        <w:r>
          <w:t xml:space="preserve">Figure ^: a. cis genes chromosome X line 76 (partially trisomic), b. trans genes line 76 </w:t>
        </w:r>
      </w:ins>
    </w:p>
    <w:p w14:paraId="57AF53D8" w14:textId="6967DBB0" w:rsidR="007C716C" w:rsidRDefault="007C716C" w:rsidP="00C05D5D">
      <w:pPr>
        <w:spacing w:line="360" w:lineRule="auto"/>
        <w:rPr>
          <w:ins w:id="1100" w:author="Holly Celina Mcqueary" w:date="2019-09-10T14:51:00Z"/>
        </w:rPr>
      </w:pPr>
      <w:ins w:id="1101" w:author="Holly Celina Mcqueary" w:date="2019-09-10T14:57:00Z">
        <w:r>
          <w:rPr>
            <w:noProof/>
          </w:rPr>
          <w:lastRenderedPageBreak/>
          <w:drawing>
            <wp:inline distT="0" distB="0" distL="0" distR="0" wp14:anchorId="5063F01D" wp14:editId="61ABB12D">
              <wp:extent cx="4011930" cy="2103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39">
                        <a:extLst>
                          <a:ext uri="{28A0092B-C50C-407E-A947-70E740481C1C}">
                            <a14:useLocalDpi xmlns:a14="http://schemas.microsoft.com/office/drawing/2010/main" val="0"/>
                          </a:ext>
                        </a:extLst>
                      </a:blip>
                      <a:srcRect l="15961" t="25383" r="16539" b="28826"/>
                      <a:stretch/>
                    </pic:blipFill>
                    <pic:spPr bwMode="auto">
                      <a:xfrm>
                        <a:off x="0" y="0"/>
                        <a:ext cx="4011930" cy="2103120"/>
                      </a:xfrm>
                      <a:prstGeom prst="rect">
                        <a:avLst/>
                      </a:prstGeom>
                      <a:ln>
                        <a:noFill/>
                      </a:ln>
                      <a:extLst>
                        <a:ext uri="{53640926-AAD7-44D8-BBD7-CCE9431645EC}">
                          <a14:shadowObscured xmlns:a14="http://schemas.microsoft.com/office/drawing/2010/main"/>
                        </a:ext>
                      </a:extLst>
                    </pic:spPr>
                  </pic:pic>
                </a:graphicData>
              </a:graphic>
            </wp:inline>
          </w:drawing>
        </w:r>
      </w:ins>
    </w:p>
    <w:p w14:paraId="5CD702D6" w14:textId="0D30F190" w:rsidR="00924823" w:rsidRDefault="007C716C" w:rsidP="00C05D5D">
      <w:pPr>
        <w:spacing w:line="360" w:lineRule="auto"/>
        <w:rPr>
          <w:ins w:id="1102" w:author="Holly Celina Mcqueary" w:date="2019-09-10T14:57:00Z"/>
        </w:rPr>
      </w:pPr>
      <w:ins w:id="1103" w:author="Holly Celina Mcqueary" w:date="2019-09-10T14:56:00Z">
        <w:r>
          <w:t>F</w:t>
        </w:r>
      </w:ins>
      <w:ins w:id="1104" w:author="Holly Celina Mcqueary" w:date="2019-09-10T14:57:00Z">
        <w:r>
          <w:t xml:space="preserve">igure ^: a. cis genes chromosome XII line 18 (trisomic), b. trans genes line 18 </w:t>
        </w:r>
      </w:ins>
    </w:p>
    <w:p w14:paraId="29AFEB0B" w14:textId="1BD232A2" w:rsidR="007C716C" w:rsidRDefault="00F861C1" w:rsidP="00C05D5D">
      <w:pPr>
        <w:spacing w:line="360" w:lineRule="auto"/>
        <w:rPr>
          <w:ins w:id="1105" w:author="Holly Celina Mcqueary" w:date="2019-09-10T14:57:00Z"/>
        </w:rPr>
      </w:pPr>
      <w:ins w:id="1106" w:author="Holly Celina Mcqueary" w:date="2019-09-10T15:03:00Z">
        <w:r>
          <w:rPr>
            <w:noProof/>
          </w:rPr>
          <w:drawing>
            <wp:inline distT="0" distB="0" distL="0" distR="0" wp14:anchorId="2936E445" wp14:editId="5230DEB2">
              <wp:extent cx="3966210" cy="2045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rXV_aneuploidDistr.pdf"/>
                      <pic:cNvPicPr/>
                    </pic:nvPicPr>
                    <pic:blipFill rotWithShape="1">
                      <a:blip r:embed="rId40">
                        <a:extLst>
                          <a:ext uri="{28A0092B-C50C-407E-A947-70E740481C1C}">
                            <a14:useLocalDpi xmlns:a14="http://schemas.microsoft.com/office/drawing/2010/main" val="0"/>
                          </a:ext>
                        </a:extLst>
                      </a:blip>
                      <a:srcRect l="16154" t="27623" r="17116" b="27831"/>
                      <a:stretch/>
                    </pic:blipFill>
                    <pic:spPr bwMode="auto">
                      <a:xfrm>
                        <a:off x="0" y="0"/>
                        <a:ext cx="3966210" cy="2045970"/>
                      </a:xfrm>
                      <a:prstGeom prst="rect">
                        <a:avLst/>
                      </a:prstGeom>
                      <a:ln>
                        <a:noFill/>
                      </a:ln>
                      <a:extLst>
                        <a:ext uri="{53640926-AAD7-44D8-BBD7-CCE9431645EC}">
                          <a14:shadowObscured xmlns:a14="http://schemas.microsoft.com/office/drawing/2010/main"/>
                        </a:ext>
                      </a:extLst>
                    </pic:spPr>
                  </pic:pic>
                </a:graphicData>
              </a:graphic>
            </wp:inline>
          </w:drawing>
        </w:r>
      </w:ins>
    </w:p>
    <w:p w14:paraId="05690DE2" w14:textId="42AAF26C" w:rsidR="007C716C" w:rsidRDefault="00F861C1" w:rsidP="00C05D5D">
      <w:pPr>
        <w:spacing w:line="360" w:lineRule="auto"/>
        <w:rPr>
          <w:ins w:id="1107" w:author="Holly Celina Mcqueary" w:date="2019-09-10T15:01:00Z"/>
        </w:rPr>
      </w:pPr>
      <w:ins w:id="1108" w:author="Holly Celina Mcqueary" w:date="2019-09-10T15:00:00Z">
        <w:r>
          <w:t xml:space="preserve">Figure ^: a. cis genes chromosome XIV, line 9 (trisomic), b. trans genes line 9. </w:t>
        </w:r>
      </w:ins>
    </w:p>
    <w:p w14:paraId="3322F71F" w14:textId="264E7204" w:rsidR="00F861C1" w:rsidRDefault="00F861C1" w:rsidP="00C05D5D">
      <w:pPr>
        <w:spacing w:line="360" w:lineRule="auto"/>
        <w:rPr>
          <w:ins w:id="1109" w:author="Holly Celina Mcqueary" w:date="2019-09-10T15:01:00Z"/>
        </w:rPr>
      </w:pPr>
      <w:ins w:id="1110" w:author="Holly Celina Mcqueary" w:date="2019-09-10T15:03:00Z">
        <w:r>
          <w:rPr>
            <w:noProof/>
          </w:rPr>
          <w:drawing>
            <wp:inline distT="0" distB="0" distL="0" distR="0" wp14:anchorId="2A78CC96" wp14:editId="700261CB">
              <wp:extent cx="4000500" cy="2080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rXIV_aneuploidDistr.pdf"/>
                      <pic:cNvPicPr/>
                    </pic:nvPicPr>
                    <pic:blipFill rotWithShape="1">
                      <a:blip r:embed="rId41">
                        <a:extLst>
                          <a:ext uri="{28A0092B-C50C-407E-A947-70E740481C1C}">
                            <a14:useLocalDpi xmlns:a14="http://schemas.microsoft.com/office/drawing/2010/main" val="0"/>
                          </a:ext>
                        </a:extLst>
                      </a:blip>
                      <a:srcRect l="16539" t="27623" r="16154" b="27084"/>
                      <a:stretch/>
                    </pic:blipFill>
                    <pic:spPr bwMode="auto">
                      <a:xfrm>
                        <a:off x="0" y="0"/>
                        <a:ext cx="4000500" cy="2080260"/>
                      </a:xfrm>
                      <a:prstGeom prst="rect">
                        <a:avLst/>
                      </a:prstGeom>
                      <a:ln>
                        <a:noFill/>
                      </a:ln>
                      <a:extLst>
                        <a:ext uri="{53640926-AAD7-44D8-BBD7-CCE9431645EC}">
                          <a14:shadowObscured xmlns:a14="http://schemas.microsoft.com/office/drawing/2010/main"/>
                        </a:ext>
                      </a:extLst>
                    </pic:spPr>
                  </pic:pic>
                </a:graphicData>
              </a:graphic>
            </wp:inline>
          </w:drawing>
        </w:r>
      </w:ins>
    </w:p>
    <w:p w14:paraId="67C59988" w14:textId="6EF18835" w:rsidR="00F861C1" w:rsidRDefault="00F861C1" w:rsidP="00C05D5D">
      <w:pPr>
        <w:spacing w:line="360" w:lineRule="auto"/>
        <w:rPr>
          <w:ins w:id="1111" w:author="Holly Celina Mcqueary" w:date="2019-09-10T15:04:00Z"/>
        </w:rPr>
      </w:pPr>
      <w:ins w:id="1112" w:author="Holly Celina Mcqueary" w:date="2019-09-10T15:03:00Z">
        <w:r>
          <w:lastRenderedPageBreak/>
          <w:t xml:space="preserve">Figure ^: a. cis genes chromosome XV, line 11 (trisomic), b. trans genes line 11. </w:t>
        </w:r>
      </w:ins>
      <w:ins w:id="1113" w:author="Holly Celina Mcqueary" w:date="2019-09-10T15:11:00Z">
        <w:r w:rsidR="002102F0">
          <w:rPr>
            <w:noProof/>
          </w:rPr>
          <w:drawing>
            <wp:inline distT="0" distB="0" distL="0" distR="0" wp14:anchorId="430346E0" wp14:editId="02B24797">
              <wp:extent cx="5097780" cy="5074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rXVI_aneuploidsDistr.pdf"/>
                      <pic:cNvPicPr/>
                    </pic:nvPicPr>
                    <pic:blipFill rotWithShape="1">
                      <a:blip r:embed="rId42">
                        <a:extLst>
                          <a:ext uri="{28A0092B-C50C-407E-A947-70E740481C1C}">
                            <a14:useLocalDpi xmlns:a14="http://schemas.microsoft.com/office/drawing/2010/main" val="0"/>
                          </a:ext>
                        </a:extLst>
                      </a:blip>
                      <a:srcRect l="6731" t="17387" r="7500" b="16635"/>
                      <a:stretch/>
                    </pic:blipFill>
                    <pic:spPr bwMode="auto">
                      <a:xfrm>
                        <a:off x="0" y="0"/>
                        <a:ext cx="5097780" cy="5074920"/>
                      </a:xfrm>
                      <a:prstGeom prst="rect">
                        <a:avLst/>
                      </a:prstGeom>
                      <a:ln>
                        <a:noFill/>
                      </a:ln>
                      <a:extLst>
                        <a:ext uri="{53640926-AAD7-44D8-BBD7-CCE9431645EC}">
                          <a14:shadowObscured xmlns:a14="http://schemas.microsoft.com/office/drawing/2010/main"/>
                        </a:ext>
                      </a:extLst>
                    </pic:spPr>
                  </pic:pic>
                </a:graphicData>
              </a:graphic>
            </wp:inline>
          </w:drawing>
        </w:r>
      </w:ins>
    </w:p>
    <w:p w14:paraId="4292541B" w14:textId="611EBB69" w:rsidR="005F710E" w:rsidRDefault="005F710E" w:rsidP="00C05D5D">
      <w:pPr>
        <w:spacing w:line="360" w:lineRule="auto"/>
        <w:rPr>
          <w:ins w:id="1114" w:author="Holly Celina Mcqueary" w:date="2019-09-10T15:04:00Z"/>
        </w:rPr>
      </w:pPr>
    </w:p>
    <w:p w14:paraId="73088295" w14:textId="6D19CAEF" w:rsidR="005F710E" w:rsidRDefault="005F710E" w:rsidP="00C05D5D">
      <w:pPr>
        <w:spacing w:line="360" w:lineRule="auto"/>
        <w:rPr>
          <w:ins w:id="1115" w:author="Holly Celina Mcqueary" w:date="2019-09-06T15:14:00Z"/>
        </w:rPr>
      </w:pPr>
      <w:ins w:id="1116" w:author="Holly Celina Mcqueary" w:date="2019-09-10T15:08:00Z">
        <w:r>
          <w:t>Figure^: a. cis genes chromosome XVI line</w:t>
        </w:r>
      </w:ins>
      <w:ins w:id="1117" w:author="Holly Celina Mcqueary" w:date="2019-09-10T15:10:00Z">
        <w:r>
          <w:t xml:space="preserve"> 112 </w:t>
        </w:r>
      </w:ins>
      <w:ins w:id="1118" w:author="Holly Celina Mcqueary" w:date="2019-09-10T15:08:00Z">
        <w:r>
          <w:t>(t</w:t>
        </w:r>
      </w:ins>
      <w:ins w:id="1119" w:author="Holly Celina Mcqueary" w:date="2019-09-10T15:10:00Z">
        <w:r>
          <w:t>ri</w:t>
        </w:r>
      </w:ins>
      <w:ins w:id="1120" w:author="Holly Celina Mcqueary" w:date="2019-09-10T15:08:00Z">
        <w:r>
          <w:t xml:space="preserve">somic), b. trans genes line </w:t>
        </w:r>
      </w:ins>
      <w:ins w:id="1121" w:author="Holly Celina Mcqueary" w:date="2019-09-10T15:10:00Z">
        <w:r>
          <w:t>112,</w:t>
        </w:r>
      </w:ins>
      <w:ins w:id="1122" w:author="Holly Celina Mcqueary" w:date="2019-09-10T15:09:00Z">
        <w:r>
          <w:t xml:space="preserve"> c. cis genes line </w:t>
        </w:r>
      </w:ins>
      <w:ins w:id="1123" w:author="Holly Celina Mcqueary" w:date="2019-09-10T15:10:00Z">
        <w:r>
          <w:t xml:space="preserve">8 </w:t>
        </w:r>
      </w:ins>
      <w:ins w:id="1124" w:author="Holly Celina Mcqueary" w:date="2019-09-10T15:11:00Z">
        <w:r>
          <w:t xml:space="preserve">(tetrasomic), d. trans genes line 8 </w:t>
        </w:r>
      </w:ins>
    </w:p>
    <w:p w14:paraId="73E25E06" w14:textId="77777777" w:rsidR="00A33910" w:rsidDel="00A33910" w:rsidRDefault="00A33910" w:rsidP="00C05D5D">
      <w:pPr>
        <w:spacing w:line="360" w:lineRule="auto"/>
        <w:rPr>
          <w:del w:id="1125" w:author="Holly Celina Mcqueary" w:date="2019-09-06T15:16:00Z"/>
        </w:rPr>
      </w:pPr>
    </w:p>
    <w:p w14:paraId="59EC377C" w14:textId="31AE1A1A" w:rsidR="00D25776" w:rsidRDefault="00D25776" w:rsidP="00C05D5D">
      <w:pPr>
        <w:spacing w:line="360" w:lineRule="auto"/>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C05D5D">
      <w:pPr>
        <w:spacing w:line="360" w:lineRule="auto"/>
      </w:pPr>
      <w:r>
        <w:t xml:space="preserve">** This is an example of plots that I will include – I have a lot </w:t>
      </w:r>
      <w:proofErr w:type="gramStart"/>
      <w:r>
        <w:t>more,</w:t>
      </w:r>
      <w:proofErr w:type="gramEnd"/>
      <w:r>
        <w:t xml:space="preserve"> I just need to modify them to look like this one. </w:t>
      </w:r>
    </w:p>
    <w:p w14:paraId="680C06B2" w14:textId="7A3F7810" w:rsidR="007F2F9A" w:rsidDel="00C027A7" w:rsidRDefault="007F2F9A" w:rsidP="00C05D5D">
      <w:pPr>
        <w:spacing w:line="360" w:lineRule="auto"/>
        <w:rPr>
          <w:del w:id="1126" w:author="Holly Celina Mcqueary" w:date="2019-09-10T15:14:00Z"/>
        </w:rPr>
      </w:pPr>
    </w:p>
    <w:p w14:paraId="6FEDF3AC" w14:textId="79954E1A" w:rsidR="007F2F9A" w:rsidDel="00C027A7" w:rsidRDefault="007F2F9A" w:rsidP="00C05D5D">
      <w:pPr>
        <w:spacing w:line="360" w:lineRule="auto"/>
        <w:rPr>
          <w:del w:id="1127" w:author="Holly Celina Mcqueary" w:date="2019-09-10T15:14:00Z"/>
        </w:rPr>
      </w:pPr>
    </w:p>
    <w:p w14:paraId="6FE23D25" w14:textId="63244A85" w:rsidR="007F2F9A" w:rsidDel="00C027A7" w:rsidRDefault="007F2F9A" w:rsidP="00C05D5D">
      <w:pPr>
        <w:spacing w:line="360" w:lineRule="auto"/>
        <w:rPr>
          <w:del w:id="1128" w:author="Holly Celina Mcqueary" w:date="2019-09-10T15:14:00Z"/>
        </w:rPr>
      </w:pPr>
    </w:p>
    <w:p w14:paraId="024BBB8B" w14:textId="4A45160F" w:rsidR="007F2F9A" w:rsidDel="00C027A7" w:rsidRDefault="007F2F9A" w:rsidP="00C05D5D">
      <w:pPr>
        <w:spacing w:line="360" w:lineRule="auto"/>
        <w:rPr>
          <w:del w:id="1129" w:author="Holly Celina Mcqueary" w:date="2019-09-10T15:14:00Z"/>
        </w:rPr>
      </w:pPr>
    </w:p>
    <w:p w14:paraId="576C28AC" w14:textId="644023D9" w:rsidR="007F2F9A" w:rsidDel="00C027A7" w:rsidRDefault="007F2F9A" w:rsidP="00C05D5D">
      <w:pPr>
        <w:spacing w:line="360" w:lineRule="auto"/>
        <w:rPr>
          <w:del w:id="1130" w:author="Holly Celina Mcqueary" w:date="2019-09-10T15:14:00Z"/>
        </w:rPr>
      </w:pPr>
    </w:p>
    <w:p w14:paraId="0BAC3332" w14:textId="18D3B516" w:rsidR="007F2F9A" w:rsidDel="00C027A7" w:rsidRDefault="007F2F9A" w:rsidP="00C05D5D">
      <w:pPr>
        <w:spacing w:line="360" w:lineRule="auto"/>
        <w:rPr>
          <w:del w:id="1131" w:author="Holly Celina Mcqueary" w:date="2019-09-10T15:14:00Z"/>
        </w:rPr>
      </w:pPr>
    </w:p>
    <w:p w14:paraId="0CD6DC7F" w14:textId="205068A2" w:rsidR="007F2F9A" w:rsidDel="00C027A7" w:rsidRDefault="007F2F9A" w:rsidP="00C05D5D">
      <w:pPr>
        <w:spacing w:line="360" w:lineRule="auto"/>
        <w:rPr>
          <w:del w:id="1132" w:author="Holly Celina Mcqueary" w:date="2019-09-10T15:14:00Z"/>
        </w:rPr>
      </w:pPr>
    </w:p>
    <w:p w14:paraId="47CAC8C5" w14:textId="6EA055EA" w:rsidR="007F2F9A" w:rsidRDefault="007F2F9A" w:rsidP="00C05D5D">
      <w:pPr>
        <w:spacing w:line="360" w:lineRule="auto"/>
      </w:pPr>
    </w:p>
    <w:p w14:paraId="4D678A88" w14:textId="77777777" w:rsidR="003A658E" w:rsidRDefault="003A658E" w:rsidP="00C05D5D">
      <w:pPr>
        <w:spacing w:line="360" w:lineRule="auto"/>
      </w:pPr>
    </w:p>
    <w:p w14:paraId="41E2A347" w14:textId="77777777" w:rsidR="003C3348" w:rsidRDefault="003C3348" w:rsidP="00C05D5D">
      <w:pPr>
        <w:spacing w:line="360" w:lineRule="auto"/>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43">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C05D5D">
      <w:pPr>
        <w:spacing w:line="360" w:lineRule="auto"/>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C05D5D">
      <w:pPr>
        <w:spacing w:line="360" w:lineRule="auto"/>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C05D5D">
      <w:pPr>
        <w:spacing w:line="360" w:lineRule="auto"/>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45"/>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46"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47" o:title=""/>
                  <o:lock v:ext="edit" aspectratio="f"/>
                </v:shape>
              </v:group>
            </w:pict>
          </mc:Fallback>
        </mc:AlternateContent>
      </w:r>
    </w:p>
    <w:p w14:paraId="4D245D20" w14:textId="77777777" w:rsidR="004F7BC0" w:rsidRDefault="004F7BC0" w:rsidP="00C05D5D">
      <w:pPr>
        <w:spacing w:line="360" w:lineRule="auto"/>
      </w:pPr>
    </w:p>
    <w:p w14:paraId="07156A59" w14:textId="77777777" w:rsidR="004F7BC0" w:rsidRDefault="004F7BC0" w:rsidP="00C05D5D">
      <w:pPr>
        <w:spacing w:line="360" w:lineRule="auto"/>
      </w:pPr>
    </w:p>
    <w:p w14:paraId="5B9D8404" w14:textId="77777777" w:rsidR="004F7BC0" w:rsidRDefault="004F7BC0" w:rsidP="00C05D5D">
      <w:pPr>
        <w:spacing w:line="360" w:lineRule="auto"/>
      </w:pPr>
    </w:p>
    <w:p w14:paraId="44DE6352" w14:textId="77777777" w:rsidR="004F7BC0" w:rsidRDefault="004F7BC0" w:rsidP="00C05D5D">
      <w:pPr>
        <w:spacing w:line="360" w:lineRule="auto"/>
      </w:pPr>
    </w:p>
    <w:p w14:paraId="229520C6" w14:textId="77777777" w:rsidR="004F7BC0" w:rsidRDefault="004F7BC0" w:rsidP="00C05D5D">
      <w:pPr>
        <w:spacing w:line="360" w:lineRule="auto"/>
      </w:pPr>
    </w:p>
    <w:p w14:paraId="4E17198E" w14:textId="77777777" w:rsidR="004F7BC0" w:rsidRDefault="004F7BC0" w:rsidP="00C05D5D">
      <w:pPr>
        <w:spacing w:line="360" w:lineRule="auto"/>
      </w:pPr>
    </w:p>
    <w:p w14:paraId="673C3D51" w14:textId="5E7B381C" w:rsidR="004F7BC0" w:rsidRDefault="004F7BC0" w:rsidP="00C05D5D">
      <w:pPr>
        <w:spacing w:line="360" w:lineRule="auto"/>
      </w:pPr>
    </w:p>
    <w:p w14:paraId="0D093960" w14:textId="77777777" w:rsidR="004F7BC0" w:rsidRDefault="004F7BC0" w:rsidP="00C05D5D">
      <w:pPr>
        <w:spacing w:line="360" w:lineRule="auto"/>
      </w:pPr>
    </w:p>
    <w:p w14:paraId="35EACF66" w14:textId="77777777" w:rsidR="004F7BC0" w:rsidRDefault="004F7BC0" w:rsidP="00C05D5D">
      <w:pPr>
        <w:spacing w:line="360" w:lineRule="auto"/>
      </w:pPr>
    </w:p>
    <w:p w14:paraId="0C234663" w14:textId="77777777" w:rsidR="004F7BC0" w:rsidRDefault="004F7BC0" w:rsidP="00C05D5D">
      <w:pPr>
        <w:spacing w:line="360" w:lineRule="auto"/>
      </w:pPr>
    </w:p>
    <w:p w14:paraId="404FFEA2" w14:textId="77777777" w:rsidR="004F7BC0" w:rsidDel="00C027A7" w:rsidRDefault="004F7BC0" w:rsidP="00C05D5D">
      <w:pPr>
        <w:spacing w:line="360" w:lineRule="auto"/>
        <w:rPr>
          <w:del w:id="1133" w:author="Holly Celina Mcqueary" w:date="2019-09-10T15:14:00Z"/>
        </w:rPr>
      </w:pPr>
    </w:p>
    <w:p w14:paraId="57E86F4E" w14:textId="77777777" w:rsidR="004F7BC0" w:rsidDel="00C027A7" w:rsidRDefault="004F7BC0" w:rsidP="00C05D5D">
      <w:pPr>
        <w:spacing w:line="360" w:lineRule="auto"/>
        <w:rPr>
          <w:del w:id="1134" w:author="Holly Celina Mcqueary" w:date="2019-09-10T15:14:00Z"/>
        </w:rPr>
      </w:pPr>
    </w:p>
    <w:p w14:paraId="0B02F71B" w14:textId="77777777" w:rsidR="004F7BC0" w:rsidDel="00C027A7" w:rsidRDefault="004F7BC0" w:rsidP="00C05D5D">
      <w:pPr>
        <w:spacing w:line="360" w:lineRule="auto"/>
        <w:rPr>
          <w:del w:id="1135" w:author="Holly Celina Mcqueary" w:date="2019-09-10T15:14:00Z"/>
        </w:rPr>
      </w:pPr>
    </w:p>
    <w:p w14:paraId="0BCE6C47" w14:textId="77777777" w:rsidR="004F7BC0" w:rsidDel="00C027A7" w:rsidRDefault="004F7BC0" w:rsidP="00C05D5D">
      <w:pPr>
        <w:spacing w:line="360" w:lineRule="auto"/>
        <w:rPr>
          <w:del w:id="1136" w:author="Holly Celina Mcqueary" w:date="2019-09-10T15:14:00Z"/>
        </w:rPr>
      </w:pPr>
    </w:p>
    <w:p w14:paraId="091C8C61" w14:textId="77777777" w:rsidR="004F7BC0" w:rsidDel="00C027A7" w:rsidRDefault="004F7BC0" w:rsidP="00C05D5D">
      <w:pPr>
        <w:spacing w:line="360" w:lineRule="auto"/>
        <w:rPr>
          <w:del w:id="1137" w:author="Holly Celina Mcqueary" w:date="2019-09-10T15:14:00Z"/>
        </w:rPr>
      </w:pPr>
    </w:p>
    <w:p w14:paraId="27421BA3" w14:textId="77777777" w:rsidR="004F7BC0" w:rsidDel="00C027A7" w:rsidRDefault="004F7BC0" w:rsidP="00C05D5D">
      <w:pPr>
        <w:spacing w:line="360" w:lineRule="auto"/>
        <w:rPr>
          <w:del w:id="1138" w:author="Holly Celina Mcqueary" w:date="2019-09-10T15:14:00Z"/>
        </w:rPr>
      </w:pPr>
    </w:p>
    <w:p w14:paraId="2E2B111C" w14:textId="77777777" w:rsidR="004F7BC0" w:rsidDel="00C027A7" w:rsidRDefault="004F7BC0" w:rsidP="00C05D5D">
      <w:pPr>
        <w:spacing w:line="360" w:lineRule="auto"/>
        <w:rPr>
          <w:del w:id="1139" w:author="Holly Celina Mcqueary" w:date="2019-09-10T15:14:00Z"/>
        </w:rPr>
      </w:pPr>
    </w:p>
    <w:p w14:paraId="453C314B" w14:textId="77777777" w:rsidR="004F7BC0" w:rsidDel="00C027A7" w:rsidRDefault="004F7BC0" w:rsidP="00C05D5D">
      <w:pPr>
        <w:spacing w:line="360" w:lineRule="auto"/>
        <w:rPr>
          <w:del w:id="1140" w:author="Holly Celina Mcqueary" w:date="2019-09-10T15:14:00Z"/>
        </w:rPr>
      </w:pPr>
    </w:p>
    <w:p w14:paraId="313BE715" w14:textId="77777777" w:rsidR="004F7BC0" w:rsidDel="00C027A7" w:rsidRDefault="004F7BC0" w:rsidP="00C05D5D">
      <w:pPr>
        <w:spacing w:line="360" w:lineRule="auto"/>
        <w:rPr>
          <w:del w:id="1141" w:author="Holly Celina Mcqueary" w:date="2019-09-10T15:14:00Z"/>
        </w:rPr>
      </w:pPr>
    </w:p>
    <w:p w14:paraId="621CEC7D" w14:textId="77777777" w:rsidR="004F7BC0" w:rsidDel="00C027A7" w:rsidRDefault="004F7BC0" w:rsidP="00C05D5D">
      <w:pPr>
        <w:spacing w:line="360" w:lineRule="auto"/>
        <w:rPr>
          <w:del w:id="1142" w:author="Holly Celina Mcqueary" w:date="2019-09-10T15:14:00Z"/>
        </w:rPr>
      </w:pPr>
    </w:p>
    <w:p w14:paraId="0AA96BC7" w14:textId="77777777" w:rsidR="004F7BC0" w:rsidDel="00C027A7" w:rsidRDefault="004F7BC0" w:rsidP="00C05D5D">
      <w:pPr>
        <w:spacing w:line="360" w:lineRule="auto"/>
        <w:rPr>
          <w:del w:id="1143" w:author="Holly Celina Mcqueary" w:date="2019-09-10T15:14:00Z"/>
        </w:rPr>
      </w:pPr>
    </w:p>
    <w:p w14:paraId="20986825" w14:textId="77777777" w:rsidR="004F7BC0" w:rsidRDefault="004F7BC0" w:rsidP="00C05D5D">
      <w:pPr>
        <w:spacing w:line="360" w:lineRule="auto"/>
      </w:pPr>
    </w:p>
    <w:p w14:paraId="11E0056C" w14:textId="6C75C838" w:rsidR="004F7BC0" w:rsidRDefault="00DA2406" w:rsidP="00C05D5D">
      <w:pPr>
        <w:spacing w:line="360" w:lineRule="auto"/>
      </w:pPr>
      <w:r w:rsidRPr="00DA2406">
        <w:rPr>
          <w:b/>
          <w:bCs/>
        </w:rPr>
        <w:lastRenderedPageBreak/>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C05D5D">
      <w:pPr>
        <w:spacing w:line="360" w:lineRule="auto"/>
      </w:pPr>
      <w:r>
        <w:t xml:space="preserve">** I still need to make one of these for lab strain samples. </w:t>
      </w:r>
    </w:p>
    <w:p w14:paraId="1FF0FF7D" w14:textId="7B8625BD" w:rsidR="008236D4" w:rsidRDefault="008236D4" w:rsidP="00C05D5D">
      <w:pPr>
        <w:spacing w:line="360" w:lineRule="auto"/>
      </w:pPr>
    </w:p>
    <w:p w14:paraId="6462C0DD" w14:textId="2989F037" w:rsidR="008236D4" w:rsidRDefault="008236D4" w:rsidP="00C05D5D">
      <w:pPr>
        <w:spacing w:line="360" w:lineRule="auto"/>
      </w:pPr>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11CFC28" w14:textId="77777777" w:rsidR="00DA2406" w:rsidRDefault="00DA2406" w:rsidP="00C05D5D">
      <w:pPr>
        <w:spacing w:line="360" w:lineRule="auto"/>
      </w:pPr>
    </w:p>
    <w:p w14:paraId="2BD149C5" w14:textId="6EEFC110" w:rsidR="008236D4" w:rsidRDefault="00DA2406" w:rsidP="00C05D5D">
      <w:pPr>
        <w:spacing w:line="360" w:lineRule="auto"/>
      </w:pPr>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rsidP="00C05D5D">
      <w:pPr>
        <w:spacing w:line="360" w:lineRule="auto"/>
      </w:pPr>
    </w:p>
    <w:p w14:paraId="31E76CB5" w14:textId="00DD96B2" w:rsidR="00686FFE" w:rsidRDefault="00686FFE" w:rsidP="00C05D5D">
      <w:pPr>
        <w:spacing w:line="360" w:lineRule="auto"/>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D105977" w14:textId="37CC7BEA" w:rsidR="00B436FF" w:rsidRDefault="00B436FF" w:rsidP="00C05D5D">
      <w:pPr>
        <w:spacing w:line="360" w:lineRule="auto"/>
      </w:pPr>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C05D5D">
      <w:pPr>
        <w:spacing w:line="360" w:lineRule="auto"/>
      </w:pPr>
    </w:p>
    <w:p w14:paraId="483C7ABF" w14:textId="731316FD" w:rsidR="003A658E" w:rsidDel="00C027A7" w:rsidRDefault="003A658E" w:rsidP="00C05D5D">
      <w:pPr>
        <w:spacing w:line="360" w:lineRule="auto"/>
        <w:rPr>
          <w:del w:id="1144" w:author="Holly Celina Mcqueary" w:date="2019-09-10T15:15:00Z"/>
        </w:rPr>
      </w:pPr>
    </w:p>
    <w:p w14:paraId="2B919D0B" w14:textId="3E65ED0F" w:rsidR="003A658E" w:rsidDel="00C027A7" w:rsidRDefault="00953A16" w:rsidP="00C05D5D">
      <w:pPr>
        <w:spacing w:line="360" w:lineRule="auto"/>
        <w:rPr>
          <w:del w:id="1145" w:author="Holly Celina Mcqueary" w:date="2019-09-10T15:15:00Z"/>
        </w:rPr>
      </w:pPr>
      <w:del w:id="1146" w:author="Holly Celina Mcqueary" w:date="2019-09-10T15:15:00Z">
        <w:r w:rsidDel="00C027A7">
          <w:rPr>
            <w:noProof/>
          </w:rPr>
          <w:drawing>
            <wp:inline distT="0" distB="0" distL="0" distR="0" wp14:anchorId="03368CE0" wp14:editId="1EFD843A">
              <wp:extent cx="553910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ybridSamplesEuploidRatioDistrs.pdf"/>
                      <pic:cNvPicPr/>
                    </pic:nvPicPr>
                    <pic:blipFill>
                      <a:blip r:embed="rId50">
                        <a:extLst>
                          <a:ext uri="{28A0092B-C50C-407E-A947-70E740481C1C}">
                            <a14:useLocalDpi xmlns:a14="http://schemas.microsoft.com/office/drawing/2010/main" val="0"/>
                          </a:ext>
                        </a:extLst>
                      </a:blip>
                      <a:stretch>
                        <a:fillRect/>
                      </a:stretch>
                    </pic:blipFill>
                    <pic:spPr>
                      <a:xfrm>
                        <a:off x="0" y="0"/>
                        <a:ext cx="5539105" cy="8229600"/>
                      </a:xfrm>
                      <a:prstGeom prst="rect">
                        <a:avLst/>
                      </a:prstGeom>
                    </pic:spPr>
                  </pic:pic>
                </a:graphicData>
              </a:graphic>
            </wp:inline>
          </w:drawing>
        </w:r>
      </w:del>
    </w:p>
    <w:p w14:paraId="0C42811F" w14:textId="472F102E" w:rsidR="003A658E" w:rsidDel="00C027A7" w:rsidRDefault="003A658E" w:rsidP="00C05D5D">
      <w:pPr>
        <w:spacing w:line="360" w:lineRule="auto"/>
        <w:rPr>
          <w:del w:id="1147" w:author="Holly Celina Mcqueary" w:date="2019-09-10T15:15:00Z"/>
        </w:rPr>
      </w:pPr>
      <w:del w:id="1148" w:author="Holly Celina Mcqueary" w:date="2019-09-10T15:15:00Z">
        <w:r w:rsidDel="00C027A7">
          <w:delText>Figure 13: Ratio distribution of all genes for 5 euploid lines from the hybrid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delText>
        </w:r>
      </w:del>
    </w:p>
    <w:p w14:paraId="6E6038BB" w14:textId="4F6BBEF4" w:rsidR="003A658E" w:rsidDel="00C027A7" w:rsidRDefault="00953A16">
      <w:pPr>
        <w:spacing w:line="360" w:lineRule="auto"/>
        <w:rPr>
          <w:del w:id="1149" w:author="Holly Celina Mcqueary" w:date="2019-09-10T15:15:00Z"/>
        </w:rPr>
      </w:pPr>
      <w:del w:id="1150" w:author="Holly Celina Mcqueary" w:date="2019-09-10T15:15:00Z">
        <w:r w:rsidDel="00C027A7">
          <w:rPr>
            <w:noProof/>
          </w:rPr>
          <w:drawing>
            <wp:inline distT="0" distB="0" distL="0" distR="0" wp14:anchorId="035C3CF2" wp14:editId="7E4DE9D0">
              <wp:extent cx="5943600" cy="6370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SamplesEuploidRatioDistrs.pdf"/>
                      <pic:cNvPicPr/>
                    </pic:nvPicPr>
                    <pic:blipFill>
                      <a:blip r:embed="rId51">
                        <a:extLst>
                          <a:ext uri="{28A0092B-C50C-407E-A947-70E740481C1C}">
                            <a14:useLocalDpi xmlns:a14="http://schemas.microsoft.com/office/drawing/2010/main" val="0"/>
                          </a:ext>
                        </a:extLst>
                      </a:blip>
                      <a:stretch>
                        <a:fillRect/>
                      </a:stretch>
                    </pic:blipFill>
                    <pic:spPr>
                      <a:xfrm>
                        <a:off x="0" y="0"/>
                        <a:ext cx="5943600" cy="6370955"/>
                      </a:xfrm>
                      <a:prstGeom prst="rect">
                        <a:avLst/>
                      </a:prstGeom>
                    </pic:spPr>
                  </pic:pic>
                </a:graphicData>
              </a:graphic>
            </wp:inline>
          </w:drawing>
        </w:r>
      </w:del>
    </w:p>
    <w:p w14:paraId="7C6D6028" w14:textId="46E6907D" w:rsidR="003A658E" w:rsidDel="00C027A7" w:rsidRDefault="003A658E">
      <w:pPr>
        <w:spacing w:line="360" w:lineRule="auto"/>
        <w:rPr>
          <w:del w:id="1151" w:author="Holly Celina Mcqueary" w:date="2019-09-10T15:16:00Z"/>
        </w:rPr>
      </w:pPr>
      <w:del w:id="1152" w:author="Holly Celina Mcqueary" w:date="2019-09-10T15:15:00Z">
        <w:r w:rsidDel="00C027A7">
          <w:delText>Figure 14: Ratio distribution of all genes for 5 euploid lines from the lab strain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delText>
        </w:r>
      </w:del>
    </w:p>
    <w:p w14:paraId="7B619804" w14:textId="1641D3F2" w:rsidR="003A658E" w:rsidDel="00C027A7" w:rsidRDefault="003A658E">
      <w:pPr>
        <w:spacing w:line="360" w:lineRule="auto"/>
        <w:rPr>
          <w:del w:id="1153" w:author="Holly Celina Mcqueary" w:date="2019-09-10T15:16:00Z"/>
        </w:rPr>
      </w:pPr>
    </w:p>
    <w:p w14:paraId="5C10FB97" w14:textId="766CAECC" w:rsidR="00686FFE" w:rsidDel="00C027A7" w:rsidRDefault="00686FFE">
      <w:pPr>
        <w:spacing w:line="360" w:lineRule="auto"/>
        <w:rPr>
          <w:del w:id="1154" w:author="Holly Celina Mcqueary" w:date="2019-09-10T15:16:00Z"/>
        </w:rPr>
      </w:pPr>
    </w:p>
    <w:p w14:paraId="34926866" w14:textId="427AB7AE" w:rsidR="0004630B" w:rsidDel="00C027A7" w:rsidRDefault="0004630B">
      <w:pPr>
        <w:spacing w:line="360" w:lineRule="auto"/>
        <w:rPr>
          <w:del w:id="1155" w:author="Holly Celina Mcqueary" w:date="2019-09-10T15:16:00Z"/>
        </w:rPr>
      </w:pPr>
    </w:p>
    <w:p w14:paraId="014FA10D" w14:textId="43BAC0E1" w:rsidR="0004630B" w:rsidDel="00C027A7" w:rsidRDefault="0004630B">
      <w:pPr>
        <w:spacing w:line="360" w:lineRule="auto"/>
        <w:rPr>
          <w:del w:id="1156" w:author="Holly Celina Mcqueary" w:date="2019-09-10T15:15:00Z"/>
        </w:rPr>
      </w:pPr>
      <w:del w:id="1157" w:author="Holly Celina Mcqueary" w:date="2019-09-10T15:15:00Z">
        <w:r w:rsidDel="00C027A7">
          <w:rPr>
            <w:noProof/>
          </w:rPr>
          <w:drawing>
            <wp:inline distT="0" distB="0" distL="0" distR="0" wp14:anchorId="6D0DCE09" wp14:editId="0E03002A">
              <wp:extent cx="5943600" cy="4291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romIcisAndTransRatioDistrs.pdf"/>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del>
    </w:p>
    <w:p w14:paraId="7E22BC19" w14:textId="10C1EFD5" w:rsidR="00B854B9" w:rsidDel="00C027A7" w:rsidRDefault="00B854B9">
      <w:pPr>
        <w:spacing w:line="360" w:lineRule="auto"/>
        <w:rPr>
          <w:del w:id="1158" w:author="Holly Celina Mcqueary" w:date="2019-09-10T15:16:00Z"/>
        </w:rPr>
      </w:pPr>
      <w:del w:id="1159" w:author="Holly Celina Mcqueary" w:date="2019-09-10T15:15:00Z">
        <w:r w:rsidRPr="00015D1C" w:rsidDel="00C027A7">
          <w:rPr>
            <w:b/>
            <w:bCs/>
          </w:rPr>
          <w:delText xml:space="preserve">Figure </w:delText>
        </w:r>
        <w:r w:rsidDel="00C027A7">
          <w:rPr>
            <w:b/>
            <w:bCs/>
          </w:rPr>
          <w:delText>15</w:delText>
        </w:r>
        <w:r w:rsidRPr="00015D1C" w:rsidDel="00C027A7">
          <w:rPr>
            <w:b/>
            <w:bCs/>
          </w:rPr>
          <w:delText>:</w:delText>
        </w:r>
        <w:r w:rsidDel="00C027A7">
          <w:delText xml:space="preserve"> Ratio distribution of cis and trans genes for three lines aneuploid for chromosome I. Red dotted line: average ratio compared to ancestor, black line: ratio of 1 (no change in dose compared to ancestor), green line: ratio of 0.5 compared to ancestor (expected for monosomic genes), magenta line: ratio of 1.5 compared to ancestor (expected for trisomic genes).</w:delText>
        </w:r>
      </w:del>
      <w:del w:id="1160" w:author="Holly Celina Mcqueary" w:date="2019-09-10T15:16:00Z">
        <w:r w:rsidDel="00C027A7">
          <w:delText xml:space="preserve"> </w:delText>
        </w:r>
      </w:del>
    </w:p>
    <w:p w14:paraId="159C97D8" w14:textId="65B913F9" w:rsidR="0004630B" w:rsidDel="00C027A7" w:rsidRDefault="0004630B">
      <w:pPr>
        <w:spacing w:line="360" w:lineRule="auto"/>
        <w:rPr>
          <w:del w:id="1161" w:author="Holly Celina Mcqueary" w:date="2019-09-10T15:15:00Z"/>
        </w:rPr>
      </w:pPr>
    </w:p>
    <w:p w14:paraId="20554667" w14:textId="3FC3DD08" w:rsidR="00953A16" w:rsidDel="00C027A7" w:rsidRDefault="0004630B">
      <w:pPr>
        <w:spacing w:line="360" w:lineRule="auto"/>
        <w:rPr>
          <w:del w:id="1162" w:author="Holly Celina Mcqueary" w:date="2019-09-10T15:15:00Z"/>
          <w:b/>
          <w:bCs/>
        </w:rPr>
      </w:pPr>
      <w:del w:id="1163" w:author="Holly Celina Mcqueary" w:date="2019-09-10T15:15:00Z">
        <w:r w:rsidDel="00C027A7">
          <w:rPr>
            <w:noProof/>
          </w:rPr>
          <w:drawing>
            <wp:inline distT="0" distB="0" distL="0" distR="0" wp14:anchorId="534E199D" wp14:editId="056A1E36">
              <wp:extent cx="3808429" cy="73089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VcisTransGenesDistr.pdf"/>
                      <pic:cNvPicPr/>
                    </pic:nvPicPr>
                    <pic:blipFill>
                      <a:blip r:embed="rId53">
                        <a:extLst>
                          <a:ext uri="{28A0092B-C50C-407E-A947-70E740481C1C}">
                            <a14:useLocalDpi xmlns:a14="http://schemas.microsoft.com/office/drawing/2010/main" val="0"/>
                          </a:ext>
                        </a:extLst>
                      </a:blip>
                      <a:stretch>
                        <a:fillRect/>
                      </a:stretch>
                    </pic:blipFill>
                    <pic:spPr>
                      <a:xfrm>
                        <a:off x="0" y="0"/>
                        <a:ext cx="3814697" cy="7320963"/>
                      </a:xfrm>
                      <a:prstGeom prst="rect">
                        <a:avLst/>
                      </a:prstGeom>
                    </pic:spPr>
                  </pic:pic>
                </a:graphicData>
              </a:graphic>
            </wp:inline>
          </w:drawing>
        </w:r>
        <w:r w:rsidR="00B854B9" w:rsidRPr="00B854B9" w:rsidDel="00C027A7">
          <w:rPr>
            <w:b/>
            <w:bCs/>
          </w:rPr>
          <w:delText xml:space="preserve"> </w:delText>
        </w:r>
      </w:del>
    </w:p>
    <w:p w14:paraId="02CAA56F" w14:textId="1D9F39E1" w:rsidR="00B854B9" w:rsidDel="00C027A7" w:rsidRDefault="00B854B9">
      <w:pPr>
        <w:spacing w:line="360" w:lineRule="auto"/>
        <w:rPr>
          <w:del w:id="1164" w:author="Holly Celina Mcqueary" w:date="2019-09-10T15:15:00Z"/>
        </w:rPr>
      </w:pPr>
      <w:del w:id="1165" w:author="Holly Celina Mcqueary" w:date="2019-09-10T15:15:00Z">
        <w:r w:rsidRPr="00015D1C" w:rsidDel="00C027A7">
          <w:rPr>
            <w:b/>
            <w:bCs/>
          </w:rPr>
          <w:delText xml:space="preserve">Figure </w:delText>
        </w:r>
        <w:r w:rsidDel="00C027A7">
          <w:rPr>
            <w:b/>
            <w:bCs/>
          </w:rPr>
          <w:delText>16</w:delText>
        </w:r>
        <w:r w:rsidRPr="00015D1C" w:rsidDel="00C027A7">
          <w:rPr>
            <w:b/>
            <w:bCs/>
          </w:rPr>
          <w:delText>:</w:delText>
        </w:r>
        <w:r w:rsidDel="00C027A7">
          <w:delText xml:space="preserve"> Ratio distribution of cis and trans genes for four lines aneuploid for chromosome V.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1ECEBDDF" w14:textId="5E918A9E" w:rsidR="00FD4C17" w:rsidDel="00C027A7" w:rsidRDefault="00FD4C17">
      <w:pPr>
        <w:spacing w:line="360" w:lineRule="auto"/>
        <w:rPr>
          <w:del w:id="1166" w:author="Holly Celina Mcqueary" w:date="2019-09-10T15:16:00Z"/>
        </w:rPr>
      </w:pPr>
      <w:del w:id="1167" w:author="Holly Celina Mcqueary" w:date="2019-09-10T15:15:00Z">
        <w:r w:rsidDel="00C027A7">
          <w:rPr>
            <w:noProof/>
          </w:rPr>
          <w:drawing>
            <wp:inline distT="0" distB="0" distL="0" distR="0" wp14:anchorId="385A0DC1" wp14:editId="1BB22559">
              <wp:extent cx="5943600" cy="546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romVIIcisTransGenesDistr.pdf"/>
                      <pic:cNvPicPr/>
                    </pic:nvPicPr>
                    <pic:blipFill>
                      <a:blip r:embed="rId54">
                        <a:extLst>
                          <a:ext uri="{28A0092B-C50C-407E-A947-70E740481C1C}">
                            <a14:useLocalDpi xmlns:a14="http://schemas.microsoft.com/office/drawing/2010/main" val="0"/>
                          </a:ext>
                        </a:extLst>
                      </a:blip>
                      <a:stretch>
                        <a:fillRect/>
                      </a:stretch>
                    </pic:blipFill>
                    <pic:spPr>
                      <a:xfrm>
                        <a:off x="0" y="0"/>
                        <a:ext cx="5943600" cy="5467985"/>
                      </a:xfrm>
                      <a:prstGeom prst="rect">
                        <a:avLst/>
                      </a:prstGeom>
                    </pic:spPr>
                  </pic:pic>
                </a:graphicData>
              </a:graphic>
            </wp:inline>
          </w:drawing>
        </w:r>
      </w:del>
    </w:p>
    <w:p w14:paraId="0B797B99" w14:textId="32BAF40C" w:rsidR="0004630B" w:rsidDel="00C027A7" w:rsidRDefault="0004630B">
      <w:pPr>
        <w:spacing w:line="360" w:lineRule="auto"/>
        <w:rPr>
          <w:del w:id="1168" w:author="Holly Celina Mcqueary" w:date="2019-09-10T15:16:00Z"/>
        </w:rPr>
      </w:pPr>
    </w:p>
    <w:p w14:paraId="571352CB" w14:textId="1DA303AE" w:rsidR="00FD4C17" w:rsidDel="00C027A7" w:rsidRDefault="00FD4C17">
      <w:pPr>
        <w:spacing w:line="360" w:lineRule="auto"/>
        <w:rPr>
          <w:del w:id="1169" w:author="Holly Celina Mcqueary" w:date="2019-09-10T15:16:00Z"/>
        </w:rPr>
      </w:pPr>
      <w:del w:id="1170" w:author="Holly Celina Mcqueary" w:date="2019-09-10T15:16:00Z">
        <w:r w:rsidRPr="00015D1C" w:rsidDel="00C027A7">
          <w:rPr>
            <w:b/>
            <w:bCs/>
          </w:rPr>
          <w:delText xml:space="preserve">Figure </w:delText>
        </w:r>
        <w:r w:rsidDel="00C027A7">
          <w:rPr>
            <w:b/>
            <w:bCs/>
          </w:rPr>
          <w:delText>17</w:delText>
        </w:r>
        <w:r w:rsidRPr="00015D1C" w:rsidDel="00C027A7">
          <w:rPr>
            <w:b/>
            <w:bCs/>
          </w:rPr>
          <w:delText>:</w:delText>
        </w:r>
        <w:r w:rsidDel="00C027A7">
          <w:delText xml:space="preserve"> Ratio distribution of cis and trans genes for two lines aneuploid for chromosome VII.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26FBD349" w14:textId="4857CE34" w:rsidR="0004630B" w:rsidDel="00C027A7" w:rsidRDefault="0004630B">
      <w:pPr>
        <w:spacing w:line="360" w:lineRule="auto"/>
        <w:rPr>
          <w:del w:id="1171" w:author="Holly Celina Mcqueary" w:date="2019-09-10T15:16:00Z"/>
        </w:rPr>
      </w:pPr>
    </w:p>
    <w:p w14:paraId="0A54510C" w14:textId="6B8E72B6" w:rsidR="00CA6FD4" w:rsidDel="00C027A7" w:rsidRDefault="000A30FB">
      <w:pPr>
        <w:spacing w:line="360" w:lineRule="auto"/>
        <w:rPr>
          <w:del w:id="1172" w:author="Holly Celina Mcqueary" w:date="2019-09-10T15:16:00Z"/>
        </w:rPr>
      </w:pPr>
      <w:del w:id="1173" w:author="Holly Celina Mcqueary" w:date="2019-09-10T15:16:00Z">
        <w:r w:rsidDel="00C027A7">
          <w:rPr>
            <w:noProof/>
          </w:rPr>
          <w:drawing>
            <wp:inline distT="0" distB="0" distL="0" distR="0" wp14:anchorId="0F468FA5" wp14:editId="1FF374D4">
              <wp:extent cx="4402318" cy="6155361"/>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romIXcisTransGenesDistr.pdf"/>
                      <pic:cNvPicPr/>
                    </pic:nvPicPr>
                    <pic:blipFill>
                      <a:blip r:embed="rId55">
                        <a:extLst>
                          <a:ext uri="{28A0092B-C50C-407E-A947-70E740481C1C}">
                            <a14:useLocalDpi xmlns:a14="http://schemas.microsoft.com/office/drawing/2010/main" val="0"/>
                          </a:ext>
                        </a:extLst>
                      </a:blip>
                      <a:stretch>
                        <a:fillRect/>
                      </a:stretch>
                    </pic:blipFill>
                    <pic:spPr>
                      <a:xfrm>
                        <a:off x="0" y="0"/>
                        <a:ext cx="4405481" cy="6159784"/>
                      </a:xfrm>
                      <a:prstGeom prst="rect">
                        <a:avLst/>
                      </a:prstGeom>
                    </pic:spPr>
                  </pic:pic>
                </a:graphicData>
              </a:graphic>
            </wp:inline>
          </w:drawing>
        </w:r>
      </w:del>
    </w:p>
    <w:p w14:paraId="58120961" w14:textId="70032906" w:rsidR="000A30FB" w:rsidDel="00C027A7" w:rsidRDefault="000A30FB">
      <w:pPr>
        <w:spacing w:line="360" w:lineRule="auto"/>
        <w:rPr>
          <w:del w:id="1174" w:author="Holly Celina Mcqueary" w:date="2019-09-10T15:16:00Z"/>
        </w:rPr>
      </w:pPr>
      <w:del w:id="1175" w:author="Holly Celina Mcqueary" w:date="2019-09-10T15:16:00Z">
        <w:r w:rsidRPr="00015D1C" w:rsidDel="00C027A7">
          <w:rPr>
            <w:b/>
            <w:bCs/>
          </w:rPr>
          <w:delText xml:space="preserve">Figure </w:delText>
        </w:r>
        <w:r w:rsidDel="00C027A7">
          <w:rPr>
            <w:b/>
            <w:bCs/>
          </w:rPr>
          <w:delText>18</w:delText>
        </w:r>
        <w:r w:rsidRPr="00015D1C" w:rsidDel="00C027A7">
          <w:rPr>
            <w:b/>
            <w:bCs/>
          </w:rPr>
          <w:delText>:</w:delText>
        </w:r>
        <w:r w:rsidDel="00C027A7">
          <w:delText xml:space="preserve"> Ratio distribution of cis and trans genes for two lines aneuploid for chromosome IX.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1EECCD51" w14:textId="6FFF765D" w:rsidR="000A30FB" w:rsidDel="00C027A7" w:rsidRDefault="000A30FB">
      <w:pPr>
        <w:spacing w:line="360" w:lineRule="auto"/>
        <w:rPr>
          <w:del w:id="1176" w:author="Holly Celina Mcqueary" w:date="2019-09-10T15:16:00Z"/>
        </w:rPr>
      </w:pPr>
    </w:p>
    <w:p w14:paraId="2B9B0746" w14:textId="366CC632" w:rsidR="000A30FB" w:rsidDel="00C027A7" w:rsidRDefault="000A30FB">
      <w:pPr>
        <w:spacing w:line="360" w:lineRule="auto"/>
        <w:rPr>
          <w:del w:id="1177" w:author="Holly Celina Mcqueary" w:date="2019-09-10T15:16:00Z"/>
        </w:rPr>
      </w:pPr>
    </w:p>
    <w:p w14:paraId="1998AD40" w14:textId="05FC421C" w:rsidR="00250787" w:rsidDel="00C027A7" w:rsidRDefault="00250787">
      <w:pPr>
        <w:spacing w:line="360" w:lineRule="auto"/>
        <w:rPr>
          <w:del w:id="1178" w:author="Holly Celina Mcqueary" w:date="2019-09-10T15:16:00Z"/>
        </w:rPr>
      </w:pPr>
    </w:p>
    <w:p w14:paraId="376C180B" w14:textId="3980ECC3" w:rsidR="00250787" w:rsidDel="00C027A7" w:rsidRDefault="00250787">
      <w:pPr>
        <w:spacing w:line="360" w:lineRule="auto"/>
        <w:rPr>
          <w:del w:id="1179" w:author="Holly Celina Mcqueary" w:date="2019-09-10T15:16:00Z"/>
        </w:rPr>
      </w:pPr>
      <w:del w:id="1180" w:author="Holly Celina Mcqueary" w:date="2019-09-10T15:16:00Z">
        <w:r w:rsidDel="00C027A7">
          <w:rPr>
            <w:noProof/>
          </w:rPr>
          <w:drawing>
            <wp:inline distT="0" distB="0" distL="0" distR="0" wp14:anchorId="72C67958" wp14:editId="66C47E86">
              <wp:extent cx="5298393" cy="272788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romXcisTransGenesDistr.pdf"/>
                      <pic:cNvPicPr/>
                    </pic:nvPicPr>
                    <pic:blipFill>
                      <a:blip r:embed="rId56">
                        <a:extLst>
                          <a:ext uri="{28A0092B-C50C-407E-A947-70E740481C1C}">
                            <a14:useLocalDpi xmlns:a14="http://schemas.microsoft.com/office/drawing/2010/main" val="0"/>
                          </a:ext>
                        </a:extLst>
                      </a:blip>
                      <a:stretch>
                        <a:fillRect/>
                      </a:stretch>
                    </pic:blipFill>
                    <pic:spPr>
                      <a:xfrm>
                        <a:off x="0" y="0"/>
                        <a:ext cx="5305734" cy="2731660"/>
                      </a:xfrm>
                      <a:prstGeom prst="rect">
                        <a:avLst/>
                      </a:prstGeom>
                    </pic:spPr>
                  </pic:pic>
                </a:graphicData>
              </a:graphic>
            </wp:inline>
          </w:drawing>
        </w:r>
      </w:del>
    </w:p>
    <w:p w14:paraId="17BC72EB" w14:textId="18B8DFEE" w:rsidR="00250787" w:rsidDel="00C027A7" w:rsidRDefault="00250787">
      <w:pPr>
        <w:spacing w:line="360" w:lineRule="auto"/>
        <w:rPr>
          <w:del w:id="1181" w:author="Holly Celina Mcqueary" w:date="2019-09-10T15:16:00Z"/>
        </w:rPr>
      </w:pPr>
      <w:del w:id="1182" w:author="Holly Celina Mcqueary" w:date="2019-09-10T15:16:00Z">
        <w:r w:rsidRPr="00015D1C" w:rsidDel="00C027A7">
          <w:rPr>
            <w:b/>
            <w:bCs/>
          </w:rPr>
          <w:delText xml:space="preserve">Figure </w:delText>
        </w:r>
        <w:r w:rsidDel="00C027A7">
          <w:rPr>
            <w:b/>
            <w:bCs/>
          </w:rPr>
          <w:delText>19</w:delText>
        </w:r>
        <w:r w:rsidRPr="00015D1C" w:rsidDel="00C027A7">
          <w:rPr>
            <w:b/>
            <w:bCs/>
          </w:rPr>
          <w:delText>:</w:delText>
        </w:r>
        <w:r w:rsidDel="00C027A7">
          <w:delText xml:space="preserve"> Ratio distribution of cis and trans genes for two lines aneuploid for chromosome X.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0908CB8B" w14:textId="107FAB6A" w:rsidR="00250787" w:rsidDel="00C027A7" w:rsidRDefault="00250787">
      <w:pPr>
        <w:spacing w:line="360" w:lineRule="auto"/>
        <w:rPr>
          <w:del w:id="1183" w:author="Holly Celina Mcqueary" w:date="2019-09-10T15:16:00Z"/>
        </w:rPr>
      </w:pPr>
    </w:p>
    <w:p w14:paraId="50A56062" w14:textId="0CDFCE17" w:rsidR="00250787" w:rsidDel="00C027A7" w:rsidRDefault="00DE6819">
      <w:pPr>
        <w:spacing w:line="360" w:lineRule="auto"/>
        <w:rPr>
          <w:del w:id="1184" w:author="Holly Celina Mcqueary" w:date="2019-09-10T15:16:00Z"/>
        </w:rPr>
      </w:pPr>
      <w:del w:id="1185" w:author="Holly Celina Mcqueary" w:date="2019-09-10T15:16:00Z">
        <w:r w:rsidDel="00C027A7">
          <w:rPr>
            <w:noProof/>
          </w:rPr>
          <w:drawing>
            <wp:inline distT="0" distB="0" distL="0" distR="0" wp14:anchorId="0A70C79A" wp14:editId="5471FAB9">
              <wp:extent cx="5943600" cy="5668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mXIIRatioDists.pdf"/>
                      <pic:cNvPicPr/>
                    </pic:nvPicPr>
                    <pic:blipFill>
                      <a:blip r:embed="rId57">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del>
    </w:p>
    <w:p w14:paraId="75619754" w14:textId="5965E7BE" w:rsidR="00DE6819" w:rsidDel="00C027A7" w:rsidRDefault="00DE6819">
      <w:pPr>
        <w:spacing w:line="360" w:lineRule="auto"/>
        <w:rPr>
          <w:del w:id="1186" w:author="Holly Celina Mcqueary" w:date="2019-09-10T15:16:00Z"/>
        </w:rPr>
      </w:pPr>
      <w:del w:id="1187" w:author="Holly Celina Mcqueary" w:date="2019-09-10T15:16:00Z">
        <w:r w:rsidRPr="00015D1C" w:rsidDel="00C027A7">
          <w:rPr>
            <w:b/>
            <w:bCs/>
          </w:rPr>
          <w:delText xml:space="preserve">Figure </w:delText>
        </w:r>
        <w:r w:rsidDel="00C027A7">
          <w:rPr>
            <w:b/>
            <w:bCs/>
          </w:rPr>
          <w:delText>20</w:delText>
        </w:r>
        <w:r w:rsidRPr="00015D1C" w:rsidDel="00C027A7">
          <w:rPr>
            <w:b/>
            <w:bCs/>
          </w:rPr>
          <w:delText>:</w:delText>
        </w:r>
        <w:r w:rsidDel="00C027A7">
          <w:delText xml:space="preserve"> Ratio distribution of cis and trans genes for two lines aneuploid for chromosome XII.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04A12176" w14:textId="35785817" w:rsidR="00DE6819" w:rsidDel="00C027A7" w:rsidRDefault="00DE6819">
      <w:pPr>
        <w:spacing w:line="360" w:lineRule="auto"/>
        <w:rPr>
          <w:del w:id="1188" w:author="Holly Celina Mcqueary" w:date="2019-09-10T15:16:00Z"/>
        </w:rPr>
      </w:pPr>
    </w:p>
    <w:p w14:paraId="2420DD15" w14:textId="64D82BB1" w:rsidR="004E6D8E" w:rsidDel="00C027A7" w:rsidRDefault="004E6D8E">
      <w:pPr>
        <w:spacing w:line="360" w:lineRule="auto"/>
        <w:rPr>
          <w:del w:id="1189" w:author="Holly Celina Mcqueary" w:date="2019-09-10T15:16:00Z"/>
        </w:rPr>
      </w:pPr>
      <w:del w:id="1190" w:author="Holly Celina Mcqueary" w:date="2019-09-10T15:16:00Z">
        <w:r w:rsidDel="00C027A7">
          <w:rPr>
            <w:noProof/>
          </w:rPr>
          <w:drawing>
            <wp:inline distT="0" distB="0" distL="0" distR="0" wp14:anchorId="231E3C56" wp14:editId="19B4CCFC">
              <wp:extent cx="5943600" cy="562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romXIVRatioDists.pdf"/>
                      <pic:cNvPicPr/>
                    </pic:nvPicPr>
                    <pic:blipFill>
                      <a:blip r:embed="rId58">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del>
    </w:p>
    <w:p w14:paraId="78D9991C" w14:textId="2B2C086A" w:rsidR="004E6D8E" w:rsidDel="00C027A7" w:rsidRDefault="004E6D8E">
      <w:pPr>
        <w:spacing w:line="360" w:lineRule="auto"/>
        <w:rPr>
          <w:del w:id="1191" w:author="Holly Celina Mcqueary" w:date="2019-09-10T15:16:00Z"/>
        </w:rPr>
      </w:pPr>
      <w:del w:id="1192" w:author="Holly Celina Mcqueary" w:date="2019-09-10T15:16:00Z">
        <w:r w:rsidRPr="00015D1C" w:rsidDel="00C027A7">
          <w:rPr>
            <w:b/>
            <w:bCs/>
          </w:rPr>
          <w:delText xml:space="preserve">Figure </w:delText>
        </w:r>
        <w:r w:rsidDel="00C027A7">
          <w:rPr>
            <w:b/>
            <w:bCs/>
          </w:rPr>
          <w:delText>2</w:delText>
        </w:r>
        <w:r w:rsidR="00486FC7" w:rsidDel="00C027A7">
          <w:rPr>
            <w:b/>
            <w:bCs/>
          </w:rPr>
          <w:delText>1</w:delText>
        </w:r>
        <w:r w:rsidRPr="00015D1C" w:rsidDel="00C027A7">
          <w:rPr>
            <w:b/>
            <w:bCs/>
          </w:rPr>
          <w:delText>:</w:delText>
        </w:r>
        <w:r w:rsidDel="00C027A7">
          <w:delText xml:space="preserve"> Ratio distribution of cis and trans genes for two lines aneuploid for chromosome XIV.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770355C2" w14:textId="67415A4A" w:rsidR="00DE6819" w:rsidDel="00C027A7" w:rsidRDefault="00486FC7">
      <w:pPr>
        <w:spacing w:line="360" w:lineRule="auto"/>
        <w:rPr>
          <w:del w:id="1193" w:author="Holly Celina Mcqueary" w:date="2019-09-10T15:16:00Z"/>
        </w:rPr>
      </w:pPr>
      <w:del w:id="1194" w:author="Holly Celina Mcqueary" w:date="2019-09-10T15:16:00Z">
        <w:r w:rsidDel="00C027A7">
          <w:rPr>
            <w:noProof/>
          </w:rPr>
          <w:drawing>
            <wp:inline distT="0" distB="0" distL="0" distR="0" wp14:anchorId="7C578F48" wp14:editId="63081AD3">
              <wp:extent cx="5943600" cy="2727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romXVRatioDistrs.pdf"/>
                      <pic:cNvPicPr/>
                    </pic:nvPicPr>
                    <pic:blipFill>
                      <a:blip r:embed="rId59">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del>
    </w:p>
    <w:p w14:paraId="17B03E72" w14:textId="42FB944C" w:rsidR="00486FC7" w:rsidDel="00C027A7" w:rsidRDefault="00486FC7">
      <w:pPr>
        <w:spacing w:line="360" w:lineRule="auto"/>
        <w:rPr>
          <w:del w:id="1195" w:author="Holly Celina Mcqueary" w:date="2019-09-10T15:16:00Z"/>
        </w:rPr>
      </w:pPr>
      <w:del w:id="1196" w:author="Holly Celina Mcqueary" w:date="2019-09-10T15:16:00Z">
        <w:r w:rsidRPr="00015D1C" w:rsidDel="00C027A7">
          <w:rPr>
            <w:b/>
            <w:bCs/>
          </w:rPr>
          <w:delText xml:space="preserve">Figure </w:delText>
        </w:r>
        <w:r w:rsidDel="00C027A7">
          <w:rPr>
            <w:b/>
            <w:bCs/>
          </w:rPr>
          <w:delText>22</w:delText>
        </w:r>
        <w:r w:rsidRPr="00015D1C" w:rsidDel="00C027A7">
          <w:rPr>
            <w:b/>
            <w:bCs/>
          </w:rPr>
          <w:delText>:</w:delText>
        </w:r>
        <w:r w:rsidDel="00C027A7">
          <w:delText xml:space="preserve"> Ratio distribution of cis and trans genes for one sample aneuploid for chromosome XV. Red dotted line: average ratio compared to ancestor, black line: ratio of 1 (no change in dose compared to ancestor), green line: ratio of 0.5 compared to ancestor (expected for monosomic genes), magenta line: ratio of 1.5 compared to ancestor (expected for trisomic genes). </w:delText>
        </w:r>
      </w:del>
    </w:p>
    <w:p w14:paraId="649D1835" w14:textId="4874F95B" w:rsidR="00486FC7" w:rsidDel="00C027A7" w:rsidRDefault="001F7CF1">
      <w:pPr>
        <w:spacing w:line="360" w:lineRule="auto"/>
        <w:rPr>
          <w:del w:id="1197" w:author="Holly Celina Mcqueary" w:date="2019-09-10T15:16:00Z"/>
        </w:rPr>
      </w:pPr>
      <w:del w:id="1198" w:author="Holly Celina Mcqueary" w:date="2019-09-10T15:16:00Z">
        <w:r w:rsidDel="00C027A7">
          <w:rPr>
            <w:noProof/>
          </w:rPr>
          <w:drawing>
            <wp:inline distT="0" distB="0" distL="0" distR="0" wp14:anchorId="715FDC2C" wp14:editId="3767988F">
              <wp:extent cx="5943600" cy="5800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romXVIRatioDistrs.pdf"/>
                      <pic:cNvPicPr/>
                    </pic:nvPicPr>
                    <pic:blipFill>
                      <a:blip r:embed="rId60">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del>
    </w:p>
    <w:p w14:paraId="27B7A718" w14:textId="2C0586C8" w:rsidR="001F7CF1" w:rsidRDefault="001F7CF1" w:rsidP="00C027A7">
      <w:pPr>
        <w:spacing w:line="360" w:lineRule="auto"/>
      </w:pPr>
      <w:del w:id="1199" w:author="Holly Celina Mcqueary" w:date="2019-09-10T15:16:00Z">
        <w:r w:rsidRPr="00015D1C" w:rsidDel="00C027A7">
          <w:rPr>
            <w:b/>
            <w:bCs/>
          </w:rPr>
          <w:delText xml:space="preserve">Figure </w:delText>
        </w:r>
        <w:r w:rsidDel="00C027A7">
          <w:rPr>
            <w:b/>
            <w:bCs/>
          </w:rPr>
          <w:delText>23</w:delText>
        </w:r>
        <w:r w:rsidRPr="00015D1C" w:rsidDel="00C027A7">
          <w:rPr>
            <w:b/>
            <w:bCs/>
          </w:rPr>
          <w:delText>:</w:delText>
        </w:r>
        <w:r w:rsidDel="00C027A7">
          <w:delText xml:space="preserve"> Ratio distribution of cis and trans genes for two lines aneuploid for chromosome XVI. Red dotted line: average ratio compared to ancestor, black line: ratio of 1 (no change in dose compared to ancestor), green line: ratio of 0.5 compared to ancestor (expected for monosomic genes), magenta line: ratio of 1.5 compared to ancestor (expected for trisomic genes).</w:delText>
        </w:r>
      </w:del>
      <w:r>
        <w:t xml:space="preserve"> </w:t>
      </w:r>
    </w:p>
    <w:p w14:paraId="3C927BFF" w14:textId="77777777" w:rsidR="001F7CF1" w:rsidRDefault="001F7CF1" w:rsidP="00C05D5D">
      <w:pPr>
        <w:spacing w:line="360" w:lineRule="auto"/>
      </w:pPr>
    </w:p>
    <w:p w14:paraId="0CF28BAA" w14:textId="5C8501DA" w:rsidR="00DE6819" w:rsidRDefault="00985EE6" w:rsidP="00C05D5D">
      <w:pPr>
        <w:spacing w:line="360" w:lineRule="auto"/>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5A4FA3C" w14:textId="677A1867" w:rsidR="00985EE6" w:rsidRDefault="00985EE6" w:rsidP="00C05D5D">
      <w:pPr>
        <w:spacing w:line="360" w:lineRule="auto"/>
      </w:pPr>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32012F5E" w:rsidR="000A2DAA" w:rsidRDefault="000A2DAA" w:rsidP="004353CF">
      <w:pPr>
        <w:spacing w:line="360" w:lineRule="auto"/>
      </w:pPr>
    </w:p>
    <w:p w14:paraId="22693CC8"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6EAD452" wp14:editId="39E02DFF">
            <wp:extent cx="5943600" cy="4296410"/>
            <wp:effectExtent l="0" t="0" r="12700" b="8890"/>
            <wp:docPr id="32" name="Chart 32">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A4D7BBB"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851722A" wp14:editId="1795AFFE">
            <wp:extent cx="5888052" cy="3144520"/>
            <wp:effectExtent l="0" t="0" r="17780" b="17780"/>
            <wp:docPr id="33" name="Chart 33">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9907BD1" w14:textId="77777777" w:rsidR="00A40538" w:rsidRPr="00496D59" w:rsidRDefault="00A40538" w:rsidP="00A40538">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ESR genes differentially expressed in hybrid euploid samples. </w:t>
      </w:r>
    </w:p>
    <w:p w14:paraId="728301A3" w14:textId="77777777" w:rsidR="00A40538" w:rsidRDefault="00A40538" w:rsidP="00C05D5D">
      <w:pPr>
        <w:spacing w:line="360" w:lineRule="auto"/>
      </w:pPr>
    </w:p>
    <w:p w14:paraId="23FAAE6B" w14:textId="77777777" w:rsidR="009C5977" w:rsidRPr="009C5977" w:rsidRDefault="00CA6FD4" w:rsidP="009C5977">
      <w:pPr>
        <w:pStyle w:val="EndNoteBibliography"/>
        <w:ind w:left="720" w:hanging="720"/>
        <w:rPr>
          <w:noProof/>
        </w:rPr>
      </w:pPr>
      <w:r>
        <w:fldChar w:fldCharType="begin"/>
      </w:r>
      <w:r>
        <w:instrText xml:space="preserve"> ADDIN EN.REFLIST </w:instrText>
      </w:r>
      <w:r>
        <w:fldChar w:fldCharType="separate"/>
      </w:r>
      <w:r w:rsidR="009C5977" w:rsidRPr="009C5977">
        <w:rPr>
          <w:noProof/>
        </w:rPr>
        <w:t>Anders, K. R., J. R. Kudrna, K. E. Keller, B. Kinghorn, E. M. Miller</w:t>
      </w:r>
      <w:r w:rsidR="009C5977" w:rsidRPr="009C5977">
        <w:rPr>
          <w:i/>
          <w:noProof/>
        </w:rPr>
        <w:t xml:space="preserve"> et al.</w:t>
      </w:r>
      <w:r w:rsidR="009C5977" w:rsidRPr="009C5977">
        <w:rPr>
          <w:noProof/>
        </w:rPr>
        <w:t>, 2009 A strategy for constructing aneuploid yeast strains by transient nondisjunction of a target chromosome. BMC Genet 10</w:t>
      </w:r>
      <w:r w:rsidR="009C5977" w:rsidRPr="009C5977">
        <w:rPr>
          <w:b/>
          <w:noProof/>
        </w:rPr>
        <w:t>:</w:t>
      </w:r>
      <w:r w:rsidR="009C5977" w:rsidRPr="009C5977">
        <w:rPr>
          <w:noProof/>
        </w:rPr>
        <w:t xml:space="preserve"> 36.</w:t>
      </w:r>
    </w:p>
    <w:p w14:paraId="6F4E7705" w14:textId="77777777" w:rsidR="009C5977" w:rsidRPr="009C5977" w:rsidRDefault="009C5977" w:rsidP="009C5977">
      <w:pPr>
        <w:pStyle w:val="EndNoteBibliography"/>
        <w:ind w:left="720" w:hanging="720"/>
        <w:rPr>
          <w:noProof/>
        </w:rPr>
      </w:pPr>
      <w:r w:rsidRPr="009C5977">
        <w:rPr>
          <w:noProof/>
        </w:rPr>
        <w:t>Anders, S., P. T. Pyl and W. Huber, 2015 HTSeq—a Python framework to work with high-throughput sequencing data. Bioinformatics 31</w:t>
      </w:r>
      <w:r w:rsidRPr="009C5977">
        <w:rPr>
          <w:b/>
          <w:noProof/>
        </w:rPr>
        <w:t>:</w:t>
      </w:r>
      <w:r w:rsidRPr="009C5977">
        <w:rPr>
          <w:noProof/>
        </w:rPr>
        <w:t xml:space="preserve"> 166-169.</w:t>
      </w:r>
    </w:p>
    <w:p w14:paraId="7EF9F1FC" w14:textId="77777777" w:rsidR="009C5977" w:rsidRPr="009C5977" w:rsidRDefault="009C5977" w:rsidP="009C5977">
      <w:pPr>
        <w:pStyle w:val="EndNoteBibliography"/>
        <w:ind w:left="720" w:hanging="720"/>
        <w:rPr>
          <w:noProof/>
        </w:rPr>
      </w:pPr>
      <w:r w:rsidRPr="009C5977">
        <w:rPr>
          <w:noProof/>
        </w:rPr>
        <w:t>Anderson, M. Z., A. Saha, A. Haseeb and R. J. Bennett, 2017 A chromosome 4 trisomy contributes to increased fluconazole resistance in a clinical isolate of Candida albicans. Microbiology 163</w:t>
      </w:r>
      <w:r w:rsidRPr="009C5977">
        <w:rPr>
          <w:b/>
          <w:noProof/>
        </w:rPr>
        <w:t>:</w:t>
      </w:r>
      <w:r w:rsidRPr="009C5977">
        <w:rPr>
          <w:noProof/>
        </w:rPr>
        <w:t xml:space="preserve"> 856-865.</w:t>
      </w:r>
    </w:p>
    <w:p w14:paraId="0CCBF21B" w14:textId="77777777" w:rsidR="009C5977" w:rsidRPr="009C5977" w:rsidRDefault="009C5977" w:rsidP="009C5977">
      <w:pPr>
        <w:pStyle w:val="EndNoteBibliography"/>
        <w:ind w:left="720" w:hanging="720"/>
        <w:rPr>
          <w:noProof/>
        </w:rPr>
      </w:pPr>
      <w:r w:rsidRPr="009C5977">
        <w:rPr>
          <w:noProof/>
        </w:rPr>
        <w:t>Audrey P Gasch, J. H., Michael A Newton, Maria Sardi, Mun Yong, Zhishi Wang, 2016 Further support for aneuploidy tolerance in wild yeast and effects of dosage compensation on gene copy-number evolution. eLIFE 5</w:t>
      </w:r>
      <w:r w:rsidRPr="009C5977">
        <w:rPr>
          <w:b/>
          <w:noProof/>
        </w:rPr>
        <w:t>:</w:t>
      </w:r>
      <w:r w:rsidRPr="009C5977">
        <w:rPr>
          <w:noProof/>
        </w:rPr>
        <w:t xml:space="preserve"> 1-12.</w:t>
      </w:r>
    </w:p>
    <w:p w14:paraId="65AFCF64" w14:textId="77777777" w:rsidR="009C5977" w:rsidRPr="009C5977" w:rsidRDefault="009C5977" w:rsidP="009C5977">
      <w:pPr>
        <w:pStyle w:val="EndNoteBibliography"/>
        <w:ind w:left="720" w:hanging="720"/>
        <w:rPr>
          <w:noProof/>
        </w:rPr>
      </w:pPr>
      <w:r w:rsidRPr="009C5977">
        <w:rPr>
          <w:noProof/>
        </w:rPr>
        <w:t>Birchler, J. A., J. Hiebert and K. Paigen, 1990 Analysis of autosomal dosage compensation involving the alcohol dehydrogenase locus in Drosophila melanogaster. Genetics 124</w:t>
      </w:r>
      <w:r w:rsidRPr="009C5977">
        <w:rPr>
          <w:b/>
          <w:noProof/>
        </w:rPr>
        <w:t>:</w:t>
      </w:r>
      <w:r w:rsidRPr="009C5977">
        <w:rPr>
          <w:noProof/>
        </w:rPr>
        <w:t xml:space="preserve"> 677-686.</w:t>
      </w:r>
    </w:p>
    <w:p w14:paraId="571A699D" w14:textId="77777777" w:rsidR="009C5977" w:rsidRPr="009C5977" w:rsidRDefault="009C5977" w:rsidP="009C5977">
      <w:pPr>
        <w:pStyle w:val="EndNoteBibliography"/>
        <w:ind w:left="720" w:hanging="720"/>
        <w:rPr>
          <w:noProof/>
        </w:rPr>
      </w:pPr>
      <w:r w:rsidRPr="009C5977">
        <w:rPr>
          <w:noProof/>
        </w:rPr>
        <w:t>Birchler, J. A., and K. J. Newton, 1981 Modulation of protein levels in chromosomal dosage series of maize: the biochemical basis of aneuploid syndromes. Genetics 99</w:t>
      </w:r>
      <w:r w:rsidRPr="009C5977">
        <w:rPr>
          <w:b/>
          <w:noProof/>
        </w:rPr>
        <w:t>:</w:t>
      </w:r>
      <w:r w:rsidRPr="009C5977">
        <w:rPr>
          <w:noProof/>
        </w:rPr>
        <w:t xml:space="preserve"> 247-266.</w:t>
      </w:r>
    </w:p>
    <w:p w14:paraId="1DA0F390" w14:textId="77777777" w:rsidR="009C5977" w:rsidRPr="009C5977" w:rsidRDefault="009C5977" w:rsidP="009C5977">
      <w:pPr>
        <w:pStyle w:val="EndNoteBibliography"/>
        <w:ind w:left="720" w:hanging="720"/>
        <w:rPr>
          <w:noProof/>
        </w:rPr>
      </w:pPr>
      <w:r w:rsidRPr="009C5977">
        <w:rPr>
          <w:noProof/>
        </w:rPr>
        <w:t>Bonney, M. E., H. Moriya and A. Amon, 2015 Aneuploid proliferation defects in yeast are not driven by copy number changes of a few dosage-sensitive genes. Genes &amp; development 29</w:t>
      </w:r>
      <w:r w:rsidRPr="009C5977">
        <w:rPr>
          <w:b/>
          <w:noProof/>
        </w:rPr>
        <w:t>:</w:t>
      </w:r>
      <w:r w:rsidRPr="009C5977">
        <w:rPr>
          <w:noProof/>
        </w:rPr>
        <w:t xml:space="preserve"> 898-903.</w:t>
      </w:r>
    </w:p>
    <w:p w14:paraId="708731B5" w14:textId="77777777" w:rsidR="009C5977" w:rsidRPr="009C5977" w:rsidRDefault="009C5977" w:rsidP="009C5977">
      <w:pPr>
        <w:pStyle w:val="EndNoteBibliography"/>
        <w:ind w:left="720" w:hanging="720"/>
        <w:rPr>
          <w:noProof/>
        </w:rPr>
      </w:pPr>
      <w:r w:rsidRPr="009C5977">
        <w:rPr>
          <w:noProof/>
        </w:rPr>
        <w:t>Campbell, D., J. S. Doctor, J. H. Feuersanger and M. M. Doolittle, 1981 Differential mitotic stability of yeast disomes derived from triploid meiosis. Genetics 98</w:t>
      </w:r>
      <w:r w:rsidRPr="009C5977">
        <w:rPr>
          <w:b/>
          <w:noProof/>
        </w:rPr>
        <w:t>:</w:t>
      </w:r>
      <w:r w:rsidRPr="009C5977">
        <w:rPr>
          <w:noProof/>
        </w:rPr>
        <w:t xml:space="preserve"> 239-255.</w:t>
      </w:r>
    </w:p>
    <w:p w14:paraId="3C4CBE33" w14:textId="77777777" w:rsidR="009C5977" w:rsidRPr="009C5977" w:rsidRDefault="009C5977" w:rsidP="009C5977">
      <w:pPr>
        <w:pStyle w:val="EndNoteBibliography"/>
        <w:ind w:left="720" w:hanging="720"/>
        <w:rPr>
          <w:noProof/>
        </w:rPr>
      </w:pPr>
      <w:r w:rsidRPr="009C5977">
        <w:rPr>
          <w:noProof/>
        </w:rPr>
        <w:t>Carlson M, M. B., 2015 TxDb.Scerevisiae.UCSC.sacCer3.sgdGene: Annotation package for TxDb object(s). R package version 3.2.2.</w:t>
      </w:r>
    </w:p>
    <w:p w14:paraId="3E04649D" w14:textId="77777777" w:rsidR="009C5977" w:rsidRPr="009C5977" w:rsidRDefault="009C5977" w:rsidP="009C5977">
      <w:pPr>
        <w:pStyle w:val="EndNoteBibliography"/>
        <w:ind w:left="720" w:hanging="720"/>
        <w:rPr>
          <w:noProof/>
        </w:rPr>
      </w:pPr>
      <w:r w:rsidRPr="009C5977">
        <w:rPr>
          <w:noProof/>
        </w:rPr>
        <w:t>Chandler, C. H., 2017 When and why does sex chromosome dosage compensation evolve? Ann N Y Acad Sci 1389</w:t>
      </w:r>
      <w:r w:rsidRPr="009C5977">
        <w:rPr>
          <w:b/>
          <w:noProof/>
        </w:rPr>
        <w:t>:</w:t>
      </w:r>
      <w:r w:rsidRPr="009C5977">
        <w:rPr>
          <w:noProof/>
        </w:rPr>
        <w:t xml:space="preserve"> 37-51.</w:t>
      </w:r>
    </w:p>
    <w:p w14:paraId="5581FC59" w14:textId="77777777" w:rsidR="009C5977" w:rsidRPr="009C5977" w:rsidRDefault="009C5977" w:rsidP="009C5977">
      <w:pPr>
        <w:pStyle w:val="EndNoteBibliography"/>
        <w:ind w:left="720" w:hanging="720"/>
        <w:rPr>
          <w:noProof/>
        </w:rPr>
      </w:pPr>
      <w:r w:rsidRPr="009C5977">
        <w:rPr>
          <w:noProof/>
        </w:rPr>
        <w:t>Charlesworth, B., 1991 The evolution of sex chromosomes. Science 251</w:t>
      </w:r>
      <w:r w:rsidRPr="009C5977">
        <w:rPr>
          <w:b/>
          <w:noProof/>
        </w:rPr>
        <w:t>:</w:t>
      </w:r>
      <w:r w:rsidRPr="009C5977">
        <w:rPr>
          <w:noProof/>
        </w:rPr>
        <w:t xml:space="preserve"> 1030-1033.</w:t>
      </w:r>
    </w:p>
    <w:p w14:paraId="75C04AEB" w14:textId="77777777" w:rsidR="009C5977" w:rsidRPr="009C5977" w:rsidRDefault="009C5977" w:rsidP="009C5977">
      <w:pPr>
        <w:pStyle w:val="EndNoteBibliography"/>
        <w:ind w:left="720" w:hanging="720"/>
        <w:rPr>
          <w:noProof/>
        </w:rPr>
      </w:pPr>
      <w:r w:rsidRPr="009C5977">
        <w:rPr>
          <w:noProof/>
        </w:rPr>
        <w:t>Chen, Z. X., and B. Oliver, 2015 X Chromosome and Autosome Dosage Responses in Drosophila melanogaster Heads. G3 (Bethesda) 5</w:t>
      </w:r>
      <w:r w:rsidRPr="009C5977">
        <w:rPr>
          <w:b/>
          <w:noProof/>
        </w:rPr>
        <w:t>:</w:t>
      </w:r>
      <w:r w:rsidRPr="009C5977">
        <w:rPr>
          <w:noProof/>
        </w:rPr>
        <w:t xml:space="preserve"> 1057-1063.</w:t>
      </w:r>
    </w:p>
    <w:p w14:paraId="006CC016" w14:textId="77777777" w:rsidR="009C5977" w:rsidRPr="009C5977" w:rsidRDefault="009C5977" w:rsidP="009C5977">
      <w:pPr>
        <w:pStyle w:val="EndNoteBibliography"/>
        <w:ind w:left="720" w:hanging="720"/>
        <w:rPr>
          <w:noProof/>
        </w:rPr>
      </w:pPr>
      <w:r w:rsidRPr="009C5977">
        <w:rPr>
          <w:noProof/>
        </w:rPr>
        <w:t>Devlin, R. H., D. G. Holm and T. A. Grigliatti, 1982 Autosomal dosage compensation Drosophila melanogaster strains trisomic for the left arm of chromosome 2. Proc Natl Acad Sci U S A 79</w:t>
      </w:r>
      <w:r w:rsidRPr="009C5977">
        <w:rPr>
          <w:b/>
          <w:noProof/>
        </w:rPr>
        <w:t>:</w:t>
      </w:r>
      <w:r w:rsidRPr="009C5977">
        <w:rPr>
          <w:noProof/>
        </w:rPr>
        <w:t xml:space="preserve"> 1200-1204.</w:t>
      </w:r>
    </w:p>
    <w:p w14:paraId="01BBB794" w14:textId="77777777" w:rsidR="009C5977" w:rsidRPr="009C5977" w:rsidRDefault="009C5977" w:rsidP="009C5977">
      <w:pPr>
        <w:pStyle w:val="EndNoteBibliography"/>
        <w:ind w:left="720" w:hanging="720"/>
        <w:rPr>
          <w:noProof/>
        </w:rPr>
      </w:pPr>
      <w:r w:rsidRPr="009C5977">
        <w:rPr>
          <w:noProof/>
        </w:rPr>
        <w:t>Dumetz, F., H. Imamura, M. Sanders, V. Seblova, J. Myskova</w:t>
      </w:r>
      <w:r w:rsidRPr="009C5977">
        <w:rPr>
          <w:i/>
          <w:noProof/>
        </w:rPr>
        <w:t xml:space="preserve"> et al.</w:t>
      </w:r>
      <w:r w:rsidRPr="009C5977">
        <w:rPr>
          <w:noProof/>
        </w:rPr>
        <w:t>, 2017 Modulation of aneuploidy in Leishmania donovani during adaptation to different in vitro and in vivo environments and its impact on gene expression. MBio 8</w:t>
      </w:r>
      <w:r w:rsidRPr="009C5977">
        <w:rPr>
          <w:b/>
          <w:noProof/>
        </w:rPr>
        <w:t>:</w:t>
      </w:r>
      <w:r w:rsidRPr="009C5977">
        <w:rPr>
          <w:noProof/>
        </w:rPr>
        <w:t xml:space="preserve"> e00599-00517.</w:t>
      </w:r>
    </w:p>
    <w:p w14:paraId="20CD9AE1" w14:textId="77777777" w:rsidR="009C5977" w:rsidRPr="009C5977" w:rsidRDefault="009C5977" w:rsidP="009C5977">
      <w:pPr>
        <w:pStyle w:val="EndNoteBibliography"/>
        <w:ind w:left="720" w:hanging="720"/>
        <w:rPr>
          <w:noProof/>
        </w:rPr>
      </w:pPr>
      <w:r w:rsidRPr="009C5977">
        <w:rPr>
          <w:noProof/>
        </w:rPr>
        <w:t>Eduardo M Torres, M. S., Angelika Amon, 2016 No current evidence for widespread dosage compensation in S. cerevisiae. eLIFE 5</w:t>
      </w:r>
      <w:r w:rsidRPr="009C5977">
        <w:rPr>
          <w:b/>
          <w:noProof/>
        </w:rPr>
        <w:t>:</w:t>
      </w:r>
      <w:r w:rsidRPr="009C5977">
        <w:rPr>
          <w:noProof/>
        </w:rPr>
        <w:t xml:space="preserve"> 1-19.</w:t>
      </w:r>
    </w:p>
    <w:p w14:paraId="278232C2" w14:textId="77777777" w:rsidR="009C5977" w:rsidRPr="009C5977" w:rsidRDefault="009C5977" w:rsidP="009C5977">
      <w:pPr>
        <w:pStyle w:val="EndNoteBibliography"/>
        <w:ind w:left="720" w:hanging="720"/>
        <w:rPr>
          <w:noProof/>
        </w:rPr>
      </w:pPr>
      <w:r w:rsidRPr="009C5977">
        <w:rPr>
          <w:noProof/>
        </w:rPr>
        <w:t>Gasch, A. P., P. T. Spellman, C. M. Kao, O. Carmel-Harel, M. B. Eisen</w:t>
      </w:r>
      <w:r w:rsidRPr="009C5977">
        <w:rPr>
          <w:i/>
          <w:noProof/>
        </w:rPr>
        <w:t xml:space="preserve"> et al.</w:t>
      </w:r>
      <w:r w:rsidRPr="009C5977">
        <w:rPr>
          <w:noProof/>
        </w:rPr>
        <w:t>, 2000 Genomic expression programs in the response of yeast cells to environmental changes. Molecular biology of the cell 11</w:t>
      </w:r>
      <w:r w:rsidRPr="009C5977">
        <w:rPr>
          <w:b/>
          <w:noProof/>
        </w:rPr>
        <w:t>:</w:t>
      </w:r>
      <w:r w:rsidRPr="009C5977">
        <w:rPr>
          <w:noProof/>
        </w:rPr>
        <w:t xml:space="preserve"> 4241-4257.</w:t>
      </w:r>
    </w:p>
    <w:p w14:paraId="02B5AFDA" w14:textId="77777777" w:rsidR="009C5977" w:rsidRPr="009C5977" w:rsidRDefault="009C5977" w:rsidP="009C5977">
      <w:pPr>
        <w:pStyle w:val="EndNoteBibliography"/>
        <w:ind w:left="720" w:hanging="720"/>
        <w:rPr>
          <w:noProof/>
        </w:rPr>
      </w:pPr>
      <w:r w:rsidRPr="009C5977">
        <w:rPr>
          <w:noProof/>
        </w:rPr>
        <w:t>Guo, M., D. Davis and J. A. Birchler, 1996 Dosage effects on gene expression in a maize ploidy series. Genetics 142</w:t>
      </w:r>
      <w:r w:rsidRPr="009C5977">
        <w:rPr>
          <w:b/>
          <w:noProof/>
        </w:rPr>
        <w:t>:</w:t>
      </w:r>
      <w:r w:rsidRPr="009C5977">
        <w:rPr>
          <w:noProof/>
        </w:rPr>
        <w:t xml:space="preserve"> 1349-1355.</w:t>
      </w:r>
    </w:p>
    <w:p w14:paraId="56E674D6" w14:textId="77777777" w:rsidR="009C5977" w:rsidRPr="009C5977" w:rsidRDefault="009C5977" w:rsidP="009C5977">
      <w:pPr>
        <w:pStyle w:val="EndNoteBibliography"/>
        <w:ind w:left="720" w:hanging="720"/>
        <w:rPr>
          <w:noProof/>
        </w:rPr>
      </w:pPr>
      <w:r w:rsidRPr="009C5977">
        <w:rPr>
          <w:noProof/>
        </w:rPr>
        <w:lastRenderedPageBreak/>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0ED1E57A" w14:textId="77777777" w:rsidR="009C5977" w:rsidRPr="009C5977" w:rsidRDefault="009C5977" w:rsidP="009C5977">
      <w:pPr>
        <w:pStyle w:val="EndNoteBibliography"/>
        <w:ind w:left="720" w:hanging="720"/>
        <w:rPr>
          <w:noProof/>
        </w:rPr>
      </w:pPr>
      <w:r w:rsidRPr="009C5977">
        <w:rPr>
          <w:noProof/>
        </w:rPr>
        <w:t>Hassold, T., and P. Hunt, 2001 To err (meiotically) is human: the genesis of human aneuploidy. Nature Reviews Genetics 2</w:t>
      </w:r>
      <w:r w:rsidRPr="009C5977">
        <w:rPr>
          <w:b/>
          <w:noProof/>
        </w:rPr>
        <w:t>:</w:t>
      </w:r>
      <w:r w:rsidRPr="009C5977">
        <w:rPr>
          <w:noProof/>
        </w:rPr>
        <w:t xml:space="preserve"> 280.</w:t>
      </w:r>
    </w:p>
    <w:p w14:paraId="16E0882F" w14:textId="77777777" w:rsidR="009C5977" w:rsidRPr="009C5977" w:rsidRDefault="009C5977" w:rsidP="009C5977">
      <w:pPr>
        <w:pStyle w:val="EndNoteBibliography"/>
        <w:ind w:left="720" w:hanging="720"/>
        <w:rPr>
          <w:noProof/>
        </w:rPr>
      </w:pPr>
      <w:r w:rsidRPr="009C5977">
        <w:rPr>
          <w:noProof/>
        </w:rPr>
        <w:t>James Hose, C. M. Y., Maria Sardi, Zhishi Wang, Michael A Newton, Audrey P Gasch, 2015 Dosage compensation can buffer copy-number variation in yeast. eLIFE 4</w:t>
      </w:r>
      <w:r w:rsidRPr="009C5977">
        <w:rPr>
          <w:b/>
          <w:noProof/>
        </w:rPr>
        <w:t>:</w:t>
      </w:r>
      <w:r w:rsidRPr="009C5977">
        <w:rPr>
          <w:noProof/>
        </w:rPr>
        <w:t xml:space="preserve"> 1-27.</w:t>
      </w:r>
    </w:p>
    <w:p w14:paraId="49A13D2A" w14:textId="77777777" w:rsidR="009C5977" w:rsidRPr="009C5977" w:rsidRDefault="009C5977" w:rsidP="009C5977">
      <w:pPr>
        <w:pStyle w:val="EndNoteBibliography"/>
        <w:ind w:left="720" w:hanging="720"/>
        <w:rPr>
          <w:noProof/>
        </w:rPr>
      </w:pPr>
      <w:r w:rsidRPr="009C5977">
        <w:rPr>
          <w:noProof/>
        </w:rPr>
        <w:t>Kaya, A., M. V. Gerashchenko, I. Seim, J. Labarre, M. B. Toledano</w:t>
      </w:r>
      <w:r w:rsidRPr="009C5977">
        <w:rPr>
          <w:i/>
          <w:noProof/>
        </w:rPr>
        <w:t xml:space="preserve"> et al.</w:t>
      </w:r>
      <w:r w:rsidRPr="009C5977">
        <w:rPr>
          <w:noProof/>
        </w:rPr>
        <w:t>, 2015 Adaptive aneuploidy protects against thiol peroxidase deficiency by increasing respiration via key mitochondrial proteins. Proc Natl Acad Sci U S A 112</w:t>
      </w:r>
      <w:r w:rsidRPr="009C5977">
        <w:rPr>
          <w:b/>
          <w:noProof/>
        </w:rPr>
        <w:t>:</w:t>
      </w:r>
      <w:r w:rsidRPr="009C5977">
        <w:rPr>
          <w:noProof/>
        </w:rPr>
        <w:t xml:space="preserve"> 10685-10690.</w:t>
      </w:r>
    </w:p>
    <w:p w14:paraId="72290B58" w14:textId="77777777" w:rsidR="009C5977" w:rsidRPr="009C5977" w:rsidRDefault="009C5977" w:rsidP="009C5977">
      <w:pPr>
        <w:pStyle w:val="EndNoteBibliography"/>
        <w:ind w:left="720" w:hanging="720"/>
        <w:rPr>
          <w:noProof/>
        </w:rPr>
      </w:pPr>
      <w:r w:rsidRPr="009C5977">
        <w:rPr>
          <w:noProof/>
        </w:rPr>
        <w:t>Koo, D.-H., M. Jugulam, K. Putta, I. B. Cuvaca, D. E. Peterson</w:t>
      </w:r>
      <w:r w:rsidRPr="009C5977">
        <w:rPr>
          <w:i/>
          <w:noProof/>
        </w:rPr>
        <w:t xml:space="preserve"> et al.</w:t>
      </w:r>
      <w:r w:rsidRPr="009C5977">
        <w:rPr>
          <w:noProof/>
        </w:rPr>
        <w:t>, 2018 Gene duplication and aneuploidy trigger rapid evolution of herbicide resistance in common waterhemp. Plant physiology 176</w:t>
      </w:r>
      <w:r w:rsidRPr="009C5977">
        <w:rPr>
          <w:b/>
          <w:noProof/>
        </w:rPr>
        <w:t>:</w:t>
      </w:r>
      <w:r w:rsidRPr="009C5977">
        <w:rPr>
          <w:noProof/>
        </w:rPr>
        <w:t xml:space="preserve"> 1932-1938.</w:t>
      </w:r>
    </w:p>
    <w:p w14:paraId="7B741847" w14:textId="77777777" w:rsidR="009C5977" w:rsidRPr="009C5977" w:rsidRDefault="009C5977" w:rsidP="009C5977">
      <w:pPr>
        <w:pStyle w:val="EndNoteBibliography"/>
        <w:ind w:left="720" w:hanging="720"/>
        <w:rPr>
          <w:noProof/>
        </w:rPr>
      </w:pPr>
      <w:r w:rsidRPr="009C5977">
        <w:rPr>
          <w:noProof/>
        </w:rPr>
        <w:t>Kumaran, R., S.-Y. Yang and J.-Y. Leu, 2013 Characterization of chromosome stability in diploid, polyploid and hybrid yeast cells. PLoS One 8</w:t>
      </w:r>
      <w:r w:rsidRPr="009C5977">
        <w:rPr>
          <w:b/>
          <w:noProof/>
        </w:rPr>
        <w:t>:</w:t>
      </w:r>
      <w:r w:rsidRPr="009C5977">
        <w:rPr>
          <w:noProof/>
        </w:rPr>
        <w:t xml:space="preserve"> e68094.</w:t>
      </w:r>
    </w:p>
    <w:p w14:paraId="424657AE" w14:textId="77777777" w:rsidR="009C5977" w:rsidRPr="009C5977" w:rsidRDefault="009C5977" w:rsidP="009C5977">
      <w:pPr>
        <w:pStyle w:val="EndNoteBibliography"/>
        <w:ind w:left="720" w:hanging="720"/>
        <w:rPr>
          <w:noProof/>
        </w:rPr>
      </w:pPr>
      <w:r w:rsidRPr="009C5977">
        <w:rPr>
          <w:noProof/>
        </w:rPr>
        <w:t>Lee, H., D.-Y. Cho, C. Whitworth, R. Eisman, M. Phelps</w:t>
      </w:r>
      <w:r w:rsidRPr="009C5977">
        <w:rPr>
          <w:i/>
          <w:noProof/>
        </w:rPr>
        <w:t xml:space="preserve"> et al.</w:t>
      </w:r>
      <w:r w:rsidRPr="009C5977">
        <w:rPr>
          <w:noProof/>
        </w:rPr>
        <w:t>, 2016 Effects of gene dose, chromatin, and network topology on expression in Drosophila melanogaster. PLoS genetics 12</w:t>
      </w:r>
      <w:r w:rsidRPr="009C5977">
        <w:rPr>
          <w:b/>
          <w:noProof/>
        </w:rPr>
        <w:t>:</w:t>
      </w:r>
      <w:r w:rsidRPr="009C5977">
        <w:rPr>
          <w:noProof/>
        </w:rPr>
        <w:t xml:space="preserve"> e1006295.</w:t>
      </w:r>
    </w:p>
    <w:p w14:paraId="2D284727" w14:textId="77777777" w:rsidR="009C5977" w:rsidRPr="009C5977" w:rsidRDefault="009C5977" w:rsidP="009C5977">
      <w:pPr>
        <w:pStyle w:val="EndNoteBibliography"/>
        <w:ind w:left="720" w:hanging="720"/>
        <w:rPr>
          <w:noProof/>
        </w:rPr>
      </w:pPr>
      <w:r w:rsidRPr="009C5977">
        <w:rPr>
          <w:noProof/>
        </w:rPr>
        <w:t>Li, H., B. Handsaker, A. Wysoker, T. Fennell, J. Ruan</w:t>
      </w:r>
      <w:r w:rsidRPr="009C5977">
        <w:rPr>
          <w:i/>
          <w:noProof/>
        </w:rPr>
        <w:t xml:space="preserve"> et al.</w:t>
      </w:r>
      <w:r w:rsidRPr="009C5977">
        <w:rPr>
          <w:noProof/>
        </w:rPr>
        <w:t>, 2009 The sequence alignment/map format and SAMtools. Bioinformatics 25</w:t>
      </w:r>
      <w:r w:rsidRPr="009C5977">
        <w:rPr>
          <w:b/>
          <w:noProof/>
        </w:rPr>
        <w:t>:</w:t>
      </w:r>
      <w:r w:rsidRPr="009C5977">
        <w:rPr>
          <w:noProof/>
        </w:rPr>
        <w:t xml:space="preserve"> 2078-2079.</w:t>
      </w:r>
    </w:p>
    <w:p w14:paraId="4FF30BC8" w14:textId="77777777" w:rsidR="009C5977" w:rsidRPr="009C5977" w:rsidRDefault="009C5977" w:rsidP="009C5977">
      <w:pPr>
        <w:pStyle w:val="EndNoteBibliography"/>
        <w:ind w:left="720" w:hanging="720"/>
        <w:rPr>
          <w:noProof/>
        </w:rPr>
      </w:pPr>
      <w:r w:rsidRPr="009C5977">
        <w:rPr>
          <w:noProof/>
        </w:rPr>
        <w:t>Linder, R. A., J. P. Greco, F. Seidl, T. Matsui and I. M. Ehrenreich, 2017 The Stress-Inducible Peroxidase TSA2 Underlies a Conditionally Beneficial Chromosomal Duplication in Saccharomyces cerevisiae. G3 (Bethesda) 7</w:t>
      </w:r>
      <w:r w:rsidRPr="009C5977">
        <w:rPr>
          <w:b/>
          <w:noProof/>
        </w:rPr>
        <w:t>:</w:t>
      </w:r>
      <w:r w:rsidRPr="009C5977">
        <w:rPr>
          <w:noProof/>
        </w:rPr>
        <w:t xml:space="preserve"> 3177-3184.</w:t>
      </w:r>
    </w:p>
    <w:p w14:paraId="41A9C5D5" w14:textId="77777777" w:rsidR="009C5977" w:rsidRPr="009C5977" w:rsidRDefault="009C5977" w:rsidP="009C5977">
      <w:pPr>
        <w:pStyle w:val="EndNoteBibliography"/>
        <w:ind w:left="720" w:hanging="720"/>
        <w:rPr>
          <w:noProof/>
        </w:rPr>
      </w:pPr>
      <w:r w:rsidRPr="009C5977">
        <w:rPr>
          <w:noProof/>
        </w:rPr>
        <w:t>Lundberg, L. E., M. L. Figueiredo, P. Stenberg and J. Larsson, 2012 Buffering and proteolysis are induced by segmental monosomy in Drosophila melanogaster. Nucleic Acids Res 40</w:t>
      </w:r>
      <w:r w:rsidRPr="009C5977">
        <w:rPr>
          <w:b/>
          <w:noProof/>
        </w:rPr>
        <w:t>:</w:t>
      </w:r>
      <w:r w:rsidRPr="009C5977">
        <w:rPr>
          <w:noProof/>
        </w:rPr>
        <w:t xml:space="preserve"> 5926-5937.</w:t>
      </w:r>
    </w:p>
    <w:p w14:paraId="14A6F77A" w14:textId="77777777" w:rsidR="009C5977" w:rsidRPr="009C5977" w:rsidRDefault="009C5977" w:rsidP="009C5977">
      <w:pPr>
        <w:pStyle w:val="EndNoteBibliography"/>
        <w:ind w:left="720" w:hanging="720"/>
        <w:rPr>
          <w:noProof/>
        </w:rPr>
      </w:pPr>
      <w:r w:rsidRPr="009C5977">
        <w:rPr>
          <w:noProof/>
        </w:rPr>
        <w:t>Makanae, K., R. Kintaka, T. Makino, H. Kitano and H. Moriya, 2013 Identification of dosage-sensitive genes in Saccharomyces cerevisiae using the genetic tug-of-war method. Genome research 23</w:t>
      </w:r>
      <w:r w:rsidRPr="009C5977">
        <w:rPr>
          <w:b/>
          <w:noProof/>
        </w:rPr>
        <w:t>:</w:t>
      </w:r>
      <w:r w:rsidRPr="009C5977">
        <w:rPr>
          <w:noProof/>
        </w:rPr>
        <w:t xml:space="preserve"> 300-311.</w:t>
      </w:r>
    </w:p>
    <w:p w14:paraId="2F34A0FF" w14:textId="77777777" w:rsidR="009C5977" w:rsidRPr="009C5977" w:rsidRDefault="009C5977" w:rsidP="009C5977">
      <w:pPr>
        <w:pStyle w:val="EndNoteBibliography"/>
        <w:ind w:left="720" w:hanging="720"/>
        <w:rPr>
          <w:noProof/>
        </w:rPr>
      </w:pPr>
      <w:r w:rsidRPr="009C5977">
        <w:rPr>
          <w:noProof/>
        </w:rPr>
        <w:t>Malone, J. H., D. Y. Cho, N. R. Mattiuzzo, C. G. Artieri, L. Jiang</w:t>
      </w:r>
      <w:r w:rsidRPr="009C5977">
        <w:rPr>
          <w:i/>
          <w:noProof/>
        </w:rPr>
        <w:t xml:space="preserve"> et al.</w:t>
      </w:r>
      <w:r w:rsidRPr="009C5977">
        <w:rPr>
          <w:noProof/>
        </w:rPr>
        <w:t>, 2012 Mediation of Drosophila autosomal dosage effects and compensation by network interactions. Genome Biol 13</w:t>
      </w:r>
      <w:r w:rsidRPr="009C5977">
        <w:rPr>
          <w:b/>
          <w:noProof/>
        </w:rPr>
        <w:t>:</w:t>
      </w:r>
      <w:r w:rsidRPr="009C5977">
        <w:rPr>
          <w:noProof/>
        </w:rPr>
        <w:t xml:space="preserve"> r28.</w:t>
      </w:r>
    </w:p>
    <w:p w14:paraId="5C0A63A7" w14:textId="77777777" w:rsidR="009C5977" w:rsidRPr="009C5977" w:rsidRDefault="009C5977" w:rsidP="009C5977">
      <w:pPr>
        <w:pStyle w:val="EndNoteBibliography"/>
        <w:ind w:left="720" w:hanging="720"/>
        <w:rPr>
          <w:noProof/>
        </w:rPr>
      </w:pPr>
      <w:r w:rsidRPr="009C5977">
        <w:rPr>
          <w:noProof/>
        </w:rPr>
        <w:t>Marin, I., M. L. Siegal and B. S. Baker, 2000 The evolution of dosage-compensation mechanisms. system 18</w:t>
      </w:r>
      <w:r w:rsidRPr="009C5977">
        <w:rPr>
          <w:b/>
          <w:noProof/>
        </w:rPr>
        <w:t>:</w:t>
      </w:r>
      <w:r w:rsidRPr="009C5977">
        <w:rPr>
          <w:noProof/>
        </w:rPr>
        <w:t xml:space="preserve"> 19.</w:t>
      </w:r>
    </w:p>
    <w:p w14:paraId="7AE73160" w14:textId="77777777" w:rsidR="009C5977" w:rsidRPr="009C5977" w:rsidRDefault="009C5977" w:rsidP="009C5977">
      <w:pPr>
        <w:pStyle w:val="EndNoteBibliography"/>
        <w:ind w:left="720" w:hanging="720"/>
        <w:rPr>
          <w:noProof/>
        </w:rPr>
      </w:pPr>
      <w:r w:rsidRPr="009C5977">
        <w:rPr>
          <w:noProof/>
        </w:rPr>
        <w:t>Marinoni, G., M. Manuel, R. F. Petersen, J. Hvidtfeldt, P. Sulo</w:t>
      </w:r>
      <w:r w:rsidRPr="009C5977">
        <w:rPr>
          <w:i/>
          <w:noProof/>
        </w:rPr>
        <w:t xml:space="preserve"> et al.</w:t>
      </w:r>
      <w:r w:rsidRPr="009C5977">
        <w:rPr>
          <w:noProof/>
        </w:rPr>
        <w:t>, 1999 Horizontal transfer of genetic material amongSaccharomyces yeasts. Journal of Bacteriology 181</w:t>
      </w:r>
      <w:r w:rsidRPr="009C5977">
        <w:rPr>
          <w:b/>
          <w:noProof/>
        </w:rPr>
        <w:t>:</w:t>
      </w:r>
      <w:r w:rsidRPr="009C5977">
        <w:rPr>
          <w:noProof/>
        </w:rPr>
        <w:t xml:space="preserve"> 6488-6496.</w:t>
      </w:r>
    </w:p>
    <w:p w14:paraId="443EABCE" w14:textId="77777777" w:rsidR="009C5977" w:rsidRPr="009C5977" w:rsidRDefault="009C5977" w:rsidP="009C5977">
      <w:pPr>
        <w:pStyle w:val="EndNoteBibliography"/>
        <w:ind w:left="720" w:hanging="720"/>
        <w:rPr>
          <w:noProof/>
        </w:rPr>
      </w:pPr>
      <w:r w:rsidRPr="009C5977">
        <w:rPr>
          <w:noProof/>
        </w:rPr>
        <w:t>Matos, I., M. Machado, M. Schartl and M. Coelho, 2015 Gene expression dosage regulation in an allopolyploid fish. PloS one 10</w:t>
      </w:r>
      <w:r w:rsidRPr="009C5977">
        <w:rPr>
          <w:b/>
          <w:noProof/>
        </w:rPr>
        <w:t>:</w:t>
      </w:r>
      <w:r w:rsidRPr="009C5977">
        <w:rPr>
          <w:noProof/>
        </w:rPr>
        <w:t xml:space="preserve"> e0116309.</w:t>
      </w:r>
    </w:p>
    <w:p w14:paraId="63399722" w14:textId="77777777" w:rsidR="009C5977" w:rsidRPr="009C5977" w:rsidRDefault="009C5977" w:rsidP="009C5977">
      <w:pPr>
        <w:pStyle w:val="EndNoteBibliography"/>
        <w:ind w:left="720" w:hanging="720"/>
        <w:rPr>
          <w:noProof/>
        </w:rPr>
      </w:pPr>
      <w:r w:rsidRPr="009C5977">
        <w:rPr>
          <w:noProof/>
        </w:rPr>
        <w:t>McAnally, A. A., and L. Y. Yampolsky, 2009 Widespread transcriptional autosomal dosage compensation in Drosophila correlates with gene expression level. Genome Biol Evol 2</w:t>
      </w:r>
      <w:r w:rsidRPr="009C5977">
        <w:rPr>
          <w:b/>
          <w:noProof/>
        </w:rPr>
        <w:t>:</w:t>
      </w:r>
      <w:r w:rsidRPr="009C5977">
        <w:rPr>
          <w:noProof/>
        </w:rPr>
        <w:t xml:space="preserve"> 44-52.</w:t>
      </w:r>
    </w:p>
    <w:p w14:paraId="0A2B5671" w14:textId="77777777" w:rsidR="009C5977" w:rsidRPr="009C5977" w:rsidRDefault="009C5977" w:rsidP="009C5977">
      <w:pPr>
        <w:pStyle w:val="EndNoteBibliography"/>
        <w:ind w:left="720" w:hanging="720"/>
        <w:rPr>
          <w:noProof/>
        </w:rPr>
      </w:pPr>
      <w:r w:rsidRPr="009C5977">
        <w:rPr>
          <w:noProof/>
        </w:rPr>
        <w:lastRenderedPageBreak/>
        <w:t>Medici, M., E. Porcu, G. Pistis, A. Teumer, S. J. Brown</w:t>
      </w:r>
      <w:r w:rsidRPr="009C5977">
        <w:rPr>
          <w:i/>
          <w:noProof/>
        </w:rPr>
        <w:t xml:space="preserve"> et al.</w:t>
      </w:r>
      <w:r w:rsidRPr="009C5977">
        <w:rPr>
          <w:noProof/>
        </w:rPr>
        <w:t>, 2014 Identification of novel genetic Loci associated with thyroid peroxidase antibodies and clinical thyroid disease. PLoS Genet 10</w:t>
      </w:r>
      <w:r w:rsidRPr="009C5977">
        <w:rPr>
          <w:b/>
          <w:noProof/>
        </w:rPr>
        <w:t>:</w:t>
      </w:r>
      <w:r w:rsidRPr="009C5977">
        <w:rPr>
          <w:noProof/>
        </w:rPr>
        <w:t xml:space="preserve"> e1004123.</w:t>
      </w:r>
    </w:p>
    <w:p w14:paraId="37AF9235" w14:textId="77777777" w:rsidR="009C5977" w:rsidRPr="009C5977" w:rsidRDefault="009C5977" w:rsidP="009C5977">
      <w:pPr>
        <w:pStyle w:val="EndNoteBibliography"/>
        <w:ind w:left="720" w:hanging="720"/>
        <w:rPr>
          <w:noProof/>
        </w:rPr>
      </w:pPr>
      <w:r w:rsidRPr="009C5977">
        <w:rPr>
          <w:noProof/>
        </w:rPr>
        <w:t>Mulla, W., J. Zhu and R. Li, 2014 Yeast: a simple model system to study complex phenomena of aneuploidy. FEMS microbiology reviews 38</w:t>
      </w:r>
      <w:r w:rsidRPr="009C5977">
        <w:rPr>
          <w:b/>
          <w:noProof/>
        </w:rPr>
        <w:t>:</w:t>
      </w:r>
      <w:r w:rsidRPr="009C5977">
        <w:rPr>
          <w:noProof/>
        </w:rPr>
        <w:t xml:space="preserve"> 201-212.</w:t>
      </w:r>
    </w:p>
    <w:p w14:paraId="4CB75326" w14:textId="77777777" w:rsidR="009C5977" w:rsidRPr="009C5977" w:rsidRDefault="009C5977" w:rsidP="009C5977">
      <w:pPr>
        <w:pStyle w:val="EndNoteBibliography"/>
        <w:ind w:left="720" w:hanging="720"/>
        <w:rPr>
          <w:noProof/>
        </w:rPr>
      </w:pPr>
      <w:r w:rsidRPr="009C5977">
        <w:rPr>
          <w:noProof/>
        </w:rPr>
        <w:t>Osley, M. A., and L. M. Hereford, 1981 Yeast histone genes show dosage compensation. Cell 24</w:t>
      </w:r>
      <w:r w:rsidRPr="009C5977">
        <w:rPr>
          <w:b/>
          <w:noProof/>
        </w:rPr>
        <w:t>:</w:t>
      </w:r>
      <w:r w:rsidRPr="009C5977">
        <w:rPr>
          <w:noProof/>
        </w:rPr>
        <w:t xml:space="preserve"> 377-384.</w:t>
      </w:r>
    </w:p>
    <w:p w14:paraId="74147526" w14:textId="77777777" w:rsidR="009C5977" w:rsidRPr="009C5977" w:rsidRDefault="009C5977" w:rsidP="009C5977">
      <w:pPr>
        <w:pStyle w:val="EndNoteBibliography"/>
        <w:ind w:left="720" w:hanging="720"/>
        <w:rPr>
          <w:noProof/>
        </w:rPr>
      </w:pPr>
      <w:r w:rsidRPr="009C5977">
        <w:rPr>
          <w:noProof/>
        </w:rPr>
        <w:t>Peter R. Eriksson, D. G., V. Nagarajavel, and David J. Clark, 2012 Regulation of Histone Gene Expression in Budding Yeast. Genetics 191</w:t>
      </w:r>
      <w:r w:rsidRPr="009C5977">
        <w:rPr>
          <w:b/>
          <w:noProof/>
        </w:rPr>
        <w:t>:</w:t>
      </w:r>
      <w:r w:rsidRPr="009C5977">
        <w:rPr>
          <w:noProof/>
        </w:rPr>
        <w:t xml:space="preserve"> 7-20.</w:t>
      </w:r>
    </w:p>
    <w:p w14:paraId="3FEE4E79" w14:textId="77777777" w:rsidR="009C5977" w:rsidRPr="009C5977" w:rsidRDefault="009C5977" w:rsidP="009C5977">
      <w:pPr>
        <w:pStyle w:val="EndNoteBibliography"/>
        <w:ind w:left="720" w:hanging="720"/>
        <w:rPr>
          <w:noProof/>
        </w:rPr>
      </w:pPr>
      <w:r w:rsidRPr="009C5977">
        <w:rPr>
          <w:noProof/>
        </w:rPr>
        <w:t>Robinson, M. D., D. J. McCarthy and G. K. Smyth, 2010 edgeR: a Bioconductor package for differential expression analysis of digital gene expression data. Bioinformatics 26</w:t>
      </w:r>
      <w:r w:rsidRPr="009C5977">
        <w:rPr>
          <w:b/>
          <w:noProof/>
        </w:rPr>
        <w:t>:</w:t>
      </w:r>
      <w:r w:rsidRPr="009C5977">
        <w:rPr>
          <w:noProof/>
        </w:rPr>
        <w:t xml:space="preserve"> 139-140.</w:t>
      </w:r>
    </w:p>
    <w:p w14:paraId="71915546" w14:textId="77777777" w:rsidR="009C5977" w:rsidRPr="009C5977" w:rsidRDefault="009C5977" w:rsidP="009C5977">
      <w:pPr>
        <w:pStyle w:val="EndNoteBibliography"/>
        <w:ind w:left="720" w:hanging="720"/>
        <w:rPr>
          <w:noProof/>
        </w:rPr>
      </w:pPr>
      <w:r w:rsidRPr="009C5977">
        <w:rPr>
          <w:noProof/>
        </w:rPr>
        <w:t>Strope, P. K., D. A. Skelly, S. G. Kozmin, G. Mahadevan, E. A. Stone</w:t>
      </w:r>
      <w:r w:rsidRPr="009C5977">
        <w:rPr>
          <w:i/>
          <w:noProof/>
        </w:rPr>
        <w:t xml:space="preserve"> et al.</w:t>
      </w:r>
      <w:r w:rsidRPr="009C5977">
        <w:rPr>
          <w:noProof/>
        </w:rPr>
        <w:t>, 2015 The 100-genomes strains, an S. cerevisiae resource that illuminates its natural phenotypic and genotypic variation and emergence as an opportunistic pathogen. Genome research 25</w:t>
      </w:r>
      <w:r w:rsidRPr="009C5977">
        <w:rPr>
          <w:b/>
          <w:noProof/>
        </w:rPr>
        <w:t>:</w:t>
      </w:r>
      <w:r w:rsidRPr="009C5977">
        <w:rPr>
          <w:noProof/>
        </w:rPr>
        <w:t xml:space="preserve"> 762-774.</w:t>
      </w:r>
    </w:p>
    <w:p w14:paraId="55EFBF21" w14:textId="77777777" w:rsidR="009C5977" w:rsidRPr="009C5977" w:rsidRDefault="009C5977" w:rsidP="009C5977">
      <w:pPr>
        <w:pStyle w:val="EndNoteBibliography"/>
        <w:ind w:left="720" w:hanging="720"/>
        <w:rPr>
          <w:noProof/>
        </w:rPr>
      </w:pPr>
      <w:r w:rsidRPr="009C5977">
        <w:rPr>
          <w:noProof/>
        </w:rPr>
        <w:t>Team, R. C., 2013 R: A language and environment for statistical computing.</w:t>
      </w:r>
    </w:p>
    <w:p w14:paraId="1107D58B" w14:textId="77777777" w:rsidR="009C5977" w:rsidRPr="009C5977" w:rsidRDefault="009C5977" w:rsidP="009C5977">
      <w:pPr>
        <w:pStyle w:val="EndNoteBibliography"/>
        <w:ind w:left="720" w:hanging="720"/>
        <w:rPr>
          <w:noProof/>
        </w:rPr>
      </w:pPr>
      <w:r w:rsidRPr="009C5977">
        <w:rPr>
          <w:noProof/>
        </w:rPr>
        <w:t>Thomas, P. D., M. J. Campbell, A. Kejariwal, H. Mi, B. Karlak</w:t>
      </w:r>
      <w:r w:rsidRPr="009C5977">
        <w:rPr>
          <w:i/>
          <w:noProof/>
        </w:rPr>
        <w:t xml:space="preserve"> et al.</w:t>
      </w:r>
      <w:r w:rsidRPr="009C5977">
        <w:rPr>
          <w:noProof/>
        </w:rPr>
        <w:t>, 2003 PANTHER: a library of protein families and subfamilies indexed by function. Genome research 13</w:t>
      </w:r>
      <w:r w:rsidRPr="009C5977">
        <w:rPr>
          <w:b/>
          <w:noProof/>
        </w:rPr>
        <w:t>:</w:t>
      </w:r>
      <w:r w:rsidRPr="009C5977">
        <w:rPr>
          <w:noProof/>
        </w:rPr>
        <w:t xml:space="preserve"> 2129-2141.</w:t>
      </w:r>
    </w:p>
    <w:p w14:paraId="3B0C6CE7" w14:textId="77777777" w:rsidR="009C5977" w:rsidRPr="009C5977" w:rsidRDefault="009C5977" w:rsidP="009C5977">
      <w:pPr>
        <w:pStyle w:val="EndNoteBibliography"/>
        <w:ind w:left="720" w:hanging="720"/>
        <w:rPr>
          <w:noProof/>
        </w:rPr>
      </w:pPr>
      <w:r w:rsidRPr="009C5977">
        <w:rPr>
          <w:noProof/>
        </w:rPr>
        <w:t>Todd, R. T., A. Forche and A. Selmecki, 2017 Ploidy Variation in Fungi–Polyploidy, Aneuploidy, and Genome Evolution. Microbiology spectrum 5.</w:t>
      </w:r>
    </w:p>
    <w:p w14:paraId="21B4ABF4" w14:textId="77777777" w:rsidR="009C5977" w:rsidRPr="009C5977" w:rsidRDefault="009C5977" w:rsidP="009C5977">
      <w:pPr>
        <w:pStyle w:val="EndNoteBibliography"/>
        <w:ind w:left="720" w:hanging="720"/>
        <w:rPr>
          <w:noProof/>
        </w:rPr>
      </w:pPr>
      <w:r w:rsidRPr="009C5977">
        <w:rPr>
          <w:noProof/>
        </w:rPr>
        <w:t>Torres, E. M., N. Dephoure, A. Panneerselvam, C. M. Tucker, C. A. Whittaker</w:t>
      </w:r>
      <w:r w:rsidRPr="009C5977">
        <w:rPr>
          <w:i/>
          <w:noProof/>
        </w:rPr>
        <w:t xml:space="preserve"> et al.</w:t>
      </w:r>
      <w:r w:rsidRPr="009C5977">
        <w:rPr>
          <w:noProof/>
        </w:rPr>
        <w:t>, 2010 Identification of aneuploidy-tolerating mutations. Cell 143</w:t>
      </w:r>
      <w:r w:rsidRPr="009C5977">
        <w:rPr>
          <w:b/>
          <w:noProof/>
        </w:rPr>
        <w:t>:</w:t>
      </w:r>
      <w:r w:rsidRPr="009C5977">
        <w:rPr>
          <w:noProof/>
        </w:rPr>
        <w:t xml:space="preserve"> 71-83.</w:t>
      </w:r>
    </w:p>
    <w:p w14:paraId="3D0DE634" w14:textId="77777777" w:rsidR="009C5977" w:rsidRPr="009C5977" w:rsidRDefault="009C5977" w:rsidP="009C5977">
      <w:pPr>
        <w:pStyle w:val="EndNoteBibliography"/>
        <w:ind w:left="720" w:hanging="720"/>
        <w:rPr>
          <w:noProof/>
        </w:rPr>
      </w:pPr>
      <w:r w:rsidRPr="009C5977">
        <w:rPr>
          <w:noProof/>
        </w:rPr>
        <w:t>Torres, E. M., T. Sokolsky, C. M. Tucker, L. Y. Chan, M. Boselli</w:t>
      </w:r>
      <w:r w:rsidRPr="009C5977">
        <w:rPr>
          <w:i/>
          <w:noProof/>
        </w:rPr>
        <w:t xml:space="preserve"> et al.</w:t>
      </w:r>
      <w:r w:rsidRPr="009C5977">
        <w:rPr>
          <w:noProof/>
        </w:rPr>
        <w:t>, 2007 Effects of aneuploidy on cellular physiology and cell division in haploid yeast. Science 317</w:t>
      </w:r>
      <w:r w:rsidRPr="009C5977">
        <w:rPr>
          <w:b/>
          <w:noProof/>
        </w:rPr>
        <w:t>:</w:t>
      </w:r>
      <w:r w:rsidRPr="009C5977">
        <w:rPr>
          <w:noProof/>
        </w:rPr>
        <w:t xml:space="preserve"> 916-924.</w:t>
      </w:r>
    </w:p>
    <w:p w14:paraId="52A45964" w14:textId="77777777" w:rsidR="009C5977" w:rsidRPr="009C5977" w:rsidRDefault="009C5977" w:rsidP="009C5977">
      <w:pPr>
        <w:pStyle w:val="EndNoteBibliography"/>
        <w:ind w:left="720" w:hanging="720"/>
        <w:rPr>
          <w:noProof/>
        </w:rPr>
      </w:pPr>
      <w:r w:rsidRPr="009C5977">
        <w:rPr>
          <w:noProof/>
        </w:rPr>
        <w:t>Trapnell, C., A. Roberts, L. Goff, G. Pertea, D. Kim</w:t>
      </w:r>
      <w:r w:rsidRPr="009C5977">
        <w:rPr>
          <w:i/>
          <w:noProof/>
        </w:rPr>
        <w:t xml:space="preserve"> et al.</w:t>
      </w:r>
      <w:r w:rsidRPr="009C5977">
        <w:rPr>
          <w:noProof/>
        </w:rPr>
        <w:t>, 2012 Differential gene and transcript expression analysis of RNA-seq experiments with TopHat and Cufflinks. Nature protocols 7</w:t>
      </w:r>
      <w:r w:rsidRPr="009C5977">
        <w:rPr>
          <w:b/>
          <w:noProof/>
        </w:rPr>
        <w:t>:</w:t>
      </w:r>
      <w:r w:rsidRPr="009C5977">
        <w:rPr>
          <w:noProof/>
        </w:rPr>
        <w:t xml:space="preserve"> 562-578.</w:t>
      </w:r>
    </w:p>
    <w:p w14:paraId="61B3D707" w14:textId="77777777" w:rsidR="009C5977" w:rsidRPr="009C5977" w:rsidRDefault="009C5977" w:rsidP="009C5977">
      <w:pPr>
        <w:pStyle w:val="EndNoteBibliography"/>
        <w:ind w:left="720" w:hanging="720"/>
        <w:rPr>
          <w:noProof/>
        </w:rPr>
      </w:pPr>
      <w:r w:rsidRPr="009C5977">
        <w:rPr>
          <w:noProof/>
        </w:rPr>
        <w:t>Wakabayashi, H., C. Tucker, G. Bethlendy, A. Kravets, S. L. Welle</w:t>
      </w:r>
      <w:r w:rsidRPr="009C5977">
        <w:rPr>
          <w:i/>
          <w:noProof/>
        </w:rPr>
        <w:t xml:space="preserve"> et al.</w:t>
      </w:r>
      <w:r w:rsidRPr="009C5977">
        <w:rPr>
          <w:noProof/>
        </w:rPr>
        <w:t>, 2017 NuA4 histone acetyltransferase activity is required for H4 acetylation on a dosage-compensated monosomic chromosome that confers resistance to fungal toxins. Epigenetics Chromatin 10</w:t>
      </w:r>
      <w:r w:rsidRPr="009C5977">
        <w:rPr>
          <w:b/>
          <w:noProof/>
        </w:rPr>
        <w:t>:</w:t>
      </w:r>
      <w:r w:rsidRPr="009C5977">
        <w:rPr>
          <w:noProof/>
        </w:rPr>
        <w:t xml:space="preserve"> 49.</w:t>
      </w:r>
    </w:p>
    <w:p w14:paraId="64579CFA" w14:textId="77777777" w:rsidR="009C5977" w:rsidRPr="009C5977" w:rsidRDefault="009C5977" w:rsidP="009C5977">
      <w:pPr>
        <w:pStyle w:val="EndNoteBibliography"/>
        <w:ind w:left="720" w:hanging="720"/>
        <w:rPr>
          <w:noProof/>
        </w:rPr>
      </w:pPr>
      <w:r w:rsidRPr="009C5977">
        <w:rPr>
          <w:noProof/>
        </w:rPr>
        <w:t xml:space="preserve">Wickham, H., 2016 </w:t>
      </w:r>
      <w:r w:rsidRPr="009C5977">
        <w:rPr>
          <w:i/>
          <w:noProof/>
        </w:rPr>
        <w:t>ggplot2: elegant graphics for data analysis</w:t>
      </w:r>
      <w:r w:rsidRPr="009C5977">
        <w:rPr>
          <w:noProof/>
        </w:rPr>
        <w:t>. Springer.</w:t>
      </w:r>
    </w:p>
    <w:p w14:paraId="65494765" w14:textId="77777777" w:rsidR="009C5977" w:rsidRPr="009C5977" w:rsidRDefault="009C5977" w:rsidP="009C5977">
      <w:pPr>
        <w:pStyle w:val="EndNoteBibliography"/>
        <w:ind w:left="720" w:hanging="720"/>
        <w:rPr>
          <w:noProof/>
        </w:rPr>
      </w:pPr>
      <w:r w:rsidRPr="009C5977">
        <w:rPr>
          <w:noProof/>
        </w:rPr>
        <w:t>Yona, A. H., Y. S. Manor, R. H. Herbst, G. H. Romano, A. Mitchell</w:t>
      </w:r>
      <w:r w:rsidRPr="009C5977">
        <w:rPr>
          <w:i/>
          <w:noProof/>
        </w:rPr>
        <w:t xml:space="preserve"> et al.</w:t>
      </w:r>
      <w:r w:rsidRPr="009C5977">
        <w:rPr>
          <w:noProof/>
        </w:rPr>
        <w:t>, 2012 Chromosomal duplication is a transient evolutionary solution to stress. Proceedings of the National Academy of Sciences 109</w:t>
      </w:r>
      <w:r w:rsidRPr="009C5977">
        <w:rPr>
          <w:b/>
          <w:noProof/>
        </w:rPr>
        <w:t>:</w:t>
      </w:r>
      <w:r w:rsidRPr="009C5977">
        <w:rPr>
          <w:noProof/>
        </w:rPr>
        <w:t xml:space="preserve"> 21010-21015.</w:t>
      </w:r>
    </w:p>
    <w:p w14:paraId="1C4B49AE" w14:textId="77777777" w:rsidR="009C5977" w:rsidRPr="009C5977" w:rsidRDefault="009C5977" w:rsidP="009C5977">
      <w:pPr>
        <w:pStyle w:val="EndNoteBibliography"/>
        <w:ind w:left="720" w:hanging="720"/>
        <w:rPr>
          <w:noProof/>
        </w:rPr>
      </w:pPr>
      <w:r w:rsidRPr="009C5977">
        <w:rPr>
          <w:noProof/>
        </w:rPr>
        <w:t>Zhang, R., L. Hao, L. Wang, M. Chen, W. Li</w:t>
      </w:r>
      <w:r w:rsidRPr="009C5977">
        <w:rPr>
          <w:i/>
          <w:noProof/>
        </w:rPr>
        <w:t xml:space="preserve"> et al.</w:t>
      </w:r>
      <w:r w:rsidRPr="009C5977">
        <w:rPr>
          <w:noProof/>
        </w:rPr>
        <w:t>, 2013 Gene expression analysis of induced pluripotent stem cells from aneuploid chromosomal syndromes. BMC genomics 14</w:t>
      </w:r>
      <w:r w:rsidRPr="009C5977">
        <w:rPr>
          <w:b/>
          <w:noProof/>
        </w:rPr>
        <w:t>:</w:t>
      </w:r>
      <w:r w:rsidRPr="009C5977">
        <w:rPr>
          <w:noProof/>
        </w:rPr>
        <w:t xml:space="preserve"> S8.</w:t>
      </w:r>
    </w:p>
    <w:p w14:paraId="3FBA5C18" w14:textId="77777777" w:rsidR="009C5977" w:rsidRPr="009C5977" w:rsidRDefault="009C5977" w:rsidP="009C5977">
      <w:pPr>
        <w:pStyle w:val="EndNoteBibliography"/>
        <w:ind w:left="720" w:hanging="720"/>
        <w:rPr>
          <w:noProof/>
        </w:rPr>
      </w:pPr>
      <w:r w:rsidRPr="009C5977">
        <w:rPr>
          <w:noProof/>
        </w:rPr>
        <w:t>Zhu, Y. O., M. L. Siegal, D. W. Hall and D. A. Petrov, 2014 Precise estimates of mutation rate and spectrum in yeast. Proceedings of the National Academy of Sciences 111</w:t>
      </w:r>
      <w:r w:rsidRPr="009C5977">
        <w:rPr>
          <w:b/>
          <w:noProof/>
        </w:rPr>
        <w:t>:</w:t>
      </w:r>
      <w:r w:rsidRPr="009C5977">
        <w:rPr>
          <w:noProof/>
        </w:rPr>
        <w:t xml:space="preserve"> E2310-E2318.</w:t>
      </w:r>
    </w:p>
    <w:p w14:paraId="238DEDE6" w14:textId="77777777" w:rsidR="009C5977" w:rsidRPr="009C5977" w:rsidRDefault="009C5977" w:rsidP="009C5977">
      <w:pPr>
        <w:pStyle w:val="EndNoteBibliography"/>
        <w:ind w:left="720" w:hanging="720"/>
        <w:rPr>
          <w:noProof/>
        </w:rPr>
      </w:pPr>
      <w:r w:rsidRPr="009C5977">
        <w:rPr>
          <w:noProof/>
        </w:rPr>
        <w:t>Zillikens, M. C., S. Demissie, Y. H. Hsu, L. M. Yerges-Armstrong, W. C. Chou</w:t>
      </w:r>
      <w:r w:rsidRPr="009C5977">
        <w:rPr>
          <w:i/>
          <w:noProof/>
        </w:rPr>
        <w:t xml:space="preserve"> et al.</w:t>
      </w:r>
      <w:r w:rsidRPr="009C5977">
        <w:rPr>
          <w:noProof/>
        </w:rPr>
        <w:t>, 2017 Erratum: Large meta-analysis of genome-wide association studies identifies five loci for lean body mass. Nat Commun 8</w:t>
      </w:r>
      <w:r w:rsidRPr="009C5977">
        <w:rPr>
          <w:b/>
          <w:noProof/>
        </w:rPr>
        <w:t>:</w:t>
      </w:r>
      <w:r w:rsidRPr="009C5977">
        <w:rPr>
          <w:noProof/>
        </w:rPr>
        <w:t xml:space="preserve"> 1414.</w:t>
      </w:r>
    </w:p>
    <w:p w14:paraId="5A3CB9A1" w14:textId="6B6BD9C3" w:rsidR="004F7BC0" w:rsidRDefault="00CA6FD4" w:rsidP="00C05D5D">
      <w:pPr>
        <w:spacing w:line="360" w:lineRule="auto"/>
      </w:pPr>
      <w:r>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olly Celina Mcqueary" w:date="2019-07-18T16:31:00Z" w:initials="HCM">
    <w:p w14:paraId="513AC0DC" w14:textId="77777777" w:rsidR="00306F10" w:rsidRDefault="00306F10" w:rsidP="00D543AC">
      <w:pPr>
        <w:pStyle w:val="CommentText"/>
      </w:pPr>
      <w:r>
        <w:rPr>
          <w:rStyle w:val="CommentReference"/>
        </w:rPr>
        <w:annotationRef/>
      </w:r>
      <w:r>
        <w:t>Is this in the counter argument to the Hose paper?</w:t>
      </w:r>
    </w:p>
  </w:comment>
  <w:comment w:id="11" w:author="Holly McQueary" w:date="2018-03-23T09:45:00Z" w:initials="HCM">
    <w:p w14:paraId="5605901D" w14:textId="77777777" w:rsidR="00306F10" w:rsidRDefault="00306F10" w:rsidP="00D543AC">
      <w:pPr>
        <w:pStyle w:val="CommentText"/>
      </w:pPr>
      <w:r>
        <w:rPr>
          <w:rStyle w:val="CommentReference"/>
        </w:rPr>
        <w:annotationRef/>
      </w:r>
      <w:r>
        <w:t>I decided to call them “hybrid” and “lab strain” to avoid confusion between GC/MA</w:t>
      </w:r>
    </w:p>
  </w:comment>
  <w:comment w:id="12" w:author="Microsoft Office User" w:date="2018-02-22T15:56:00Z" w:initials="MOU">
    <w:p w14:paraId="2E767A5C" w14:textId="77777777" w:rsidR="00306F10" w:rsidRDefault="00306F10" w:rsidP="00D543AC">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13" w:author="Holly Celina Mcqueary" w:date="2019-07-19T11:27:00Z" w:initials="HCM">
    <w:p w14:paraId="1240DC63" w14:textId="77777777" w:rsidR="00306F10" w:rsidRDefault="00306F10" w:rsidP="00D543AC">
      <w:pPr>
        <w:pStyle w:val="CommentText"/>
      </w:pPr>
      <w:r>
        <w:rPr>
          <w:rStyle w:val="CommentReference"/>
        </w:rPr>
        <w:annotationRef/>
      </w:r>
      <w:r>
        <w:t>Add citation for DESeq2</w:t>
      </w:r>
    </w:p>
  </w:comment>
  <w:comment w:id="32" w:author="Dave Hall" w:date="2019-08-20T08:49:00Z" w:initials="DWH">
    <w:p w14:paraId="52D262EA" w14:textId="657331AA" w:rsidR="00306F10" w:rsidRDefault="00306F10">
      <w:pPr>
        <w:pStyle w:val="CommentText"/>
      </w:pPr>
      <w:r>
        <w:rPr>
          <w:rStyle w:val="CommentReference"/>
        </w:rPr>
        <w:annotationRef/>
      </w:r>
      <w:r>
        <w:t>Not sure a figure is needed for this result. Maybe a table?</w:t>
      </w:r>
    </w:p>
  </w:comment>
  <w:comment w:id="33" w:author="Holly Celina Mcqueary" w:date="2019-06-14T12:58:00Z" w:initials="HCM">
    <w:p w14:paraId="78A868B2" w14:textId="388852BD" w:rsidR="00306F10" w:rsidRDefault="00306F10" w:rsidP="001076C4">
      <w:pPr>
        <w:pStyle w:val="CommentText"/>
      </w:pPr>
      <w:r>
        <w:rPr>
          <w:rStyle w:val="CommentReference"/>
        </w:rPr>
        <w:annotationRef/>
      </w:r>
      <w:r>
        <w:t>Tie this into my data somehow – calculate rate of aneuploidy specifically for chromosome v?</w:t>
      </w:r>
    </w:p>
  </w:comment>
  <w:comment w:id="34" w:author="Dave Hall" w:date="2019-08-20T08:50:00Z" w:initials="DWH">
    <w:p w14:paraId="77395432" w14:textId="355B6976" w:rsidR="00306F10" w:rsidRDefault="00306F10">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44" w:author="Holly Celina Mcqueary" w:date="2019-09-03T12:29:00Z" w:initials="HCM">
    <w:p w14:paraId="70586A04" w14:textId="57F84F5C" w:rsidR="00306F10" w:rsidRDefault="00306F10">
      <w:pPr>
        <w:pStyle w:val="CommentText"/>
      </w:pPr>
      <w:r>
        <w:rPr>
          <w:rStyle w:val="CommentReference"/>
        </w:rPr>
        <w:annotationRef/>
      </w:r>
      <w:r>
        <w:t xml:space="preserve">There were actually 38 trisomies in the GC experiment – counting based on chromosome. Several lines were </w:t>
      </w:r>
      <w:proofErr w:type="spellStart"/>
      <w:r>
        <w:t>aneiploid</w:t>
      </w:r>
      <w:proofErr w:type="spellEnd"/>
      <w:r>
        <w:t xml:space="preserve"> for multiple chromosomes which is why I had said 29 samples above. </w:t>
      </w:r>
    </w:p>
  </w:comment>
  <w:comment w:id="66" w:author="Dave Hall" w:date="2019-08-20T09:07:00Z" w:initials="DWH">
    <w:p w14:paraId="01146411" w14:textId="0F9E5866" w:rsidR="00306F10" w:rsidRDefault="00306F10">
      <w:pPr>
        <w:pStyle w:val="CommentText"/>
      </w:pPr>
      <w:r>
        <w:rPr>
          <w:rStyle w:val="CommentReference"/>
        </w:rPr>
        <w:annotationRef/>
      </w:r>
      <w:r>
        <w:t>What does this mean?</w:t>
      </w:r>
    </w:p>
  </w:comment>
  <w:comment w:id="70" w:author="Dave Hall" w:date="2019-08-20T09:07:00Z" w:initials="DWH">
    <w:p w14:paraId="12C67CAE" w14:textId="6A4320F3" w:rsidR="00306F10" w:rsidRDefault="00306F10">
      <w:pPr>
        <w:pStyle w:val="CommentText"/>
      </w:pPr>
      <w:r>
        <w:rPr>
          <w:rStyle w:val="CommentReference"/>
        </w:rPr>
        <w:annotationRef/>
      </w:r>
      <w:r>
        <w:t xml:space="preserve">How many times? Greater than 9 events? </w:t>
      </w:r>
    </w:p>
  </w:comment>
  <w:comment w:id="72" w:author="Dave Hall" w:date="2019-08-20T09:08:00Z" w:initials="DWH">
    <w:p w14:paraId="000B4513" w14:textId="72551875" w:rsidR="00306F10" w:rsidRDefault="00306F10">
      <w:pPr>
        <w:pStyle w:val="CommentText"/>
      </w:pPr>
      <w:r>
        <w:rPr>
          <w:rStyle w:val="CommentReference"/>
        </w:rPr>
        <w:annotationRef/>
      </w:r>
      <w:r>
        <w:t>Any evidence for XVI being unstable in either or both of our experiments?</w:t>
      </w:r>
    </w:p>
  </w:comment>
  <w:comment w:id="73" w:author="Holly Celina Mcqueary" w:date="2019-09-03T12:11:00Z" w:initials="HCM">
    <w:p w14:paraId="099104B8" w14:textId="3683FF94" w:rsidR="00306F10" w:rsidRDefault="00306F10">
      <w:pPr>
        <w:pStyle w:val="CommentText"/>
      </w:pPr>
      <w:r>
        <w:rPr>
          <w:rStyle w:val="CommentReference"/>
        </w:rPr>
        <w:annotationRef/>
      </w:r>
      <w:r>
        <w:t xml:space="preserve">Yes – there are a 9 trisomies of </w:t>
      </w:r>
      <w:proofErr w:type="spellStart"/>
      <w:r>
        <w:t>chrom</w:t>
      </w:r>
      <w:proofErr w:type="spellEnd"/>
      <w:r>
        <w:t xml:space="preserve"> XVI in hybrid strain and 3 trisomies in lab strain (which is high for that strain considering the most was chromosome 8 with 4 trisomies). </w:t>
      </w:r>
      <w:proofErr w:type="gramStart"/>
      <w:r>
        <w:t>Also</w:t>
      </w:r>
      <w:proofErr w:type="gramEnd"/>
      <w:r>
        <w:t xml:space="preserve"> Chr XVI had a tetrasomy in the hybrid strain. </w:t>
      </w:r>
    </w:p>
  </w:comment>
  <w:comment w:id="87" w:author="Dave Hall" w:date="2019-08-20T09:09:00Z" w:initials="DWH">
    <w:p w14:paraId="434C0753" w14:textId="39D8C953" w:rsidR="00306F10" w:rsidRDefault="00306F10">
      <w:pPr>
        <w:pStyle w:val="CommentText"/>
      </w:pPr>
      <w:r>
        <w:rPr>
          <w:rStyle w:val="CommentReference"/>
        </w:rPr>
        <w:annotationRef/>
      </w:r>
      <w:r>
        <w:t>Is this the start of the chromosome? I would guess that it was a terminal duplication.</w:t>
      </w:r>
    </w:p>
  </w:comment>
  <w:comment w:id="88" w:author="Holly Celina Mcqueary" w:date="2019-08-28T14:14:00Z" w:initials="HCM">
    <w:p w14:paraId="3860EB10" w14:textId="3A654F02" w:rsidR="00306F10" w:rsidRDefault="00306F10">
      <w:pPr>
        <w:pStyle w:val="CommentText"/>
      </w:pPr>
      <w:r>
        <w:rPr>
          <w:rStyle w:val="CommentReference"/>
        </w:rPr>
        <w:annotationRef/>
      </w:r>
      <w:r>
        <w:t>I thought it would be too, but the read depth before this point looks disomic</w:t>
      </w:r>
    </w:p>
  </w:comment>
  <w:comment w:id="90" w:author="Dave Hall" w:date="2019-08-20T09:10:00Z" w:initials="DWH">
    <w:p w14:paraId="6F44AAB9" w14:textId="25E90E06" w:rsidR="00306F10" w:rsidRDefault="00306F10">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91" w:author="Dave Hall" w:date="2019-08-20T09:11:00Z" w:initials="DWH">
    <w:p w14:paraId="2AB3757F" w14:textId="26D8D71B" w:rsidR="00306F10" w:rsidRDefault="00306F10">
      <w:pPr>
        <w:pStyle w:val="CommentText"/>
      </w:pPr>
      <w:r>
        <w:rPr>
          <w:rStyle w:val="CommentReference"/>
        </w:rPr>
        <w:annotationRef/>
      </w:r>
      <w:proofErr w:type="gramStart"/>
      <w:r>
        <w:t>Ha,</w:t>
      </w:r>
      <w:proofErr w:type="gramEnd"/>
      <w:r>
        <w:t xml:space="preserve"> should have read to end of paragraph before previous comment!</w:t>
      </w:r>
    </w:p>
  </w:comment>
  <w:comment w:id="93" w:author="Holly Celina Mcqueary" w:date="2019-06-14T13:07:00Z" w:initials="HCM">
    <w:p w14:paraId="7512744C" w14:textId="7F47A1CA" w:rsidR="00306F10" w:rsidRDefault="00306F10">
      <w:pPr>
        <w:pStyle w:val="CommentText"/>
      </w:pPr>
      <w:r>
        <w:rPr>
          <w:rStyle w:val="CommentReference"/>
        </w:rPr>
        <w:annotationRef/>
      </w:r>
      <w:r>
        <w:t xml:space="preserve">I haven’t gotten to this yet </w:t>
      </w:r>
    </w:p>
  </w:comment>
  <w:comment w:id="94" w:author="Dave Hall" w:date="2019-08-20T09:12:00Z" w:initials="DWH">
    <w:p w14:paraId="0EA44CCA" w14:textId="51027A35" w:rsidR="00306F10" w:rsidRDefault="00306F10">
      <w:pPr>
        <w:pStyle w:val="CommentText"/>
      </w:pPr>
      <w:r>
        <w:rPr>
          <w:rStyle w:val="CommentReference"/>
        </w:rPr>
        <w:annotationRef/>
      </w:r>
      <w:r>
        <w:t>Interesting idea. I’m not positive what the analysis will be but carry on!</w:t>
      </w:r>
    </w:p>
  </w:comment>
  <w:comment w:id="107" w:author="Dave Hall" w:date="2019-08-20T09:14:00Z" w:initials="DWH">
    <w:p w14:paraId="1F90E914" w14:textId="664A9580" w:rsidR="00306F10" w:rsidRDefault="00306F10">
      <w:pPr>
        <w:pStyle w:val="CommentText"/>
      </w:pPr>
      <w:r>
        <w:rPr>
          <w:rStyle w:val="CommentReference"/>
        </w:rPr>
        <w:annotationRef/>
      </w:r>
      <w:r>
        <w:t>“its” refers to what? The entire genome, just the aneuploid chromosome?</w:t>
      </w:r>
    </w:p>
  </w:comment>
  <w:comment w:id="186" w:author="Dave Hall" w:date="2019-08-20T09:14:00Z" w:initials="DWH">
    <w:p w14:paraId="2386253A" w14:textId="36921A27" w:rsidR="00306F10" w:rsidRDefault="00306F10">
      <w:pPr>
        <w:pStyle w:val="CommentText"/>
      </w:pPr>
      <w:r>
        <w:rPr>
          <w:rStyle w:val="CommentReference"/>
        </w:rPr>
        <w:annotationRef/>
      </w:r>
      <w:r>
        <w:t xml:space="preserve">Need to </w:t>
      </w:r>
      <w:proofErr w:type="spellStart"/>
      <w:r>
        <w:t>explcitly</w:t>
      </w:r>
      <w:proofErr w:type="spellEnd"/>
      <w:r>
        <w:t xml:space="preserve"> state what that would look like. Without an </w:t>
      </w:r>
      <w:proofErr w:type="spellStart"/>
      <w:r>
        <w:t>expecttaion</w:t>
      </w:r>
      <w:proofErr w:type="spellEnd"/>
      <w:r>
        <w:t xml:space="preserve"> given, it is hard to evaluate this claim (which I think you are pretty confident in)</w:t>
      </w:r>
    </w:p>
  </w:comment>
  <w:comment w:id="201" w:author="Dave Hall" w:date="2019-08-20T09:17:00Z" w:initials="DWH">
    <w:p w14:paraId="01B96954" w14:textId="663684C3" w:rsidR="00306F10" w:rsidRDefault="00306F10">
      <w:pPr>
        <w:pStyle w:val="CommentText"/>
      </w:pPr>
      <w:r>
        <w:rPr>
          <w:rStyle w:val="CommentReference"/>
        </w:rPr>
        <w:annotationRef/>
      </w:r>
      <w:r>
        <w:t xml:space="preserve">You have to give the expectation. </w:t>
      </w:r>
    </w:p>
  </w:comment>
  <w:comment w:id="217" w:author="Holly Celina Mcqueary" w:date="2019-06-14T15:00:00Z" w:initials="HCM">
    <w:p w14:paraId="71283322" w14:textId="50314083" w:rsidR="00306F10" w:rsidRDefault="00306F10">
      <w:pPr>
        <w:pStyle w:val="CommentText"/>
      </w:pPr>
      <w:r>
        <w:rPr>
          <w:rStyle w:val="CommentReference"/>
        </w:rPr>
        <w:annotationRef/>
      </w:r>
      <w:r>
        <w:t xml:space="preserve">I should probably figure out how to normalize this to the </w:t>
      </w:r>
      <w:proofErr w:type="gramStart"/>
      <w:r>
        <w:t>amount</w:t>
      </w:r>
      <w:proofErr w:type="gramEnd"/>
      <w:r>
        <w:t xml:space="preserve"> of genes. </w:t>
      </w:r>
    </w:p>
  </w:comment>
  <w:comment w:id="215" w:author="Holly Celina Mcqueary" w:date="2019-07-08T16:20:00Z" w:initials="HCM">
    <w:p w14:paraId="70814377" w14:textId="643E3BDC" w:rsidR="00306F10" w:rsidRDefault="00306F10">
      <w:pPr>
        <w:pStyle w:val="CommentText"/>
      </w:pPr>
      <w:r>
        <w:rPr>
          <w:rStyle w:val="CommentReference"/>
        </w:rPr>
        <w:annotationRef/>
      </w:r>
      <w:r>
        <w:t>I think this is a dumb sentence</w:t>
      </w:r>
    </w:p>
  </w:comment>
  <w:comment w:id="221" w:author="Dave Hall" w:date="2019-08-20T09:28:00Z" w:initials="DWH">
    <w:p w14:paraId="5185790E" w14:textId="033BF551" w:rsidR="00306F10" w:rsidRDefault="00306F10">
      <w:pPr>
        <w:pStyle w:val="CommentText"/>
      </w:pPr>
      <w:r>
        <w:rPr>
          <w:rStyle w:val="CommentReference"/>
        </w:rPr>
        <w:annotationRef/>
      </w:r>
      <w:r>
        <w:t>How does this paragraph relate to the last?</w:t>
      </w:r>
    </w:p>
  </w:comment>
  <w:comment w:id="223" w:author="Dave Hall" w:date="2019-08-20T09:25:00Z" w:initials="DWH">
    <w:p w14:paraId="094AFF76" w14:textId="356F3207" w:rsidR="00306F10" w:rsidRDefault="00306F10">
      <w:pPr>
        <w:pStyle w:val="CommentText"/>
      </w:pPr>
      <w:r>
        <w:rPr>
          <w:rStyle w:val="CommentReference"/>
        </w:rPr>
        <w:annotationRef/>
      </w:r>
      <w:r>
        <w:t>A bit more detail. What numbers were used?</w:t>
      </w:r>
    </w:p>
  </w:comment>
  <w:comment w:id="222" w:author="Holly Celina Mcqueary" w:date="2019-09-03T14:50:00Z" w:initials="HCM">
    <w:p w14:paraId="6005D0B9" w14:textId="0DF4B318" w:rsidR="00306F10" w:rsidRDefault="00306F10">
      <w:pPr>
        <w:pStyle w:val="CommentText"/>
      </w:pPr>
      <w:r>
        <w:rPr>
          <w:rStyle w:val="CommentReference"/>
        </w:rPr>
        <w:annotationRef/>
      </w:r>
      <w:r>
        <w:t>Should I even bother with Tukey’s, or can I just stick to the ANOVAs?</w:t>
      </w:r>
    </w:p>
  </w:comment>
  <w:comment w:id="225" w:author="Dave Hall" w:date="2019-08-20T09:26:00Z" w:initials="DWH">
    <w:p w14:paraId="7ECE8BDD" w14:textId="1C2CED4E" w:rsidR="00306F10" w:rsidRDefault="00306F10">
      <w:pPr>
        <w:pStyle w:val="CommentText"/>
      </w:pPr>
      <w:r>
        <w:rPr>
          <w:rStyle w:val="CommentReference"/>
        </w:rPr>
        <w:annotationRef/>
      </w:r>
      <w:proofErr w:type="gramStart"/>
      <w:r>
        <w:t>So</w:t>
      </w:r>
      <w:proofErr w:type="gramEnd"/>
      <w:r>
        <w:t xml:space="preserve"> these are the examples where there was a significant difference from expectation? </w:t>
      </w:r>
    </w:p>
  </w:comment>
  <w:comment w:id="231" w:author="Holly Celina Mcqueary" w:date="2019-06-14T14:01:00Z" w:initials="HCM">
    <w:p w14:paraId="1E99055F" w14:textId="79E7A28A" w:rsidR="00306F10" w:rsidRDefault="00306F10">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229" w:author="Dave Hall" w:date="2019-08-20T09:28:00Z" w:initials="DWH">
    <w:p w14:paraId="02168F8B" w14:textId="078CADB6" w:rsidR="00306F10" w:rsidRDefault="00306F10">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237" w:author="Dave Hall" w:date="2019-08-20T09:29:00Z" w:initials="DWH">
    <w:p w14:paraId="66161903" w14:textId="3B51BCEE" w:rsidR="00306F10" w:rsidRDefault="00306F10">
      <w:pPr>
        <w:pStyle w:val="CommentText"/>
      </w:pPr>
      <w:r>
        <w:rPr>
          <w:rStyle w:val="CommentReference"/>
        </w:rPr>
        <w:annotationRef/>
      </w:r>
      <w:r>
        <w:t xml:space="preserve">Maybe say what </w:t>
      </w:r>
      <w:proofErr w:type="gramStart"/>
      <w:r>
        <w:t>these mean</w:t>
      </w:r>
      <w:proofErr w:type="gramEnd"/>
      <w:r>
        <w:t>?</w:t>
      </w:r>
    </w:p>
  </w:comment>
  <w:comment w:id="238" w:author="Dave Hall" w:date="2019-08-20T09:29:00Z" w:initials="DWH">
    <w:p w14:paraId="3EE5B123" w14:textId="0FCA08E1" w:rsidR="00306F10" w:rsidRDefault="00306F10">
      <w:pPr>
        <w:pStyle w:val="CommentText"/>
      </w:pPr>
      <w:r>
        <w:rPr>
          <w:rStyle w:val="CommentReference"/>
        </w:rPr>
        <w:annotationRef/>
      </w:r>
      <w:r>
        <w:t>These two sentences seem not to agree.</w:t>
      </w:r>
    </w:p>
  </w:comment>
  <w:comment w:id="242" w:author="Holly Celina Mcqueary" w:date="2019-09-11T13:02:00Z" w:initials="HCM">
    <w:p w14:paraId="03FB9532" w14:textId="27F62156" w:rsidR="00306F10" w:rsidRDefault="00306F10">
      <w:pPr>
        <w:pStyle w:val="CommentText"/>
      </w:pPr>
      <w:r>
        <w:rPr>
          <w:rStyle w:val="CommentReference"/>
        </w:rPr>
        <w:annotationRef/>
      </w:r>
      <w:r>
        <w:t xml:space="preserve">I originally had this in my methods section, but can move it here </w:t>
      </w:r>
    </w:p>
  </w:comment>
  <w:comment w:id="257" w:author="Holly Celina Mcqueary" w:date="2019-06-14T14:54:00Z" w:initials="HCM">
    <w:p w14:paraId="60E3CD68" w14:textId="3FC3FBF6" w:rsidR="00306F10" w:rsidRDefault="00306F10">
      <w:pPr>
        <w:pStyle w:val="CommentText"/>
      </w:pPr>
      <w:r>
        <w:rPr>
          <w:rStyle w:val="CommentReference"/>
        </w:rPr>
        <w:annotationRef/>
      </w:r>
      <w:r>
        <w:t xml:space="preserve">I don’t have any figures for this data yet, still thinking of how best to display it. (It’s currently in excel spreadsheets). </w:t>
      </w:r>
    </w:p>
  </w:comment>
  <w:comment w:id="258" w:author="Dave Hall" w:date="2019-08-20T09:31:00Z" w:initials="DWH">
    <w:p w14:paraId="7E60507A" w14:textId="00A60649" w:rsidR="00306F10" w:rsidRDefault="00306F10">
      <w:pPr>
        <w:pStyle w:val="CommentText"/>
      </w:pPr>
      <w:r>
        <w:rPr>
          <w:rStyle w:val="CommentReference"/>
        </w:rPr>
        <w:annotationRef/>
      </w:r>
      <w:r>
        <w:t>Need to figure a better way to present/discuss these data</w:t>
      </w:r>
    </w:p>
  </w:comment>
  <w:comment w:id="272" w:author="Dave Hall" w:date="2019-08-20T09:32:00Z" w:initials="DWH">
    <w:p w14:paraId="350512D1" w14:textId="57428762" w:rsidR="00306F10" w:rsidRDefault="00306F10">
      <w:pPr>
        <w:pStyle w:val="CommentText"/>
      </w:pPr>
      <w:r>
        <w:rPr>
          <w:rStyle w:val="CommentReference"/>
        </w:rPr>
        <w:annotationRef/>
      </w:r>
      <w:r>
        <w:t>What do you mean by differentially expressed? AN expectation is needed that we can test against.</w:t>
      </w:r>
    </w:p>
  </w:comment>
  <w:comment w:id="283" w:author="Holly Celina Mcqueary" w:date="2019-06-14T14:54:00Z" w:initials="HCM">
    <w:p w14:paraId="6F7D9E23" w14:textId="77777777" w:rsidR="00306F10" w:rsidRDefault="00306F10" w:rsidP="00EC5D0E">
      <w:pPr>
        <w:pStyle w:val="CommentText"/>
      </w:pPr>
      <w:r>
        <w:rPr>
          <w:rStyle w:val="CommentReference"/>
        </w:rPr>
        <w:annotationRef/>
      </w:r>
      <w:r>
        <w:t xml:space="preserve">I haven’t looked at these yet </w:t>
      </w:r>
    </w:p>
  </w:comment>
  <w:comment w:id="287" w:author="Holly Celina Mcqueary" w:date="2019-06-14T14:54:00Z" w:initials="HCM">
    <w:p w14:paraId="00C0DC0F" w14:textId="67D0E2E2" w:rsidR="00306F10" w:rsidRDefault="00306F10">
      <w:pPr>
        <w:pStyle w:val="CommentText"/>
      </w:pPr>
      <w:r>
        <w:rPr>
          <w:rStyle w:val="CommentReference"/>
        </w:rPr>
        <w:annotationRef/>
      </w:r>
      <w:r>
        <w:t xml:space="preserve">I haven’t looked at these yet </w:t>
      </w:r>
    </w:p>
  </w:comment>
  <w:comment w:id="291" w:author="Holly Celina Mcqueary" w:date="2019-06-14T14:59:00Z" w:initials="HCM">
    <w:p w14:paraId="46E1EA88" w14:textId="4071A604" w:rsidR="00306F10" w:rsidRDefault="00306F10">
      <w:pPr>
        <w:pStyle w:val="CommentText"/>
      </w:pPr>
      <w:r>
        <w:rPr>
          <w:rStyle w:val="CommentReference"/>
        </w:rPr>
        <w:annotationRef/>
      </w:r>
      <w:r>
        <w:t xml:space="preserve">I need to redo this analysis. </w:t>
      </w:r>
    </w:p>
  </w:comment>
  <w:comment w:id="333" w:author="Dave Hall" w:date="2019-08-20T09:33:00Z" w:initials="DWH">
    <w:p w14:paraId="3C887562" w14:textId="22618F8B" w:rsidR="00306F10" w:rsidRDefault="00306F10">
      <w:pPr>
        <w:pStyle w:val="CommentText"/>
      </w:pPr>
      <w:r>
        <w:rPr>
          <w:rStyle w:val="CommentReference"/>
        </w:rPr>
        <w:annotationRef/>
      </w:r>
      <w:r>
        <w:t>Did we find any of these?</w:t>
      </w:r>
    </w:p>
  </w:comment>
  <w:comment w:id="341" w:author="Holly Celina Mcqueary" w:date="2019-06-14T14:01:00Z" w:initials="HCM">
    <w:p w14:paraId="333F20C6" w14:textId="010F32E3" w:rsidR="00306F10" w:rsidRDefault="00306F10">
      <w:pPr>
        <w:pStyle w:val="CommentText"/>
      </w:pPr>
      <w:r>
        <w:rPr>
          <w:rStyle w:val="CommentReference"/>
        </w:rPr>
        <w:annotationRef/>
      </w:r>
      <w:r>
        <w:t xml:space="preserve">I wrote this and now I have no idea what I was talking about </w:t>
      </w:r>
    </w:p>
  </w:comment>
  <w:comment w:id="345" w:author="Holly Celina Mcqueary" w:date="2019-06-14T14:01:00Z" w:initials="HCM">
    <w:p w14:paraId="2824E927" w14:textId="77777777" w:rsidR="00306F10" w:rsidRDefault="00306F10" w:rsidP="00D543AC">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350" w:author="Holly Celina Mcqueary" w:date="2019-06-14T14:01:00Z" w:initials="HCM">
    <w:p w14:paraId="40A1A02E" w14:textId="77777777" w:rsidR="00306F10" w:rsidRDefault="00306F10" w:rsidP="00A21911">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348" w:author="Dave Hall" w:date="2019-08-20T09:28:00Z" w:initials="DWH">
    <w:p w14:paraId="138AEBCE" w14:textId="77777777" w:rsidR="00306F10" w:rsidRDefault="00306F10" w:rsidP="00A21911">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344" w:author="Holly Celina Mcqueary" w:date="2019-07-12T14:02:00Z" w:initials="HCM">
    <w:p w14:paraId="2B11464D" w14:textId="77777777" w:rsidR="00306F10" w:rsidRDefault="00306F10" w:rsidP="00D543AC">
      <w:pPr>
        <w:pStyle w:val="CommentText"/>
      </w:pPr>
      <w:r>
        <w:rPr>
          <w:rStyle w:val="CommentReference"/>
        </w:rPr>
        <w:annotationRef/>
      </w:r>
      <w:r>
        <w:t>This is more of a discussion paragraph than results.</w:t>
      </w:r>
    </w:p>
  </w:comment>
  <w:comment w:id="892" w:author="Dave Hall" w:date="2019-08-20T09:43:00Z" w:initials="DWH">
    <w:p w14:paraId="0FD04300" w14:textId="07095359" w:rsidR="00306F10" w:rsidRDefault="00306F10">
      <w:pPr>
        <w:pStyle w:val="CommentText"/>
      </w:pPr>
      <w:r>
        <w:rPr>
          <w:rStyle w:val="CommentReference"/>
        </w:rPr>
        <w:annotationRef/>
      </w:r>
      <w:r>
        <w:t xml:space="preserve">We need to chat more about this duplication. What is red box? Note that scale of Fig 2 and 3 should be the same. </w:t>
      </w:r>
    </w:p>
  </w:comment>
  <w:comment w:id="910" w:author="Dave Hall" w:date="2019-08-20T09:44:00Z" w:initials="DWH">
    <w:p w14:paraId="32E27402" w14:textId="58139B2D" w:rsidR="00306F10" w:rsidRDefault="00306F10">
      <w:pPr>
        <w:pStyle w:val="CommentText"/>
      </w:pPr>
      <w:r>
        <w:rPr>
          <w:rStyle w:val="CommentReference"/>
        </w:rPr>
        <w:annotationRef/>
      </w:r>
      <w:r>
        <w:t>Is break point at a 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3AC0DC" w15:done="0"/>
  <w15:commentEx w15:paraId="5605901D" w15:done="0"/>
  <w15:commentEx w15:paraId="2E767A5C" w15:done="0"/>
  <w15:commentEx w15:paraId="1240DC63" w15:done="1"/>
  <w15:commentEx w15:paraId="52D262EA" w15:done="0"/>
  <w15:commentEx w15:paraId="78A868B2" w15:done="0"/>
  <w15:commentEx w15:paraId="77395432" w15:paraIdParent="78A868B2" w15:done="0"/>
  <w15:commentEx w15:paraId="70586A04" w15:done="0"/>
  <w15:commentEx w15:paraId="01146411" w15:done="0"/>
  <w15:commentEx w15:paraId="12C67CAE" w15:done="0"/>
  <w15:commentEx w15:paraId="000B4513" w15:done="0"/>
  <w15:commentEx w15:paraId="099104B8" w15:paraIdParent="000B4513"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F90E914" w15:done="0"/>
  <w15:commentEx w15:paraId="2386253A" w15:done="0"/>
  <w15:commentEx w15:paraId="01B96954" w15:done="0"/>
  <w15:commentEx w15:paraId="71283322" w15:done="0"/>
  <w15:commentEx w15:paraId="70814377" w15:done="0"/>
  <w15:commentEx w15:paraId="5185790E" w15:done="0"/>
  <w15:commentEx w15:paraId="094AFF76" w15:done="0"/>
  <w15:commentEx w15:paraId="6005D0B9" w15:done="0"/>
  <w15:commentEx w15:paraId="7ECE8BDD" w15:done="0"/>
  <w15:commentEx w15:paraId="1E99055F" w15:done="0"/>
  <w15:commentEx w15:paraId="02168F8B" w15:done="0"/>
  <w15:commentEx w15:paraId="66161903" w15:done="0"/>
  <w15:commentEx w15:paraId="3EE5B123" w15:done="0"/>
  <w15:commentEx w15:paraId="03FB9532" w15:done="0"/>
  <w15:commentEx w15:paraId="60E3CD68" w15:done="0"/>
  <w15:commentEx w15:paraId="7E60507A" w15:done="0"/>
  <w15:commentEx w15:paraId="350512D1" w15:done="0"/>
  <w15:commentEx w15:paraId="6F7D9E23" w15:done="0"/>
  <w15:commentEx w15:paraId="00C0DC0F" w15:done="0"/>
  <w15:commentEx w15:paraId="46E1EA88" w15:done="0"/>
  <w15:commentEx w15:paraId="3C887562" w15:done="0"/>
  <w15:commentEx w15:paraId="333F20C6" w15:done="0"/>
  <w15:commentEx w15:paraId="2824E927" w15:done="0"/>
  <w15:commentEx w15:paraId="40A1A02E" w15:done="0"/>
  <w15:commentEx w15:paraId="138AEBCE" w15:done="0"/>
  <w15:commentEx w15:paraId="2B11464D" w15:done="0"/>
  <w15:commentEx w15:paraId="0FD04300" w15:done="0"/>
  <w15:commentEx w15:paraId="32E274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3AC0DC" w16cid:durableId="20DB1D6F"/>
  <w16cid:commentId w16cid:paraId="5605901D" w16cid:durableId="1E5F4B46"/>
  <w16cid:commentId w16cid:paraId="2E767A5C" w16cid:durableId="1E3966C7"/>
  <w16cid:commentId w16cid:paraId="1240DC63" w16cid:durableId="20DC27A0"/>
  <w16cid:commentId w16cid:paraId="52D262EA" w16cid:durableId="210632AF"/>
  <w16cid:commentId w16cid:paraId="78A868B2" w16cid:durableId="20AE188F"/>
  <w16cid:commentId w16cid:paraId="77395432" w16cid:durableId="210632CE"/>
  <w16cid:commentId w16cid:paraId="70586A04" w16cid:durableId="2118DB31"/>
  <w16cid:commentId w16cid:paraId="01146411" w16cid:durableId="210636BE"/>
  <w16cid:commentId w16cid:paraId="12C67CAE" w16cid:durableId="210636DE"/>
  <w16cid:commentId w16cid:paraId="000B4513" w16cid:durableId="2106370F"/>
  <w16cid:commentId w16cid:paraId="099104B8" w16cid:durableId="2118D6E6"/>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F90E914" w16cid:durableId="21063858"/>
  <w16cid:commentId w16cid:paraId="2386253A" w16cid:durableId="21063879"/>
  <w16cid:commentId w16cid:paraId="01B96954" w16cid:durableId="21063925"/>
  <w16cid:commentId w16cid:paraId="71283322" w16cid:durableId="20AE34F0"/>
  <w16cid:commentId w16cid:paraId="70814377" w16cid:durableId="20CDEBEA"/>
  <w16cid:commentId w16cid:paraId="5185790E" w16cid:durableId="21063BA1"/>
  <w16cid:commentId w16cid:paraId="094AFF76" w16cid:durableId="21063B0D"/>
  <w16cid:commentId w16cid:paraId="6005D0B9" w16cid:durableId="2118FC48"/>
  <w16cid:commentId w16cid:paraId="7ECE8BDD" w16cid:durableId="21063B61"/>
  <w16cid:commentId w16cid:paraId="1E99055F" w16cid:durableId="20AE2743"/>
  <w16cid:commentId w16cid:paraId="02168F8B" w16cid:durableId="21063BCD"/>
  <w16cid:commentId w16cid:paraId="66161903" w16cid:durableId="21063BEF"/>
  <w16cid:commentId w16cid:paraId="3EE5B123" w16cid:durableId="21063C13"/>
  <w16cid:commentId w16cid:paraId="03FB9532" w16cid:durableId="21236EF9"/>
  <w16cid:commentId w16cid:paraId="60E3CD68" w16cid:durableId="20AE33AE"/>
  <w16cid:commentId w16cid:paraId="7E60507A" w16cid:durableId="21063C68"/>
  <w16cid:commentId w16cid:paraId="350512D1" w16cid:durableId="21063CB0"/>
  <w16cid:commentId w16cid:paraId="6F7D9E23" w16cid:durableId="212B64E9"/>
  <w16cid:commentId w16cid:paraId="00C0DC0F" w16cid:durableId="20AE3398"/>
  <w16cid:commentId w16cid:paraId="46E1EA88" w16cid:durableId="20AE34B7"/>
  <w16cid:commentId w16cid:paraId="3C887562" w16cid:durableId="21063CEC"/>
  <w16cid:commentId w16cid:paraId="333F20C6" w16cid:durableId="20AE2725"/>
  <w16cid:commentId w16cid:paraId="2824E927" w16cid:durableId="20DC4A61"/>
  <w16cid:commentId w16cid:paraId="40A1A02E" w16cid:durableId="212A1025"/>
  <w16cid:commentId w16cid:paraId="138AEBCE" w16cid:durableId="212A1024"/>
  <w16cid:commentId w16cid:paraId="2B11464D" w16cid:durableId="20DC4A60"/>
  <w16cid:commentId w16cid:paraId="0FD04300" w16cid:durableId="21063F59"/>
  <w16cid:commentId w16cid:paraId="32E27402" w16cid:durableId="21063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rson w15:author="Holly McQueary">
    <w15:presenceInfo w15:providerId="None" w15:userId="Holly McQueary"/>
  </w15:person>
  <w15:person w15:author="Microsoft Office User">
    <w15:presenceInfo w15:providerId="None" w15:userId="Microsoft Office User"/>
  </w15:person>
  <w15:person w15:author="Dave Hall">
    <w15:presenceInfo w15:providerId="None" w15:userId="Dave H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1&lt;/item&gt;&lt;item&gt;2&lt;/item&gt;&lt;item&gt;3&lt;/item&gt;&lt;item&gt;4&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9&lt;/item&gt;&lt;/record-ids&gt;&lt;/item&gt;&lt;/Libraries&gt;"/>
  </w:docVars>
  <w:rsids>
    <w:rsidRoot w:val="004F7BC0"/>
    <w:rsid w:val="00000760"/>
    <w:rsid w:val="00003175"/>
    <w:rsid w:val="00004585"/>
    <w:rsid w:val="00015D1C"/>
    <w:rsid w:val="00021849"/>
    <w:rsid w:val="000306BA"/>
    <w:rsid w:val="0003241F"/>
    <w:rsid w:val="0004630B"/>
    <w:rsid w:val="0005095D"/>
    <w:rsid w:val="0005619D"/>
    <w:rsid w:val="00056893"/>
    <w:rsid w:val="000705CA"/>
    <w:rsid w:val="0007471A"/>
    <w:rsid w:val="000747DF"/>
    <w:rsid w:val="00084E60"/>
    <w:rsid w:val="00087352"/>
    <w:rsid w:val="00096E18"/>
    <w:rsid w:val="000A2DAA"/>
    <w:rsid w:val="000A30FB"/>
    <w:rsid w:val="000B7774"/>
    <w:rsid w:val="000C1956"/>
    <w:rsid w:val="000C5C1B"/>
    <w:rsid w:val="000D350E"/>
    <w:rsid w:val="000F2296"/>
    <w:rsid w:val="000F60D4"/>
    <w:rsid w:val="00101534"/>
    <w:rsid w:val="00101CB8"/>
    <w:rsid w:val="00106448"/>
    <w:rsid w:val="001076C4"/>
    <w:rsid w:val="00113512"/>
    <w:rsid w:val="00121EC8"/>
    <w:rsid w:val="00122926"/>
    <w:rsid w:val="00122DF9"/>
    <w:rsid w:val="001268B9"/>
    <w:rsid w:val="001328A4"/>
    <w:rsid w:val="00133BEB"/>
    <w:rsid w:val="001368ED"/>
    <w:rsid w:val="00140A6E"/>
    <w:rsid w:val="00144171"/>
    <w:rsid w:val="001445CF"/>
    <w:rsid w:val="00152DF1"/>
    <w:rsid w:val="00173236"/>
    <w:rsid w:val="001746D3"/>
    <w:rsid w:val="00181CA8"/>
    <w:rsid w:val="00186E40"/>
    <w:rsid w:val="00187B17"/>
    <w:rsid w:val="00196E91"/>
    <w:rsid w:val="001B506E"/>
    <w:rsid w:val="001C5048"/>
    <w:rsid w:val="001C6C9E"/>
    <w:rsid w:val="001D0E6E"/>
    <w:rsid w:val="001D6346"/>
    <w:rsid w:val="001E16D9"/>
    <w:rsid w:val="001F504F"/>
    <w:rsid w:val="001F7CF1"/>
    <w:rsid w:val="002102F0"/>
    <w:rsid w:val="00213525"/>
    <w:rsid w:val="0021424A"/>
    <w:rsid w:val="002240C7"/>
    <w:rsid w:val="00250787"/>
    <w:rsid w:val="00270900"/>
    <w:rsid w:val="00275095"/>
    <w:rsid w:val="00277D2B"/>
    <w:rsid w:val="00283A96"/>
    <w:rsid w:val="00293DD5"/>
    <w:rsid w:val="002A3599"/>
    <w:rsid w:val="002C0B27"/>
    <w:rsid w:val="002C5D6A"/>
    <w:rsid w:val="002C6E6F"/>
    <w:rsid w:val="002D07F8"/>
    <w:rsid w:val="002D4342"/>
    <w:rsid w:val="0030294C"/>
    <w:rsid w:val="0030632E"/>
    <w:rsid w:val="00306F10"/>
    <w:rsid w:val="00317289"/>
    <w:rsid w:val="00345CFC"/>
    <w:rsid w:val="00363913"/>
    <w:rsid w:val="00372435"/>
    <w:rsid w:val="00381778"/>
    <w:rsid w:val="00391BC9"/>
    <w:rsid w:val="00393233"/>
    <w:rsid w:val="00394CAF"/>
    <w:rsid w:val="0039620C"/>
    <w:rsid w:val="00397FF1"/>
    <w:rsid w:val="003A658E"/>
    <w:rsid w:val="003A6FB3"/>
    <w:rsid w:val="003B37B2"/>
    <w:rsid w:val="003B4FE4"/>
    <w:rsid w:val="003C12B4"/>
    <w:rsid w:val="003C3348"/>
    <w:rsid w:val="003F1F95"/>
    <w:rsid w:val="003F58BD"/>
    <w:rsid w:val="00405328"/>
    <w:rsid w:val="0042185A"/>
    <w:rsid w:val="00433C0A"/>
    <w:rsid w:val="004353CF"/>
    <w:rsid w:val="004374D9"/>
    <w:rsid w:val="00440052"/>
    <w:rsid w:val="004430BF"/>
    <w:rsid w:val="004467D1"/>
    <w:rsid w:val="00446FEB"/>
    <w:rsid w:val="00466E8F"/>
    <w:rsid w:val="004758AF"/>
    <w:rsid w:val="00483E8C"/>
    <w:rsid w:val="00486FC7"/>
    <w:rsid w:val="00493B3F"/>
    <w:rsid w:val="004948FD"/>
    <w:rsid w:val="004A6E6E"/>
    <w:rsid w:val="004B2197"/>
    <w:rsid w:val="004B34B4"/>
    <w:rsid w:val="004C1419"/>
    <w:rsid w:val="004C29E8"/>
    <w:rsid w:val="004D3C2A"/>
    <w:rsid w:val="004E1CA6"/>
    <w:rsid w:val="004E34AD"/>
    <w:rsid w:val="004E6D8E"/>
    <w:rsid w:val="004F2160"/>
    <w:rsid w:val="004F2FFE"/>
    <w:rsid w:val="004F4855"/>
    <w:rsid w:val="004F7BC0"/>
    <w:rsid w:val="00507285"/>
    <w:rsid w:val="00517903"/>
    <w:rsid w:val="00523C94"/>
    <w:rsid w:val="00532402"/>
    <w:rsid w:val="005349E0"/>
    <w:rsid w:val="005360AB"/>
    <w:rsid w:val="00566DFD"/>
    <w:rsid w:val="005673F8"/>
    <w:rsid w:val="0057119A"/>
    <w:rsid w:val="00585248"/>
    <w:rsid w:val="00586BD2"/>
    <w:rsid w:val="005A6F69"/>
    <w:rsid w:val="005B60AE"/>
    <w:rsid w:val="005C123F"/>
    <w:rsid w:val="005C140E"/>
    <w:rsid w:val="005C47CE"/>
    <w:rsid w:val="005C7F2E"/>
    <w:rsid w:val="005D4B4C"/>
    <w:rsid w:val="005E0C06"/>
    <w:rsid w:val="005E53FF"/>
    <w:rsid w:val="005F1CEE"/>
    <w:rsid w:val="005F4619"/>
    <w:rsid w:val="005F710E"/>
    <w:rsid w:val="005F741A"/>
    <w:rsid w:val="0061408B"/>
    <w:rsid w:val="00623142"/>
    <w:rsid w:val="00645B8F"/>
    <w:rsid w:val="0064608F"/>
    <w:rsid w:val="0064725C"/>
    <w:rsid w:val="00665F05"/>
    <w:rsid w:val="00686FFE"/>
    <w:rsid w:val="006876F4"/>
    <w:rsid w:val="00696593"/>
    <w:rsid w:val="00697AD1"/>
    <w:rsid w:val="006A17F1"/>
    <w:rsid w:val="006B1C1F"/>
    <w:rsid w:val="006D5297"/>
    <w:rsid w:val="006D59C7"/>
    <w:rsid w:val="006E0824"/>
    <w:rsid w:val="006F0388"/>
    <w:rsid w:val="006F3585"/>
    <w:rsid w:val="00710BDC"/>
    <w:rsid w:val="00711D2D"/>
    <w:rsid w:val="007132A9"/>
    <w:rsid w:val="00714441"/>
    <w:rsid w:val="00716F66"/>
    <w:rsid w:val="00720B35"/>
    <w:rsid w:val="00721027"/>
    <w:rsid w:val="00722BD3"/>
    <w:rsid w:val="00730301"/>
    <w:rsid w:val="0073698A"/>
    <w:rsid w:val="00737B4F"/>
    <w:rsid w:val="007517A6"/>
    <w:rsid w:val="007520AF"/>
    <w:rsid w:val="007569AA"/>
    <w:rsid w:val="00760B4C"/>
    <w:rsid w:val="007625BB"/>
    <w:rsid w:val="00763304"/>
    <w:rsid w:val="00765757"/>
    <w:rsid w:val="00770BA7"/>
    <w:rsid w:val="00792F78"/>
    <w:rsid w:val="007961F1"/>
    <w:rsid w:val="007A391E"/>
    <w:rsid w:val="007B57F9"/>
    <w:rsid w:val="007B7194"/>
    <w:rsid w:val="007C14E6"/>
    <w:rsid w:val="007C716C"/>
    <w:rsid w:val="007D3E44"/>
    <w:rsid w:val="007D64A6"/>
    <w:rsid w:val="007D7AD2"/>
    <w:rsid w:val="007E30D6"/>
    <w:rsid w:val="007F2D6D"/>
    <w:rsid w:val="007F2F9A"/>
    <w:rsid w:val="007F321F"/>
    <w:rsid w:val="00811057"/>
    <w:rsid w:val="008236D4"/>
    <w:rsid w:val="00825473"/>
    <w:rsid w:val="008441A5"/>
    <w:rsid w:val="008539A5"/>
    <w:rsid w:val="00853C8B"/>
    <w:rsid w:val="0085450B"/>
    <w:rsid w:val="00855CD2"/>
    <w:rsid w:val="00867EA9"/>
    <w:rsid w:val="00871AD2"/>
    <w:rsid w:val="00883A21"/>
    <w:rsid w:val="00891538"/>
    <w:rsid w:val="008939ED"/>
    <w:rsid w:val="008B2215"/>
    <w:rsid w:val="008B2532"/>
    <w:rsid w:val="008B60D2"/>
    <w:rsid w:val="008B6F61"/>
    <w:rsid w:val="008D684F"/>
    <w:rsid w:val="008E13C3"/>
    <w:rsid w:val="008E4E11"/>
    <w:rsid w:val="008F4B4A"/>
    <w:rsid w:val="00903A0E"/>
    <w:rsid w:val="00906AEF"/>
    <w:rsid w:val="00911433"/>
    <w:rsid w:val="00912DE2"/>
    <w:rsid w:val="00913147"/>
    <w:rsid w:val="009228A1"/>
    <w:rsid w:val="00924823"/>
    <w:rsid w:val="00924C3C"/>
    <w:rsid w:val="009300E0"/>
    <w:rsid w:val="00933AFF"/>
    <w:rsid w:val="009365AF"/>
    <w:rsid w:val="0093707C"/>
    <w:rsid w:val="0094173F"/>
    <w:rsid w:val="00953A16"/>
    <w:rsid w:val="00963A3F"/>
    <w:rsid w:val="00975825"/>
    <w:rsid w:val="00976467"/>
    <w:rsid w:val="00983E76"/>
    <w:rsid w:val="00985EE6"/>
    <w:rsid w:val="009954BB"/>
    <w:rsid w:val="009A0A8A"/>
    <w:rsid w:val="009A12EE"/>
    <w:rsid w:val="009A2ED6"/>
    <w:rsid w:val="009C1689"/>
    <w:rsid w:val="009C5977"/>
    <w:rsid w:val="009D432F"/>
    <w:rsid w:val="009D4DE4"/>
    <w:rsid w:val="009D577A"/>
    <w:rsid w:val="009E272F"/>
    <w:rsid w:val="009E6CC4"/>
    <w:rsid w:val="009F5A50"/>
    <w:rsid w:val="00A011E2"/>
    <w:rsid w:val="00A03201"/>
    <w:rsid w:val="00A05841"/>
    <w:rsid w:val="00A075D3"/>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834E6"/>
    <w:rsid w:val="00A85F88"/>
    <w:rsid w:val="00A8784E"/>
    <w:rsid w:val="00AA46E8"/>
    <w:rsid w:val="00AA4C3E"/>
    <w:rsid w:val="00AA58FF"/>
    <w:rsid w:val="00AC0EE8"/>
    <w:rsid w:val="00AC3B78"/>
    <w:rsid w:val="00AD1FEF"/>
    <w:rsid w:val="00AE04BD"/>
    <w:rsid w:val="00AE1A7B"/>
    <w:rsid w:val="00AE64B7"/>
    <w:rsid w:val="00AF386E"/>
    <w:rsid w:val="00AF6E40"/>
    <w:rsid w:val="00B02180"/>
    <w:rsid w:val="00B11042"/>
    <w:rsid w:val="00B14CFC"/>
    <w:rsid w:val="00B23316"/>
    <w:rsid w:val="00B30703"/>
    <w:rsid w:val="00B36DC4"/>
    <w:rsid w:val="00B436FF"/>
    <w:rsid w:val="00B47414"/>
    <w:rsid w:val="00B57717"/>
    <w:rsid w:val="00B57CBF"/>
    <w:rsid w:val="00B602D8"/>
    <w:rsid w:val="00B67301"/>
    <w:rsid w:val="00B73A05"/>
    <w:rsid w:val="00B75E5C"/>
    <w:rsid w:val="00B76CED"/>
    <w:rsid w:val="00B83C59"/>
    <w:rsid w:val="00B854B9"/>
    <w:rsid w:val="00B86F82"/>
    <w:rsid w:val="00BA5D10"/>
    <w:rsid w:val="00BB5DD6"/>
    <w:rsid w:val="00BC2D2E"/>
    <w:rsid w:val="00BD4618"/>
    <w:rsid w:val="00C027A7"/>
    <w:rsid w:val="00C05D5D"/>
    <w:rsid w:val="00C12476"/>
    <w:rsid w:val="00C1630A"/>
    <w:rsid w:val="00C20A69"/>
    <w:rsid w:val="00C23AA8"/>
    <w:rsid w:val="00C374C8"/>
    <w:rsid w:val="00C436A1"/>
    <w:rsid w:val="00C564C4"/>
    <w:rsid w:val="00C61567"/>
    <w:rsid w:val="00C648CC"/>
    <w:rsid w:val="00C74118"/>
    <w:rsid w:val="00C76C86"/>
    <w:rsid w:val="00C91D9B"/>
    <w:rsid w:val="00CA0145"/>
    <w:rsid w:val="00CA0ECC"/>
    <w:rsid w:val="00CA4319"/>
    <w:rsid w:val="00CA6FD4"/>
    <w:rsid w:val="00CA7502"/>
    <w:rsid w:val="00CB3EED"/>
    <w:rsid w:val="00CC1A5C"/>
    <w:rsid w:val="00CC1B2A"/>
    <w:rsid w:val="00CC3905"/>
    <w:rsid w:val="00CD3C1D"/>
    <w:rsid w:val="00CF6CFB"/>
    <w:rsid w:val="00D11C81"/>
    <w:rsid w:val="00D15D00"/>
    <w:rsid w:val="00D25776"/>
    <w:rsid w:val="00D30357"/>
    <w:rsid w:val="00D34FCB"/>
    <w:rsid w:val="00D412B6"/>
    <w:rsid w:val="00D46594"/>
    <w:rsid w:val="00D538B2"/>
    <w:rsid w:val="00D543AC"/>
    <w:rsid w:val="00D602CD"/>
    <w:rsid w:val="00D842EE"/>
    <w:rsid w:val="00D8718F"/>
    <w:rsid w:val="00D975DC"/>
    <w:rsid w:val="00DA2406"/>
    <w:rsid w:val="00DA410E"/>
    <w:rsid w:val="00DB48B3"/>
    <w:rsid w:val="00DC40D2"/>
    <w:rsid w:val="00DC6C84"/>
    <w:rsid w:val="00DD0A99"/>
    <w:rsid w:val="00DD2777"/>
    <w:rsid w:val="00DD3E39"/>
    <w:rsid w:val="00DE180C"/>
    <w:rsid w:val="00DE2EB9"/>
    <w:rsid w:val="00DE500A"/>
    <w:rsid w:val="00DE6819"/>
    <w:rsid w:val="00DF530C"/>
    <w:rsid w:val="00E03D3B"/>
    <w:rsid w:val="00E075E7"/>
    <w:rsid w:val="00E12979"/>
    <w:rsid w:val="00E15665"/>
    <w:rsid w:val="00E16D47"/>
    <w:rsid w:val="00E203F1"/>
    <w:rsid w:val="00E26B0F"/>
    <w:rsid w:val="00E26EE5"/>
    <w:rsid w:val="00E30E6F"/>
    <w:rsid w:val="00E33633"/>
    <w:rsid w:val="00E36336"/>
    <w:rsid w:val="00E37335"/>
    <w:rsid w:val="00E45046"/>
    <w:rsid w:val="00E500BC"/>
    <w:rsid w:val="00E70FAC"/>
    <w:rsid w:val="00E82F9C"/>
    <w:rsid w:val="00E858B1"/>
    <w:rsid w:val="00E85E69"/>
    <w:rsid w:val="00E96997"/>
    <w:rsid w:val="00EA1F1A"/>
    <w:rsid w:val="00EA731B"/>
    <w:rsid w:val="00EB669B"/>
    <w:rsid w:val="00EC5D0E"/>
    <w:rsid w:val="00EE41F5"/>
    <w:rsid w:val="00EE41F9"/>
    <w:rsid w:val="00F24A7C"/>
    <w:rsid w:val="00F25654"/>
    <w:rsid w:val="00F45EA9"/>
    <w:rsid w:val="00F50553"/>
    <w:rsid w:val="00F57206"/>
    <w:rsid w:val="00F602C9"/>
    <w:rsid w:val="00F677D5"/>
    <w:rsid w:val="00F7614B"/>
    <w:rsid w:val="00F812B9"/>
    <w:rsid w:val="00F82947"/>
    <w:rsid w:val="00F861C1"/>
    <w:rsid w:val="00F92DE7"/>
    <w:rsid w:val="00F953D5"/>
    <w:rsid w:val="00FA2358"/>
    <w:rsid w:val="00FA482D"/>
    <w:rsid w:val="00FB09D6"/>
    <w:rsid w:val="00FB1C65"/>
    <w:rsid w:val="00FB58F3"/>
    <w:rsid w:val="00FC6431"/>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11.png"/><Relationship Id="rId50" Type="http://schemas.openxmlformats.org/officeDocument/2006/relationships/image" Target="media/image28.emf"/><Relationship Id="rId55" Type="http://schemas.openxmlformats.org/officeDocument/2006/relationships/image" Target="media/image33.emf"/><Relationship Id="rId63" Type="http://schemas.openxmlformats.org/officeDocument/2006/relationships/chart" Target="charts/chart1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chart" Target="charts/chart3.xml"/><Relationship Id="rId29" Type="http://schemas.openxmlformats.org/officeDocument/2006/relationships/image" Target="media/image12.emf"/><Relationship Id="rId11" Type="http://schemas.openxmlformats.org/officeDocument/2006/relationships/hyperlink" Target="https://github.com/hollygene/Dosage_Compensation/blob/master/DC_workflow_old_MA.Rmd" TargetMode="External"/><Relationship Id="rId24" Type="http://schemas.openxmlformats.org/officeDocument/2006/relationships/image" Target="media/image7.png"/><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chart" Target="charts/chart6.xml"/><Relationship Id="rId53" Type="http://schemas.openxmlformats.org/officeDocument/2006/relationships/image" Target="media/image31.emf"/><Relationship Id="rId58" Type="http://schemas.openxmlformats.org/officeDocument/2006/relationships/image" Target="media/image36.emf"/><Relationship Id="rId66"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chart" Target="charts/chart9.xml"/><Relationship Id="rId1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chart" Target="charts/chart7.xml"/><Relationship Id="rId56" Type="http://schemas.openxmlformats.org/officeDocument/2006/relationships/image" Target="media/image34.emf"/><Relationship Id="rId64" Type="http://schemas.openxmlformats.org/officeDocument/2006/relationships/fontTable" Target="fontTable.xml"/><Relationship Id="rId8" Type="http://schemas.openxmlformats.org/officeDocument/2006/relationships/hyperlink" Target="https://www.bioinformatics.babraham.ac.uk/projects/fastqc/" TargetMode="External"/><Relationship Id="rId51" Type="http://schemas.openxmlformats.org/officeDocument/2006/relationships/image" Target="media/image29.emf"/><Relationship Id="rId3" Type="http://schemas.openxmlformats.org/officeDocument/2006/relationships/settings" Target="settings.xml"/><Relationship Id="rId12" Type="http://schemas.openxmlformats.org/officeDocument/2006/relationships/hyperlink" Target="https://github.com/hollygene/Dosage_Compensation/blob/master/DC_workflow.Rmd" TargetMode="External"/><Relationship Id="rId17" Type="http://schemas.openxmlformats.org/officeDocument/2006/relationships/chart" Target="charts/chart4.xml"/><Relationship Id="rId25" Type="http://schemas.openxmlformats.org/officeDocument/2006/relationships/image" Target="media/image8.png"/><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100.emf"/><Relationship Id="rId59" Type="http://schemas.openxmlformats.org/officeDocument/2006/relationships/image" Target="media/image37.emf"/><Relationship Id="rId20" Type="http://schemas.openxmlformats.org/officeDocument/2006/relationships/image" Target="media/image3.png"/><Relationship Id="rId41" Type="http://schemas.openxmlformats.org/officeDocument/2006/relationships/image" Target="media/image24.emf"/><Relationship Id="rId54" Type="http://schemas.openxmlformats.org/officeDocument/2006/relationships/image" Target="media/image32.emf"/><Relationship Id="rId62" Type="http://schemas.openxmlformats.org/officeDocument/2006/relationships/chart" Target="charts/chart10.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chart" Target="charts/chart8.xml"/><Relationship Id="rId57" Type="http://schemas.openxmlformats.org/officeDocument/2006/relationships/image" Target="media/image35.emf"/><Relationship Id="rId10" Type="http://schemas.openxmlformats.org/officeDocument/2006/relationships/hyperlink" Target="https://github.com/hollygene/Dosage_Compensation/blob/master/DC_workflow_April2017.sh" TargetMode="External"/><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image" Target="media/image30.emf"/><Relationship Id="rId60" Type="http://schemas.openxmlformats.org/officeDocument/2006/relationships/image" Target="media/image38.emf"/><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support.illumina.com/sequencing/sequencing_software/igenome.html" TargetMode="External"/><Relationship Id="rId13" Type="http://schemas.openxmlformats.org/officeDocument/2006/relationships/image" Target="media/image1.emf"/><Relationship Id="rId18" Type="http://schemas.openxmlformats.org/officeDocument/2006/relationships/chart" Target="charts/chart5.xml"/><Relationship Id="rId39" Type="http://schemas.openxmlformats.org/officeDocument/2006/relationships/image" Target="media/image22.emf"/></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1F-5D44-8244-0AE9640782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1F-5D44-8244-0AE9640782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1F-5D44-8244-0AE9640782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1F-5D44-8244-0AE96407826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1F-5D44-8244-0AE96407826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71F-5D44-8244-0AE964078269}"/>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571F-5D44-8244-0AE96407826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3-9240-BE66-79C098B6BF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B03-9240-BE66-79C098B6BF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B03-9240-BE66-79C098B6BF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B03-9240-BE66-79C098B6BF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B03-9240-BE66-79C098B6BF27}"/>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FB03-9240-BE66-79C098B6BF2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a:t>
            </a:r>
            <a:r>
              <a:rPr lang="en-US" baseline="0"/>
              <a:t> Strain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Sheet10!$S$1</c:f>
              <c:strCache>
                <c:ptCount val="1"/>
                <c:pt idx="0">
                  <c:v># chromosomes</c:v>
                </c:pt>
              </c:strCache>
            </c:strRef>
          </c:tx>
          <c:spPr>
            <a:ln w="2540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Sheet10!$R$2:$R$12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Sheet10!$S$2:$S$12</c:f>
              <c:numCache>
                <c:formatCode>General</c:formatCode>
                <c:ptCount val="11"/>
                <c:pt idx="0">
                  <c:v>7</c:v>
                </c:pt>
                <c:pt idx="1">
                  <c:v>2</c:v>
                </c:pt>
                <c:pt idx="2">
                  <c:v>2</c:v>
                </c:pt>
                <c:pt idx="3">
                  <c:v>1</c:v>
                </c:pt>
                <c:pt idx="4">
                  <c:v>0</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00E3-D642-8609-D8D8C48D5ABB}"/>
            </c:ext>
          </c:extLst>
        </c:ser>
        <c:dLbls>
          <c:showLegendKey val="0"/>
          <c:showVal val="0"/>
          <c:showCatName val="0"/>
          <c:showSerName val="0"/>
          <c:showPercent val="0"/>
          <c:showBubbleSize val="0"/>
        </c:dLbls>
        <c:axId val="1747537087"/>
        <c:axId val="1747538719"/>
      </c:scatterChart>
      <c:valAx>
        <c:axId val="1747537087"/>
        <c:scaling>
          <c:orientation val="minMax"/>
          <c:max val="10"/>
          <c:min val="0"/>
        </c:scaling>
        <c:delete val="0"/>
        <c:axPos val="b"/>
        <c:minorGridlines>
          <c:spPr>
            <a:ln w="9525" cap="flat" cmpd="sng" algn="ctr">
              <a:no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8719"/>
        <c:crosses val="autoZero"/>
        <c:crossBetween val="midCat"/>
        <c:majorUnit val="2"/>
      </c:valAx>
      <c:valAx>
        <c:axId val="1747538719"/>
        <c:scaling>
          <c:orientation val="minMax"/>
          <c:max val="12"/>
          <c:min val="0"/>
        </c:scaling>
        <c:delete val="0"/>
        <c:axPos val="l"/>
        <c:majorGridlines>
          <c:spPr>
            <a:ln w="9525" cap="flat" cmpd="sng" algn="ctr">
              <a:no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7087"/>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1790</TotalTime>
  <Pages>47</Pages>
  <Words>16243</Words>
  <Characters>92589</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73</cp:revision>
  <dcterms:created xsi:type="dcterms:W3CDTF">2019-09-04T18:21:00Z</dcterms:created>
  <dcterms:modified xsi:type="dcterms:W3CDTF">2020-07-08T13:34:00Z</dcterms:modified>
</cp:coreProperties>
</file>