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1E6F66" w14:textId="77777777" w:rsidR="00523C94" w:rsidRDefault="004F7BC0" w:rsidP="004353CF">
      <w:pPr>
        <w:spacing w:line="360" w:lineRule="auto"/>
        <w:pPrChange w:id="0" w:author="Holly Celina Mcqueary" w:date="2019-09-04T14:07:00Z">
          <w:pPr/>
        </w:pPrChange>
      </w:pPr>
      <w:r>
        <w:t>Results Section DC Paper</w:t>
      </w:r>
    </w:p>
    <w:p w14:paraId="4CA441AB" w14:textId="447E108D" w:rsidR="004F7BC0" w:rsidRPr="00EA731B" w:rsidRDefault="004F7BC0" w:rsidP="004353CF">
      <w:pPr>
        <w:spacing w:line="360" w:lineRule="auto"/>
        <w:rPr>
          <w:rFonts w:ascii="Arial" w:hAnsi="Arial" w:cs="Arial"/>
          <w:b/>
          <w:color w:val="000000"/>
          <w:sz w:val="22"/>
          <w:szCs w:val="117"/>
        </w:rPr>
        <w:pPrChange w:id="1" w:author="Holly Celina Mcqueary" w:date="2019-09-04T14:07:00Z">
          <w:pPr/>
        </w:pPrChange>
      </w:pPr>
      <w:r w:rsidRPr="00FC53CF">
        <w:rPr>
          <w:rFonts w:ascii="Arial" w:eastAsia="Times New Roman" w:hAnsi="Arial" w:cs="Arial"/>
          <w:b/>
          <w:sz w:val="22"/>
        </w:rPr>
        <w:t>Result</w:t>
      </w:r>
      <w:r w:rsidRPr="00EA731B">
        <w:rPr>
          <w:rFonts w:ascii="Arial" w:hAnsi="Arial" w:cs="Arial"/>
          <w:b/>
          <w:color w:val="000000"/>
          <w:sz w:val="22"/>
          <w:szCs w:val="117"/>
        </w:rPr>
        <w:t>s</w:t>
      </w:r>
    </w:p>
    <w:p w14:paraId="334DC525" w14:textId="77777777" w:rsidR="00A21C74" w:rsidRDefault="00A21C74" w:rsidP="004353CF">
      <w:pPr>
        <w:spacing w:line="360" w:lineRule="auto"/>
        <w:rPr>
          <w:rFonts w:ascii="Arial" w:eastAsia="Times New Roman" w:hAnsi="Arial" w:cs="Arial"/>
          <w:sz w:val="22"/>
        </w:rPr>
        <w:pPrChange w:id="2" w:author="Holly Celina Mcqueary" w:date="2019-09-04T14:07:00Z">
          <w:pPr/>
        </w:pPrChange>
      </w:pPr>
    </w:p>
    <w:p w14:paraId="54781E01" w14:textId="03104ED4" w:rsidR="004F7BC0" w:rsidRDefault="004F7BC0" w:rsidP="004353CF">
      <w:pPr>
        <w:spacing w:line="360" w:lineRule="auto"/>
        <w:rPr>
          <w:rFonts w:ascii="Arial" w:hAnsi="Arial" w:cs="Arial"/>
          <w:i/>
          <w:color w:val="000000"/>
          <w:sz w:val="22"/>
          <w:szCs w:val="22"/>
        </w:rPr>
        <w:pPrChange w:id="3" w:author="Holly Celina Mcqueary" w:date="2019-09-04T14:07:00Z">
          <w:pPr/>
        </w:pPrChange>
      </w:pPr>
      <w:r w:rsidRPr="00F46192">
        <w:rPr>
          <w:rFonts w:ascii="Arial" w:hAnsi="Arial" w:cs="Arial"/>
          <w:i/>
          <w:color w:val="000000"/>
          <w:sz w:val="22"/>
          <w:szCs w:val="22"/>
        </w:rPr>
        <w:t>Rate of spontaneous aneuploidy is</w:t>
      </w:r>
      <w:r>
        <w:rPr>
          <w:rFonts w:ascii="Arial" w:hAnsi="Arial" w:cs="Arial"/>
          <w:i/>
          <w:color w:val="000000"/>
          <w:sz w:val="22"/>
          <w:szCs w:val="22"/>
        </w:rPr>
        <w:t xml:space="preserve"> nearly twice</w:t>
      </w:r>
      <w:r w:rsidRPr="00F46192">
        <w:rPr>
          <w:rFonts w:ascii="Arial" w:hAnsi="Arial" w:cs="Arial"/>
          <w:i/>
          <w:color w:val="000000"/>
          <w:sz w:val="22"/>
          <w:szCs w:val="22"/>
        </w:rPr>
        <w:t xml:space="preserve"> as high in hybrid strain than lab strain</w:t>
      </w:r>
    </w:p>
    <w:p w14:paraId="68267006" w14:textId="71858980" w:rsidR="004F7BC0" w:rsidRPr="003135B3" w:rsidRDefault="00F7614B" w:rsidP="004353CF">
      <w:pPr>
        <w:spacing w:line="360" w:lineRule="auto"/>
        <w:rPr>
          <w:rFonts w:ascii="Arial" w:hAnsi="Arial" w:cs="Arial"/>
          <w:color w:val="000000"/>
          <w:sz w:val="22"/>
          <w:szCs w:val="22"/>
        </w:rPr>
        <w:pPrChange w:id="4" w:author="Holly Celina Mcqueary" w:date="2019-09-04T14:07:00Z">
          <w:pPr/>
        </w:pPrChange>
      </w:pPr>
      <w:r>
        <w:rPr>
          <w:rFonts w:ascii="Arial" w:hAnsi="Arial" w:cs="Arial"/>
          <w:color w:val="000000"/>
          <w:sz w:val="22"/>
          <w:szCs w:val="22"/>
        </w:rPr>
        <w:tab/>
        <w:t xml:space="preserve">The rate of spontaneous aneuploidy in the heterozygous hybrid strain was 1.82 </w:t>
      </w:r>
      <w:r w:rsidR="00405328">
        <w:rPr>
          <w:rFonts w:ascii="Arial" w:hAnsi="Arial" w:cs="Arial"/>
          <w:color w:val="000000"/>
          <w:sz w:val="22"/>
          <w:szCs w:val="22"/>
        </w:rPr>
        <w:t>x 10</w:t>
      </w:r>
      <w:r w:rsidRPr="00405328">
        <w:rPr>
          <w:rFonts w:ascii="Arial" w:hAnsi="Arial" w:cs="Arial"/>
          <w:color w:val="000000"/>
          <w:sz w:val="22"/>
          <w:szCs w:val="22"/>
          <w:vertAlign w:val="superscript"/>
        </w:rPr>
        <w:t>-04</w:t>
      </w:r>
      <w:r>
        <w:rPr>
          <w:rFonts w:ascii="Arial" w:hAnsi="Arial" w:cs="Arial"/>
          <w:color w:val="000000"/>
          <w:sz w:val="22"/>
          <w:szCs w:val="22"/>
        </w:rPr>
        <w:t xml:space="preserve"> events per genome per generation. The homozygous lab strain had a </w:t>
      </w:r>
      <w:ins w:id="5" w:author="Dave Hall" w:date="2019-08-20T08:49:00Z">
        <w:r w:rsidR="009E6CC4">
          <w:rPr>
            <w:rFonts w:ascii="Arial" w:hAnsi="Arial" w:cs="Arial"/>
            <w:color w:val="000000"/>
            <w:sz w:val="22"/>
            <w:szCs w:val="22"/>
          </w:rPr>
          <w:t xml:space="preserve">significantly lower </w:t>
        </w:r>
      </w:ins>
      <w:r>
        <w:rPr>
          <w:rFonts w:ascii="Arial" w:hAnsi="Arial" w:cs="Arial"/>
          <w:color w:val="000000"/>
          <w:sz w:val="22"/>
          <w:szCs w:val="22"/>
        </w:rPr>
        <w:t xml:space="preserve">rate of 1.04 </w:t>
      </w:r>
      <w:r w:rsidR="00405328">
        <w:rPr>
          <w:rFonts w:ascii="Arial" w:hAnsi="Arial" w:cs="Arial"/>
          <w:color w:val="000000"/>
          <w:sz w:val="22"/>
          <w:szCs w:val="22"/>
        </w:rPr>
        <w:t>x 10</w:t>
      </w:r>
      <w:r w:rsidRPr="00405328">
        <w:rPr>
          <w:rFonts w:ascii="Arial" w:hAnsi="Arial" w:cs="Arial"/>
          <w:color w:val="000000"/>
          <w:sz w:val="22"/>
          <w:szCs w:val="22"/>
          <w:vertAlign w:val="superscript"/>
        </w:rPr>
        <w:t>-04</w:t>
      </w:r>
      <w:r>
        <w:rPr>
          <w:rFonts w:ascii="Arial" w:hAnsi="Arial" w:cs="Arial"/>
          <w:color w:val="000000"/>
          <w:sz w:val="22"/>
          <w:szCs w:val="22"/>
        </w:rPr>
        <w:t xml:space="preserve"> events per genome per generation, </w:t>
      </w:r>
      <w:del w:id="6" w:author="Dave Hall" w:date="2019-08-20T08:48:00Z">
        <w:r w:rsidDel="009E6CC4">
          <w:rPr>
            <w:rFonts w:ascii="Arial" w:hAnsi="Arial" w:cs="Arial"/>
            <w:color w:val="000000"/>
            <w:sz w:val="22"/>
            <w:szCs w:val="22"/>
          </w:rPr>
          <w:delText xml:space="preserve">nearly </w:delText>
        </w:r>
      </w:del>
      <w:ins w:id="7" w:author="Dave Hall" w:date="2019-08-20T08:48:00Z">
        <w:r w:rsidR="009E6CC4">
          <w:rPr>
            <w:rFonts w:ascii="Arial" w:hAnsi="Arial" w:cs="Arial"/>
            <w:color w:val="000000"/>
            <w:sz w:val="22"/>
            <w:szCs w:val="22"/>
          </w:rPr>
          <w:t xml:space="preserve">about </w:t>
        </w:r>
      </w:ins>
      <w:r>
        <w:rPr>
          <w:rFonts w:ascii="Arial" w:hAnsi="Arial" w:cs="Arial"/>
          <w:color w:val="000000"/>
          <w:sz w:val="22"/>
          <w:szCs w:val="22"/>
        </w:rPr>
        <w:t>half that of the heterozygous lab strain (</w:t>
      </w:r>
      <w:r w:rsidRPr="00101CB8">
        <w:rPr>
          <w:rFonts w:ascii="Arial" w:hAnsi="Arial" w:cs="Arial"/>
          <w:i/>
          <w:color w:val="000000"/>
          <w:sz w:val="22"/>
          <w:szCs w:val="22"/>
        </w:rPr>
        <w:t>p</w:t>
      </w:r>
      <w:r>
        <w:rPr>
          <w:rFonts w:ascii="Arial" w:hAnsi="Arial" w:cs="Arial"/>
          <w:color w:val="000000"/>
          <w:sz w:val="22"/>
          <w:szCs w:val="22"/>
        </w:rPr>
        <w:t>=0.0106, Fisher’s exact test</w:t>
      </w:r>
      <w:r w:rsidR="00623142">
        <w:rPr>
          <w:rFonts w:ascii="Arial" w:hAnsi="Arial" w:cs="Arial"/>
          <w:color w:val="000000"/>
          <w:sz w:val="22"/>
          <w:szCs w:val="22"/>
        </w:rPr>
        <w:t xml:space="preserve">, </w:t>
      </w:r>
      <w:commentRangeStart w:id="8"/>
      <w:r w:rsidR="00623142">
        <w:rPr>
          <w:rFonts w:ascii="Arial" w:hAnsi="Arial" w:cs="Arial"/>
          <w:color w:val="000000"/>
          <w:sz w:val="22"/>
          <w:szCs w:val="22"/>
        </w:rPr>
        <w:t>figure 1</w:t>
      </w:r>
      <w:commentRangeEnd w:id="8"/>
      <w:r w:rsidR="009E6CC4">
        <w:rPr>
          <w:rStyle w:val="CommentReference"/>
        </w:rPr>
        <w:commentReference w:id="8"/>
      </w:r>
      <w:r>
        <w:rPr>
          <w:rFonts w:ascii="Arial" w:hAnsi="Arial" w:cs="Arial"/>
          <w:color w:val="000000"/>
          <w:sz w:val="22"/>
          <w:szCs w:val="22"/>
        </w:rPr>
        <w:t xml:space="preserve">). </w:t>
      </w:r>
      <w:commentRangeStart w:id="9"/>
      <w:commentRangeStart w:id="10"/>
      <w:r w:rsidR="001076C4" w:rsidRPr="00D842EE">
        <w:rPr>
          <w:rFonts w:ascii="Arial" w:eastAsia="Times New Roman" w:hAnsi="Arial" w:cs="Arial"/>
          <w:sz w:val="22"/>
        </w:rPr>
        <w:t xml:space="preserve">Previous studies have found that chromosome V is lost spontaneously in </w:t>
      </w:r>
      <w:r w:rsidR="001076C4" w:rsidRPr="00D842EE">
        <w:rPr>
          <w:rFonts w:ascii="Arial" w:eastAsia="Times New Roman" w:hAnsi="Arial" w:cs="Arial"/>
          <w:i/>
          <w:sz w:val="22"/>
        </w:rPr>
        <w:t xml:space="preserve">S. cerevisiae </w:t>
      </w:r>
      <w:r w:rsidR="001076C4" w:rsidRPr="00D842EE">
        <w:rPr>
          <w:rFonts w:ascii="Arial" w:eastAsia="Times New Roman" w:hAnsi="Arial" w:cs="Arial"/>
          <w:sz w:val="22"/>
        </w:rPr>
        <w:t>at a rate of 2-8 x 10</w:t>
      </w:r>
      <w:r w:rsidR="001076C4" w:rsidRPr="00D842EE">
        <w:rPr>
          <w:rFonts w:ascii="Arial" w:eastAsia="Times New Roman" w:hAnsi="Arial" w:cs="Arial"/>
          <w:sz w:val="22"/>
          <w:vertAlign w:val="superscript"/>
        </w:rPr>
        <w:t>-6</w:t>
      </w:r>
      <w:r w:rsidR="001076C4" w:rsidRPr="00D842EE">
        <w:rPr>
          <w:rFonts w:ascii="Arial" w:eastAsia="Times New Roman" w:hAnsi="Arial" w:cs="Arial"/>
          <w:sz w:val="22"/>
        </w:rPr>
        <w:t xml:space="preserve"> cell generations </w:t>
      </w:r>
      <w:r w:rsidR="001076C4" w:rsidRPr="00D842EE">
        <w:rPr>
          <w:rFonts w:ascii="Arial" w:eastAsia="Times New Roman" w:hAnsi="Arial" w:cs="Arial"/>
          <w:sz w:val="22"/>
        </w:rPr>
        <w:fldChar w:fldCharType="begin"/>
      </w:r>
      <w:r w:rsidR="001076C4" w:rsidRPr="00D842EE">
        <w:rPr>
          <w:rFonts w:ascii="Arial" w:eastAsia="Times New Roman" w:hAnsi="Arial" w:cs="Arial"/>
          <w:sz w:val="22"/>
        </w:rPr>
        <w:instrText xml:space="preserve"> ADDIN EN.CITE &lt;EndNote&gt;&lt;Cite&gt;&lt;Author&gt;Mulla&lt;/Author&gt;&lt;Year&gt;2014&lt;/Year&gt;&lt;RecNum&gt;372&lt;/RecNum&gt;&lt;DisplayText&gt;(&lt;style face="smallcaps"&gt;Mulla&lt;/style&gt;&lt;style face="italic"&gt; et al.&lt;/style&gt; 2014)&lt;/DisplayText&gt;&lt;record&gt;&lt;rec-number&gt;372&lt;/rec-number&gt;&lt;foreign-keys&gt;&lt;key app="EN" db-id="sprxp9feba2er9e22dn52tac2tsrsd225sf5" timestamp="1510865980"&gt;372&lt;/key&gt;&lt;/foreign-keys&gt;&lt;ref-type name="Journal Article"&gt;17&lt;/ref-type&gt;&lt;contributors&gt;&lt;authors&gt;&lt;author&gt;Mulla, Wahid&lt;/author&gt;&lt;author&gt;Zhu, Jin&lt;/author&gt;&lt;author&gt;Li, Rong&lt;/author&gt;&lt;/authors&gt;&lt;/contributors&gt;&lt;titles&gt;&lt;title&gt;Yeast: a simple model system to study complex phenomena of aneuploidy&lt;/title&gt;&lt;secondary-title&gt;FEMS microbiology reviews&lt;/secondary-title&gt;&lt;/titles&gt;&lt;periodical&gt;&lt;full-title&gt;FEMS Microbiology Reviews&lt;/full-title&gt;&lt;/periodical&gt;&lt;pages&gt;201-212&lt;/pages&gt;&lt;volume&gt;38&lt;/volume&gt;&lt;number&gt;2&lt;/number&gt;&lt;dates&gt;&lt;year&gt;2014&lt;/year&gt;&lt;/dates&gt;&lt;isbn&gt;1574-6976&lt;/isbn&gt;&lt;urls&gt;&lt;/urls&gt;&lt;/record&gt;&lt;/Cite&gt;&lt;/EndNote&gt;</w:instrText>
      </w:r>
      <w:r w:rsidR="001076C4" w:rsidRPr="00D842EE">
        <w:rPr>
          <w:rFonts w:ascii="Arial" w:eastAsia="Times New Roman" w:hAnsi="Arial" w:cs="Arial"/>
          <w:sz w:val="22"/>
        </w:rPr>
        <w:fldChar w:fldCharType="separate"/>
      </w:r>
      <w:r w:rsidR="001076C4" w:rsidRPr="00D842EE">
        <w:rPr>
          <w:rFonts w:ascii="Arial" w:eastAsia="Times New Roman" w:hAnsi="Arial" w:cs="Arial"/>
          <w:noProof/>
          <w:sz w:val="22"/>
        </w:rPr>
        <w:t>(</w:t>
      </w:r>
      <w:r w:rsidR="001076C4" w:rsidRPr="00D842EE">
        <w:rPr>
          <w:rFonts w:ascii="Arial" w:eastAsia="Times New Roman" w:hAnsi="Arial" w:cs="Arial"/>
          <w:smallCaps/>
          <w:noProof/>
          <w:sz w:val="22"/>
        </w:rPr>
        <w:t>Mulla</w:t>
      </w:r>
      <w:r w:rsidR="001076C4" w:rsidRPr="00D842EE">
        <w:rPr>
          <w:rFonts w:ascii="Arial" w:eastAsia="Times New Roman" w:hAnsi="Arial" w:cs="Arial"/>
          <w:i/>
          <w:noProof/>
          <w:sz w:val="22"/>
        </w:rPr>
        <w:t xml:space="preserve"> et al.</w:t>
      </w:r>
      <w:r w:rsidR="001076C4" w:rsidRPr="00D842EE">
        <w:rPr>
          <w:rFonts w:ascii="Arial" w:eastAsia="Times New Roman" w:hAnsi="Arial" w:cs="Arial"/>
          <w:noProof/>
          <w:sz w:val="22"/>
        </w:rPr>
        <w:t xml:space="preserve"> 2014)</w:t>
      </w:r>
      <w:r w:rsidR="001076C4" w:rsidRPr="00D842EE">
        <w:rPr>
          <w:rFonts w:ascii="Arial" w:eastAsia="Times New Roman" w:hAnsi="Arial" w:cs="Arial"/>
          <w:sz w:val="22"/>
        </w:rPr>
        <w:fldChar w:fldCharType="end"/>
      </w:r>
      <w:r w:rsidR="001076C4" w:rsidRPr="00D842EE">
        <w:rPr>
          <w:rFonts w:ascii="Arial" w:eastAsia="Times New Roman" w:hAnsi="Arial" w:cs="Arial"/>
          <w:sz w:val="22"/>
        </w:rPr>
        <w:t>.</w:t>
      </w:r>
      <w:r w:rsidR="001076C4">
        <w:rPr>
          <w:rFonts w:ascii="Arial" w:eastAsia="Times New Roman" w:hAnsi="Arial" w:cs="Arial"/>
          <w:sz w:val="22"/>
        </w:rPr>
        <w:t xml:space="preserve"> </w:t>
      </w:r>
      <w:commentRangeEnd w:id="9"/>
      <w:r w:rsidR="001076C4">
        <w:rPr>
          <w:rStyle w:val="CommentReference"/>
        </w:rPr>
        <w:commentReference w:id="9"/>
      </w:r>
      <w:commentRangeEnd w:id="10"/>
      <w:r w:rsidR="009E6CC4">
        <w:rPr>
          <w:rStyle w:val="CommentReference"/>
        </w:rPr>
        <w:commentReference w:id="10"/>
      </w:r>
    </w:p>
    <w:p w14:paraId="049392E4" w14:textId="2909361E" w:rsidR="00121EC8" w:rsidRDefault="004F7BC0" w:rsidP="004353CF">
      <w:pPr>
        <w:spacing w:line="360" w:lineRule="auto"/>
        <w:ind w:firstLine="720"/>
        <w:rPr>
          <w:rFonts w:ascii="Arial" w:eastAsia="Times New Roman" w:hAnsi="Arial" w:cs="Arial"/>
          <w:sz w:val="22"/>
        </w:rPr>
        <w:pPrChange w:id="11" w:author="Holly Celina Mcqueary" w:date="2019-09-04T14:07:00Z">
          <w:pPr>
            <w:ind w:firstLine="720"/>
          </w:pPr>
        </w:pPrChange>
      </w:pPr>
      <w:r>
        <w:rPr>
          <w:rFonts w:ascii="Arial" w:eastAsia="Times New Roman" w:hAnsi="Arial" w:cs="Arial"/>
          <w:sz w:val="22"/>
        </w:rPr>
        <w:t xml:space="preserve">For the lab strain, 31 out of 145 sequenced samples were found to be aneuploid </w:t>
      </w:r>
      <w:r>
        <w:rPr>
          <w:rFonts w:ascii="Arial" w:eastAsia="Times New Roman" w:hAnsi="Arial" w:cs="Arial"/>
          <w:sz w:val="22"/>
        </w:rPr>
        <w:fldChar w:fldCharType="begin"/>
      </w:r>
      <w:r w:rsidR="00394CAF">
        <w:rPr>
          <w:rFonts w:ascii="Arial" w:eastAsia="Times New Roman" w:hAnsi="Arial" w:cs="Arial"/>
          <w:sz w:val="22"/>
        </w:rPr>
        <w:instrText xml:space="preserve"> ADDIN EN.CITE &lt;EndNote&gt;&lt;Cite&gt;&lt;Author&gt;Zhu&lt;/Author&gt;&lt;Year&gt;2014&lt;/Year&gt;&lt;RecNum&gt;56&lt;/RecNum&gt;&lt;DisplayText&gt;(&lt;style face="smallcaps"&gt;Zhu&lt;/style&gt;&lt;style face="italic"&gt; et al.&lt;/style&gt; 2014)&lt;/DisplayText&gt;&lt;record&gt;&lt;rec-number&gt;56&lt;/rec-number&gt;&lt;foreign-keys&gt;&lt;key app="EN" db-id="patepv5dd5d00ue2wzp5ex0sta0r0a5r5t2t" timestamp="1559675115" guid="d633403f-6418-491b-b76b-aaa4a42f9cab"&gt;56&lt;/key&gt;&lt;/foreign-keys&gt;&lt;ref-type name="Journal Article"&gt;17&lt;/ref-type&gt;&lt;contributors&gt;&lt;authors&gt;&lt;author&gt;Zhu, Yuan O&lt;/author&gt;&lt;author&gt;Siegal, Mark L&lt;/author&gt;&lt;author&gt;Hall, David W&lt;/author&gt;&lt;author&gt;Petrov, Dmitri A&lt;/author&gt;&lt;/authors&gt;&lt;/contributors&gt;&lt;titles&gt;&lt;title&gt;Precise estimates of mutation rate and spectrum in yeast&lt;/title&gt;&lt;secondary-title&gt;Proceedings of the National Academy of Sciences&lt;/secondary-title&gt;&lt;/titles&gt;&lt;periodical&gt;&lt;full-title&gt;Proceedings of the National Academy of Sciences&lt;/full-title&gt;&lt;/periodical&gt;&lt;pages&gt;E2310-E2318&lt;/pages&gt;&lt;volume&gt;111&lt;/volume&gt;&lt;number&gt;22&lt;/number&gt;&lt;dates&gt;&lt;year&gt;2014&lt;/year&gt;&lt;/dates&gt;&lt;isbn&gt;0027-8424&lt;/isbn&gt;&lt;urls&gt;&lt;/urls&gt;&lt;/record&gt;&lt;/Cite&gt;&lt;/EndNote&gt;</w:instrText>
      </w:r>
      <w:r>
        <w:rPr>
          <w:rFonts w:ascii="Arial" w:eastAsia="Times New Roman" w:hAnsi="Arial" w:cs="Arial"/>
          <w:sz w:val="22"/>
        </w:rPr>
        <w:fldChar w:fldCharType="separate"/>
      </w:r>
      <w:r w:rsidR="00CA6FD4">
        <w:rPr>
          <w:rFonts w:ascii="Arial" w:eastAsia="Times New Roman" w:hAnsi="Arial" w:cs="Arial"/>
          <w:noProof/>
          <w:sz w:val="22"/>
        </w:rPr>
        <w:t>(</w:t>
      </w:r>
      <w:r w:rsidR="00CA6FD4" w:rsidRPr="00CA6FD4">
        <w:rPr>
          <w:rFonts w:ascii="Arial" w:eastAsia="Times New Roman" w:hAnsi="Arial" w:cs="Arial"/>
          <w:smallCaps/>
          <w:noProof/>
          <w:sz w:val="22"/>
        </w:rPr>
        <w:t>Zhu</w:t>
      </w:r>
      <w:r w:rsidR="00CA6FD4" w:rsidRPr="00CA6FD4">
        <w:rPr>
          <w:rFonts w:ascii="Arial" w:eastAsia="Times New Roman" w:hAnsi="Arial" w:cs="Arial"/>
          <w:i/>
          <w:noProof/>
          <w:sz w:val="22"/>
        </w:rPr>
        <w:t xml:space="preserve"> et al.</w:t>
      </w:r>
      <w:r w:rsidR="00CA6FD4">
        <w:rPr>
          <w:rFonts w:ascii="Arial" w:eastAsia="Times New Roman" w:hAnsi="Arial" w:cs="Arial"/>
          <w:noProof/>
          <w:sz w:val="22"/>
        </w:rPr>
        <w:t xml:space="preserve"> 2014)</w:t>
      </w:r>
      <w:r>
        <w:rPr>
          <w:rFonts w:ascii="Arial" w:eastAsia="Times New Roman" w:hAnsi="Arial" w:cs="Arial"/>
          <w:sz w:val="22"/>
        </w:rPr>
        <w:fldChar w:fldCharType="end"/>
      </w:r>
      <w:r>
        <w:rPr>
          <w:rFonts w:ascii="Arial" w:eastAsia="Times New Roman" w:hAnsi="Arial" w:cs="Arial"/>
          <w:sz w:val="22"/>
        </w:rPr>
        <w:t xml:space="preserve">. Of these, 29 had whole-chromosomal duplications, and 2 had whole-chromosomal deletions </w:t>
      </w:r>
      <w:r>
        <w:rPr>
          <w:rFonts w:ascii="Arial" w:eastAsia="Times New Roman" w:hAnsi="Arial" w:cs="Arial"/>
          <w:sz w:val="22"/>
        </w:rPr>
        <w:fldChar w:fldCharType="begin"/>
      </w:r>
      <w:r w:rsidR="00394CAF">
        <w:rPr>
          <w:rFonts w:ascii="Arial" w:eastAsia="Times New Roman" w:hAnsi="Arial" w:cs="Arial"/>
          <w:sz w:val="22"/>
        </w:rPr>
        <w:instrText xml:space="preserve"> ADDIN EN.CITE &lt;EndNote&gt;&lt;Cite&gt;&lt;Author&gt;Zhu&lt;/Author&gt;&lt;Year&gt;2014&lt;/Year&gt;&lt;RecNum&gt;56&lt;/RecNum&gt;&lt;DisplayText&gt;(&lt;style face="smallcaps"&gt;Zhu&lt;/style&gt;&lt;style face="italic"&gt; et al.&lt;/style&gt; 2014)&lt;/DisplayText&gt;&lt;record&gt;&lt;rec-number&gt;56&lt;/rec-number&gt;&lt;foreign-keys&gt;&lt;key app="EN" db-id="patepv5dd5d00ue2wzp5ex0sta0r0a5r5t2t" timestamp="1559675115" guid="d633403f-6418-491b-b76b-aaa4a42f9cab"&gt;56&lt;/key&gt;&lt;/foreign-keys&gt;&lt;ref-type name="Journal Article"&gt;17&lt;/ref-type&gt;&lt;contributors&gt;&lt;authors&gt;&lt;author&gt;Zhu, Yuan O&lt;/author&gt;&lt;author&gt;Siegal, Mark L&lt;/author&gt;&lt;author&gt;Hall, David W&lt;/author&gt;&lt;author&gt;Petrov, Dmitri A&lt;/author&gt;&lt;/authors&gt;&lt;/contributors&gt;&lt;titles&gt;&lt;title&gt;Precise estimates of mutation rate and spectrum in yeast&lt;/title&gt;&lt;secondary-title&gt;Proceedings of the National Academy of Sciences&lt;/secondary-title&gt;&lt;/titles&gt;&lt;periodical&gt;&lt;full-title&gt;Proceedings of the National Academy of Sciences&lt;/full-title&gt;&lt;/periodical&gt;&lt;pages&gt;E2310-E2318&lt;/pages&gt;&lt;volume&gt;111&lt;/volume&gt;&lt;number&gt;22&lt;/number&gt;&lt;dates&gt;&lt;year&gt;2014&lt;/year&gt;&lt;/dates&gt;&lt;isbn&gt;0027-8424&lt;/isbn&gt;&lt;urls&gt;&lt;/urls&gt;&lt;/record&gt;&lt;/Cite&gt;&lt;/EndNote&gt;</w:instrText>
      </w:r>
      <w:r>
        <w:rPr>
          <w:rFonts w:ascii="Arial" w:eastAsia="Times New Roman" w:hAnsi="Arial" w:cs="Arial"/>
          <w:sz w:val="22"/>
        </w:rPr>
        <w:fldChar w:fldCharType="separate"/>
      </w:r>
      <w:r w:rsidR="00CA6FD4">
        <w:rPr>
          <w:rFonts w:ascii="Arial" w:eastAsia="Times New Roman" w:hAnsi="Arial" w:cs="Arial"/>
          <w:noProof/>
          <w:sz w:val="22"/>
        </w:rPr>
        <w:t>(</w:t>
      </w:r>
      <w:r w:rsidR="00CA6FD4" w:rsidRPr="00CA6FD4">
        <w:rPr>
          <w:rFonts w:ascii="Arial" w:eastAsia="Times New Roman" w:hAnsi="Arial" w:cs="Arial"/>
          <w:smallCaps/>
          <w:noProof/>
          <w:sz w:val="22"/>
        </w:rPr>
        <w:t>Zhu</w:t>
      </w:r>
      <w:r w:rsidR="00CA6FD4" w:rsidRPr="00CA6FD4">
        <w:rPr>
          <w:rFonts w:ascii="Arial" w:eastAsia="Times New Roman" w:hAnsi="Arial" w:cs="Arial"/>
          <w:i/>
          <w:noProof/>
          <w:sz w:val="22"/>
        </w:rPr>
        <w:t xml:space="preserve"> et al.</w:t>
      </w:r>
      <w:r w:rsidR="00CA6FD4">
        <w:rPr>
          <w:rFonts w:ascii="Arial" w:eastAsia="Times New Roman" w:hAnsi="Arial" w:cs="Arial"/>
          <w:noProof/>
          <w:sz w:val="22"/>
        </w:rPr>
        <w:t xml:space="preserve"> 2014)</w:t>
      </w:r>
      <w:r>
        <w:rPr>
          <w:rFonts w:ascii="Arial" w:eastAsia="Times New Roman" w:hAnsi="Arial" w:cs="Arial"/>
          <w:sz w:val="22"/>
        </w:rPr>
        <w:fldChar w:fldCharType="end"/>
      </w:r>
      <w:r>
        <w:rPr>
          <w:rFonts w:ascii="Arial" w:eastAsia="Times New Roman" w:hAnsi="Arial" w:cs="Arial"/>
          <w:sz w:val="22"/>
        </w:rPr>
        <w:t xml:space="preserve">. No segmental duplications were found in the lab strain </w:t>
      </w:r>
      <w:r w:rsidR="00121EC8">
        <w:rPr>
          <w:rFonts w:ascii="Arial" w:eastAsia="Times New Roman" w:hAnsi="Arial" w:cs="Arial"/>
          <w:sz w:val="22"/>
        </w:rPr>
        <w:t>samples</w:t>
      </w:r>
      <w:r>
        <w:rPr>
          <w:rFonts w:ascii="Arial" w:eastAsia="Times New Roman" w:hAnsi="Arial" w:cs="Arial"/>
          <w:sz w:val="22"/>
        </w:rPr>
        <w:t xml:space="preserve">. 4 </w:t>
      </w:r>
      <w:r w:rsidR="00121EC8">
        <w:rPr>
          <w:rFonts w:ascii="Arial" w:eastAsia="Times New Roman" w:hAnsi="Arial" w:cs="Arial"/>
          <w:sz w:val="22"/>
        </w:rPr>
        <w:t>samples</w:t>
      </w:r>
      <w:r>
        <w:rPr>
          <w:rFonts w:ascii="Arial" w:eastAsia="Times New Roman" w:hAnsi="Arial" w:cs="Arial"/>
          <w:sz w:val="22"/>
        </w:rPr>
        <w:t xml:space="preserve"> contained multiple aneuploidies (i.e. two separate chromosomes had become aneuploid</w:t>
      </w:r>
      <w:r w:rsidR="004F4855">
        <w:rPr>
          <w:rFonts w:ascii="Arial" w:eastAsia="Times New Roman" w:hAnsi="Arial" w:cs="Arial"/>
          <w:sz w:val="22"/>
        </w:rPr>
        <w:t>). Half of the chromosomes</w:t>
      </w:r>
      <w:r w:rsidR="00405328">
        <w:rPr>
          <w:rFonts w:ascii="Arial" w:eastAsia="Times New Roman" w:hAnsi="Arial" w:cs="Arial"/>
          <w:sz w:val="22"/>
        </w:rPr>
        <w:t xml:space="preserve"> (8 total)</w:t>
      </w:r>
      <w:r w:rsidR="004F4855">
        <w:rPr>
          <w:rFonts w:ascii="Arial" w:eastAsia="Times New Roman" w:hAnsi="Arial" w:cs="Arial"/>
          <w:sz w:val="22"/>
        </w:rPr>
        <w:t xml:space="preserve"> were</w:t>
      </w:r>
      <w:r w:rsidR="00405328">
        <w:rPr>
          <w:rFonts w:ascii="Arial" w:eastAsia="Times New Roman" w:hAnsi="Arial" w:cs="Arial"/>
          <w:sz w:val="22"/>
        </w:rPr>
        <w:t xml:space="preserve"> found to be</w:t>
      </w:r>
      <w:r w:rsidR="004F4855">
        <w:rPr>
          <w:rFonts w:ascii="Arial" w:eastAsia="Times New Roman" w:hAnsi="Arial" w:cs="Arial"/>
          <w:sz w:val="22"/>
        </w:rPr>
        <w:t xml:space="preserve"> </w:t>
      </w:r>
      <w:r>
        <w:rPr>
          <w:rFonts w:ascii="Arial" w:eastAsia="Times New Roman" w:hAnsi="Arial" w:cs="Arial"/>
          <w:sz w:val="22"/>
        </w:rPr>
        <w:t>aneuploid</w:t>
      </w:r>
      <w:r w:rsidR="004F4855">
        <w:rPr>
          <w:rFonts w:ascii="Arial" w:eastAsia="Times New Roman" w:hAnsi="Arial" w:cs="Arial"/>
          <w:sz w:val="22"/>
        </w:rPr>
        <w:t xml:space="preserve"> in multiple </w:t>
      </w:r>
      <w:r w:rsidR="00405328">
        <w:rPr>
          <w:rFonts w:ascii="Arial" w:eastAsia="Times New Roman" w:hAnsi="Arial" w:cs="Arial"/>
          <w:sz w:val="22"/>
        </w:rPr>
        <w:t xml:space="preserve">individual </w:t>
      </w:r>
      <w:r w:rsidR="00121EC8">
        <w:rPr>
          <w:rFonts w:ascii="Arial" w:eastAsia="Times New Roman" w:hAnsi="Arial" w:cs="Arial"/>
          <w:sz w:val="22"/>
        </w:rPr>
        <w:t>samples</w:t>
      </w:r>
      <w:r>
        <w:rPr>
          <w:rFonts w:ascii="Arial" w:eastAsia="Times New Roman" w:hAnsi="Arial" w:cs="Arial"/>
          <w:sz w:val="22"/>
        </w:rPr>
        <w:t>.</w:t>
      </w:r>
      <w:ins w:id="12" w:author="Holly Celina Mcqueary" w:date="2019-09-03T12:32:00Z">
        <w:r w:rsidR="00A6334A">
          <w:rPr>
            <w:rFonts w:ascii="Arial" w:eastAsia="Times New Roman" w:hAnsi="Arial" w:cs="Arial"/>
            <w:sz w:val="22"/>
          </w:rPr>
          <w:t xml:space="preserve"> </w:t>
        </w:r>
      </w:ins>
      <w:ins w:id="13" w:author="Holly Celina Mcqueary" w:date="2019-09-03T12:33:00Z">
        <w:r w:rsidR="00A6334A">
          <w:rPr>
            <w:rFonts w:ascii="Arial" w:eastAsia="Times New Roman" w:hAnsi="Arial" w:cs="Arial"/>
            <w:sz w:val="22"/>
          </w:rPr>
          <w:t xml:space="preserve">In total, there were 29 trisomy events. </w:t>
        </w:r>
      </w:ins>
    </w:p>
    <w:p w14:paraId="6746A57A" w14:textId="52615F03" w:rsidR="005A6F69" w:rsidDel="004353CF" w:rsidRDefault="004F4855" w:rsidP="004353CF">
      <w:pPr>
        <w:spacing w:line="360" w:lineRule="auto"/>
        <w:ind w:firstLine="720"/>
        <w:rPr>
          <w:ins w:id="14" w:author="Dave Hall" w:date="2019-08-20T09:03:00Z"/>
          <w:del w:id="15" w:author="Holly Celina Mcqueary" w:date="2019-09-04T14:08:00Z"/>
          <w:rFonts w:ascii="Arial" w:eastAsia="Times New Roman" w:hAnsi="Arial" w:cs="Arial"/>
          <w:sz w:val="22"/>
        </w:rPr>
        <w:pPrChange w:id="16" w:author="Holly Celina Mcqueary" w:date="2019-09-04T14:07:00Z">
          <w:pPr>
            <w:ind w:firstLine="720"/>
          </w:pPr>
        </w:pPrChange>
      </w:pPr>
      <w:r>
        <w:rPr>
          <w:rFonts w:ascii="Arial" w:eastAsia="Times New Roman" w:hAnsi="Arial" w:cs="Arial"/>
          <w:sz w:val="22"/>
        </w:rPr>
        <w:t xml:space="preserve">In the hybrid strain, 29 out of 76 sequenced samples were found to be aneuploid. Of these, 27 were trisomic, 1 was monosomic, and 1 was </w:t>
      </w:r>
      <w:proofErr w:type="spellStart"/>
      <w:r>
        <w:rPr>
          <w:rFonts w:ascii="Arial" w:eastAsia="Times New Roman" w:hAnsi="Arial" w:cs="Arial"/>
          <w:sz w:val="22"/>
        </w:rPr>
        <w:t>tetrasomic</w:t>
      </w:r>
      <w:proofErr w:type="spellEnd"/>
      <w:r>
        <w:rPr>
          <w:rFonts w:ascii="Arial" w:eastAsia="Times New Roman" w:hAnsi="Arial" w:cs="Arial"/>
          <w:sz w:val="22"/>
        </w:rPr>
        <w:t xml:space="preserve">. </w:t>
      </w:r>
      <w:r w:rsidR="00B67301">
        <w:rPr>
          <w:rFonts w:ascii="Arial" w:eastAsia="Times New Roman" w:hAnsi="Arial" w:cs="Arial"/>
          <w:sz w:val="22"/>
        </w:rPr>
        <w:t xml:space="preserve">One </w:t>
      </w:r>
      <w:r w:rsidR="00121EC8">
        <w:rPr>
          <w:rFonts w:ascii="Arial" w:eastAsia="Times New Roman" w:hAnsi="Arial" w:cs="Arial"/>
          <w:sz w:val="22"/>
        </w:rPr>
        <w:t>sample</w:t>
      </w:r>
      <w:r w:rsidR="00B67301">
        <w:rPr>
          <w:rFonts w:ascii="Arial" w:eastAsia="Times New Roman" w:hAnsi="Arial" w:cs="Arial"/>
          <w:sz w:val="22"/>
        </w:rPr>
        <w:t xml:space="preserve"> had a partial duplication of chromosome X. </w:t>
      </w:r>
      <w:r w:rsidR="00121EC8">
        <w:rPr>
          <w:rFonts w:ascii="Arial" w:eastAsia="Times New Roman" w:hAnsi="Arial" w:cs="Arial"/>
          <w:sz w:val="22"/>
        </w:rPr>
        <w:t>Eight</w:t>
      </w:r>
      <w:r w:rsidR="00B67301">
        <w:rPr>
          <w:rFonts w:ascii="Arial" w:eastAsia="Times New Roman" w:hAnsi="Arial" w:cs="Arial"/>
          <w:sz w:val="22"/>
        </w:rPr>
        <w:t xml:space="preserve"> of the hybrid strain </w:t>
      </w:r>
      <w:r w:rsidR="00121EC8">
        <w:rPr>
          <w:rFonts w:ascii="Arial" w:eastAsia="Times New Roman" w:hAnsi="Arial" w:cs="Arial"/>
          <w:sz w:val="22"/>
        </w:rPr>
        <w:t>samples</w:t>
      </w:r>
      <w:r w:rsidR="00B67301">
        <w:rPr>
          <w:rFonts w:ascii="Arial" w:eastAsia="Times New Roman" w:hAnsi="Arial" w:cs="Arial"/>
          <w:sz w:val="22"/>
        </w:rPr>
        <w:t xml:space="preserve"> contained multiple aneuploidies.</w:t>
      </w:r>
      <w:ins w:id="17" w:author="Holly Celina Mcqueary" w:date="2019-09-03T12:31:00Z">
        <w:r w:rsidR="00A075D3">
          <w:rPr>
            <w:rFonts w:ascii="Arial" w:eastAsia="Times New Roman" w:hAnsi="Arial" w:cs="Arial"/>
            <w:sz w:val="22"/>
          </w:rPr>
          <w:t xml:space="preserve"> In total, there were 38 trisomy events in the hybrid strain samples. </w:t>
        </w:r>
      </w:ins>
      <w:del w:id="18" w:author="Holly Celina Mcqueary" w:date="2019-09-03T12:31:00Z">
        <w:r w:rsidR="00B67301" w:rsidDel="00A075D3">
          <w:rPr>
            <w:rFonts w:ascii="Arial" w:eastAsia="Times New Roman" w:hAnsi="Arial" w:cs="Arial"/>
            <w:sz w:val="22"/>
          </w:rPr>
          <w:delText xml:space="preserve"> </w:delText>
        </w:r>
      </w:del>
    </w:p>
    <w:p w14:paraId="6412C4F0" w14:textId="639234D4" w:rsidR="009E6CC4" w:rsidRDefault="009E6CC4" w:rsidP="004353CF">
      <w:pPr>
        <w:spacing w:line="360" w:lineRule="auto"/>
        <w:ind w:firstLine="720"/>
        <w:rPr>
          <w:ins w:id="19" w:author="Dave Hall" w:date="2019-08-20T09:03:00Z"/>
          <w:rFonts w:ascii="Arial" w:eastAsia="Times New Roman" w:hAnsi="Arial" w:cs="Arial"/>
          <w:sz w:val="22"/>
        </w:rPr>
        <w:pPrChange w:id="20" w:author="Holly Celina Mcqueary" w:date="2019-09-04T14:08:00Z">
          <w:pPr>
            <w:ind w:firstLine="720"/>
          </w:pPr>
        </w:pPrChange>
      </w:pPr>
    </w:p>
    <w:p w14:paraId="7B018B51" w14:textId="635364E7" w:rsidR="009E6CC4" w:rsidRDefault="009E6CC4" w:rsidP="004353CF">
      <w:pPr>
        <w:spacing w:line="360" w:lineRule="auto"/>
        <w:ind w:firstLine="720"/>
        <w:rPr>
          <w:ins w:id="21" w:author="Holly Celina Mcqueary" w:date="2019-09-03T12:29:00Z"/>
          <w:rFonts w:ascii="Arial" w:eastAsia="Times New Roman" w:hAnsi="Arial" w:cs="Arial"/>
          <w:sz w:val="22"/>
        </w:rPr>
        <w:pPrChange w:id="22" w:author="Holly Celina Mcqueary" w:date="2019-09-04T14:07:00Z">
          <w:pPr>
            <w:ind w:firstLine="720"/>
          </w:pPr>
        </w:pPrChange>
      </w:pPr>
      <w:ins w:id="23" w:author="Dave Hall" w:date="2019-08-20T09:03:00Z">
        <w:r>
          <w:rPr>
            <w:rFonts w:ascii="Arial" w:eastAsia="Times New Roman" w:hAnsi="Arial" w:cs="Arial"/>
            <w:sz w:val="22"/>
          </w:rPr>
          <w:t xml:space="preserve">Across the two </w:t>
        </w:r>
        <w:commentRangeStart w:id="24"/>
        <w:r>
          <w:rPr>
            <w:rFonts w:ascii="Arial" w:eastAsia="Times New Roman" w:hAnsi="Arial" w:cs="Arial"/>
            <w:sz w:val="22"/>
          </w:rPr>
          <w:t>experi</w:t>
        </w:r>
      </w:ins>
      <w:ins w:id="25" w:author="Dave Hall" w:date="2019-08-20T09:04:00Z">
        <w:r>
          <w:rPr>
            <w:rFonts w:ascii="Arial" w:eastAsia="Times New Roman" w:hAnsi="Arial" w:cs="Arial"/>
            <w:sz w:val="22"/>
          </w:rPr>
          <w:t>me</w:t>
        </w:r>
      </w:ins>
      <w:ins w:id="26" w:author="Dave Hall" w:date="2019-08-20T09:03:00Z">
        <w:r>
          <w:rPr>
            <w:rFonts w:ascii="Arial" w:eastAsia="Times New Roman" w:hAnsi="Arial" w:cs="Arial"/>
            <w:sz w:val="22"/>
          </w:rPr>
          <w:t>nts</w:t>
        </w:r>
      </w:ins>
      <w:ins w:id="27" w:author="Dave Hall" w:date="2019-08-20T09:06:00Z">
        <w:r w:rsidR="00056893">
          <w:rPr>
            <w:rFonts w:ascii="Arial" w:eastAsia="Times New Roman" w:hAnsi="Arial" w:cs="Arial"/>
            <w:sz w:val="22"/>
          </w:rPr>
          <w:t xml:space="preserve"> (29+27 = 56 </w:t>
        </w:r>
        <w:proofErr w:type="spellStart"/>
        <w:r w:rsidR="00056893">
          <w:rPr>
            <w:rFonts w:ascii="Arial" w:eastAsia="Times New Roman" w:hAnsi="Arial" w:cs="Arial"/>
            <w:sz w:val="22"/>
          </w:rPr>
          <w:t>trisomies</w:t>
        </w:r>
        <w:proofErr w:type="spellEnd"/>
        <w:r w:rsidR="00056893">
          <w:rPr>
            <w:rFonts w:ascii="Arial" w:eastAsia="Times New Roman" w:hAnsi="Arial" w:cs="Arial"/>
            <w:sz w:val="22"/>
          </w:rPr>
          <w:t>)</w:t>
        </w:r>
      </w:ins>
      <w:ins w:id="28" w:author="Dave Hall" w:date="2019-08-20T09:03:00Z">
        <w:r>
          <w:rPr>
            <w:rFonts w:ascii="Arial" w:eastAsia="Times New Roman" w:hAnsi="Arial" w:cs="Arial"/>
            <w:sz w:val="22"/>
          </w:rPr>
          <w:t xml:space="preserve">, </w:t>
        </w:r>
      </w:ins>
      <w:commentRangeEnd w:id="24"/>
      <w:r w:rsidR="00A075D3">
        <w:rPr>
          <w:rStyle w:val="CommentReference"/>
        </w:rPr>
        <w:commentReference w:id="24"/>
      </w:r>
      <w:ins w:id="29" w:author="Dave Hall" w:date="2019-08-20T09:03:00Z">
        <w:r>
          <w:rPr>
            <w:rFonts w:ascii="Arial" w:eastAsia="Times New Roman" w:hAnsi="Arial" w:cs="Arial"/>
            <w:sz w:val="22"/>
          </w:rPr>
          <w:t>expect this distribution of chromosomes that are trisomic</w:t>
        </w:r>
      </w:ins>
      <w:ins w:id="30" w:author="Dave Hall" w:date="2019-08-20T09:04:00Z">
        <w:r>
          <w:rPr>
            <w:rFonts w:ascii="Arial" w:eastAsia="Times New Roman" w:hAnsi="Arial" w:cs="Arial"/>
            <w:sz w:val="22"/>
          </w:rPr>
          <w:t xml:space="preserve">. We need to compare this distribution to what we actually see. Note that </w:t>
        </w:r>
      </w:ins>
      <w:ins w:id="31" w:author="Dave Hall" w:date="2019-08-20T09:05:00Z">
        <w:r w:rsidR="00056893">
          <w:rPr>
            <w:rFonts w:ascii="Arial" w:eastAsia="Times New Roman" w:hAnsi="Arial" w:cs="Arial"/>
            <w:sz w:val="22"/>
          </w:rPr>
          <w:t xml:space="preserve">only 2 chromosomes are expected to have zero </w:t>
        </w:r>
        <w:proofErr w:type="spellStart"/>
        <w:r w:rsidR="00056893">
          <w:rPr>
            <w:rFonts w:ascii="Arial" w:eastAsia="Times New Roman" w:hAnsi="Arial" w:cs="Arial"/>
            <w:sz w:val="22"/>
          </w:rPr>
          <w:t>trisomies</w:t>
        </w:r>
        <w:proofErr w:type="spellEnd"/>
        <w:r w:rsidR="00056893">
          <w:rPr>
            <w:rFonts w:ascii="Arial" w:eastAsia="Times New Roman" w:hAnsi="Arial" w:cs="Arial"/>
            <w:sz w:val="22"/>
          </w:rPr>
          <w:t xml:space="preserve"> and none are expected to have more than 9.</w:t>
        </w:r>
      </w:ins>
    </w:p>
    <w:p w14:paraId="1152E829" w14:textId="7CFF5DA4" w:rsidR="00A075D3" w:rsidRDefault="00A075D3" w:rsidP="004353CF">
      <w:pPr>
        <w:spacing w:line="360" w:lineRule="auto"/>
        <w:ind w:firstLine="720"/>
        <w:rPr>
          <w:ins w:id="32" w:author="Dave Hall" w:date="2019-08-20T09:04:00Z"/>
          <w:rFonts w:ascii="Arial" w:eastAsia="Times New Roman" w:hAnsi="Arial" w:cs="Arial"/>
          <w:sz w:val="22"/>
        </w:rPr>
        <w:pPrChange w:id="33" w:author="Holly Celina Mcqueary" w:date="2019-09-04T14:07:00Z">
          <w:pPr>
            <w:ind w:firstLine="720"/>
          </w:pPr>
        </w:pPrChange>
      </w:pPr>
    </w:p>
    <w:p w14:paraId="47F0BA19" w14:textId="77777777" w:rsidR="009E6CC4" w:rsidRDefault="009E6CC4" w:rsidP="004353CF">
      <w:pPr>
        <w:spacing w:line="360" w:lineRule="auto"/>
        <w:ind w:firstLine="720"/>
        <w:rPr>
          <w:ins w:id="34" w:author="Dave Hall" w:date="2019-08-20T09:03:00Z"/>
          <w:rFonts w:ascii="Arial" w:eastAsia="Times New Roman" w:hAnsi="Arial" w:cs="Arial"/>
          <w:sz w:val="22"/>
        </w:rPr>
        <w:pPrChange w:id="35" w:author="Holly Celina Mcqueary" w:date="2019-09-04T14:07:00Z">
          <w:pPr>
            <w:ind w:firstLine="720"/>
          </w:pPr>
        </w:pPrChange>
      </w:pPr>
    </w:p>
    <w:p w14:paraId="79F5A085" w14:textId="2F805280" w:rsidR="009E6CC4" w:rsidRDefault="00056893" w:rsidP="004353CF">
      <w:pPr>
        <w:spacing w:line="360" w:lineRule="auto"/>
        <w:ind w:firstLine="720"/>
        <w:rPr>
          <w:ins w:id="36" w:author="Holly Celina Mcqueary" w:date="2019-08-27T12:47:00Z"/>
          <w:rFonts w:ascii="Arial" w:eastAsia="Times New Roman" w:hAnsi="Arial" w:cs="Arial"/>
          <w:sz w:val="22"/>
        </w:rPr>
        <w:pPrChange w:id="37" w:author="Holly Celina Mcqueary" w:date="2019-09-04T14:07:00Z">
          <w:pPr>
            <w:ind w:firstLine="720"/>
          </w:pPr>
        </w:pPrChange>
      </w:pPr>
      <w:ins w:id="38" w:author="Dave Hall" w:date="2019-08-20T09:06:00Z">
        <w:r w:rsidRPr="00056893">
          <w:rPr>
            <w:rFonts w:ascii="Arial" w:eastAsia="Times New Roman" w:hAnsi="Arial" w:cs="Arial"/>
            <w:noProof/>
            <w:sz w:val="22"/>
          </w:rPr>
          <w:drawing>
            <wp:inline distT="0" distB="0" distL="0" distR="0" wp14:anchorId="035D61E7" wp14:editId="308187A7">
              <wp:extent cx="4572000" cy="2006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72000" cy="2006600"/>
                      </a:xfrm>
                      <a:prstGeom prst="rect">
                        <a:avLst/>
                      </a:prstGeom>
                    </pic:spPr>
                  </pic:pic>
                </a:graphicData>
              </a:graphic>
            </wp:inline>
          </w:drawing>
        </w:r>
      </w:ins>
    </w:p>
    <w:p w14:paraId="68E9D6D5" w14:textId="664852C1" w:rsidR="003B4FE4" w:rsidRDefault="003B4FE4" w:rsidP="004353CF">
      <w:pPr>
        <w:spacing w:line="360" w:lineRule="auto"/>
        <w:ind w:firstLine="720"/>
        <w:rPr>
          <w:ins w:id="39" w:author="Holly Celina Mcqueary" w:date="2019-08-28T11:09:00Z"/>
          <w:rFonts w:ascii="Arial" w:eastAsia="Times New Roman" w:hAnsi="Arial" w:cs="Arial"/>
          <w:sz w:val="22"/>
        </w:rPr>
        <w:pPrChange w:id="40" w:author="Holly Celina Mcqueary" w:date="2019-09-04T14:07:00Z">
          <w:pPr>
            <w:ind w:firstLine="720"/>
          </w:pPr>
        </w:pPrChange>
      </w:pPr>
    </w:p>
    <w:p w14:paraId="3D3BB8D1" w14:textId="1E279136" w:rsidR="00F50553" w:rsidRDefault="00F50553" w:rsidP="004353CF">
      <w:pPr>
        <w:spacing w:line="360" w:lineRule="auto"/>
        <w:ind w:firstLine="720"/>
        <w:rPr>
          <w:ins w:id="41" w:author="Holly Celina Mcqueary" w:date="2019-09-03T12:17:00Z"/>
          <w:rFonts w:ascii="Arial" w:eastAsia="Times New Roman" w:hAnsi="Arial" w:cs="Arial"/>
          <w:sz w:val="22"/>
        </w:rPr>
        <w:pPrChange w:id="42" w:author="Holly Celina Mcqueary" w:date="2019-09-04T14:07:00Z">
          <w:pPr>
            <w:ind w:firstLine="720"/>
          </w:pPr>
        </w:pPrChange>
      </w:pPr>
      <w:ins w:id="43" w:author="Holly Celina Mcqueary" w:date="2019-08-28T11:09:00Z">
        <w:r>
          <w:rPr>
            <w:noProof/>
          </w:rPr>
          <w:drawing>
            <wp:inline distT="0" distB="0" distL="0" distR="0" wp14:anchorId="7053E3DC" wp14:editId="67D2FD66">
              <wp:extent cx="4955177" cy="1819910"/>
              <wp:effectExtent l="0" t="0" r="0" b="0"/>
              <wp:docPr id="15" name="Chart 15">
                <a:extLst xmlns:a="http://schemas.openxmlformats.org/drawingml/2006/main">
                  <a:ext uri="{FF2B5EF4-FFF2-40B4-BE49-F238E27FC236}">
                    <a16:creationId xmlns:a16="http://schemas.microsoft.com/office/drawing/2014/main" id="{771BDACD-2575-E647-8B7A-6CAFE1D9A0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ins>
    </w:p>
    <w:p w14:paraId="6EFA9264" w14:textId="32A73725" w:rsidR="005E0C06" w:rsidRDefault="005E0C06" w:rsidP="004353CF">
      <w:pPr>
        <w:spacing w:line="360" w:lineRule="auto"/>
        <w:ind w:firstLine="720"/>
        <w:rPr>
          <w:ins w:id="44" w:author="Holly Celina Mcqueary" w:date="2019-09-03T12:16:00Z"/>
          <w:rFonts w:ascii="Arial" w:eastAsia="Times New Roman" w:hAnsi="Arial" w:cs="Arial"/>
          <w:sz w:val="22"/>
        </w:rPr>
        <w:pPrChange w:id="45" w:author="Holly Celina Mcqueary" w:date="2019-09-04T14:07:00Z">
          <w:pPr>
            <w:ind w:firstLine="720"/>
          </w:pPr>
        </w:pPrChange>
      </w:pPr>
      <w:ins w:id="46" w:author="Holly Celina Mcqueary" w:date="2019-09-03T12:17:00Z">
        <w:r>
          <w:rPr>
            <w:rFonts w:ascii="Arial" w:eastAsia="Times New Roman" w:hAnsi="Arial" w:cs="Arial"/>
            <w:sz w:val="22"/>
          </w:rPr>
          <w:t xml:space="preserve">Across both experiments, this is the actual distribution of </w:t>
        </w:r>
        <w:proofErr w:type="spellStart"/>
        <w:r>
          <w:rPr>
            <w:rFonts w:ascii="Arial" w:eastAsia="Times New Roman" w:hAnsi="Arial" w:cs="Arial"/>
            <w:sz w:val="22"/>
          </w:rPr>
          <w:t>trisomies</w:t>
        </w:r>
        <w:proofErr w:type="spellEnd"/>
        <w:r>
          <w:rPr>
            <w:rFonts w:ascii="Arial" w:eastAsia="Times New Roman" w:hAnsi="Arial" w:cs="Arial"/>
            <w:sz w:val="22"/>
          </w:rPr>
          <w:t xml:space="preserve">. 10 chromosomes have zero </w:t>
        </w:r>
        <w:proofErr w:type="spellStart"/>
        <w:r>
          <w:rPr>
            <w:rFonts w:ascii="Arial" w:eastAsia="Times New Roman" w:hAnsi="Arial" w:cs="Arial"/>
            <w:sz w:val="22"/>
          </w:rPr>
          <w:t>trisomies</w:t>
        </w:r>
        <w:proofErr w:type="spellEnd"/>
        <w:r>
          <w:rPr>
            <w:rFonts w:ascii="Arial" w:eastAsia="Times New Roman" w:hAnsi="Arial" w:cs="Arial"/>
            <w:sz w:val="22"/>
          </w:rPr>
          <w:t xml:space="preserve">, which indicates that aneuploidy is not random and is selected against in certain chromosomes. </w:t>
        </w:r>
      </w:ins>
    </w:p>
    <w:p w14:paraId="2F3963A2" w14:textId="3CE40195" w:rsidR="005E0C06" w:rsidRDefault="005E0C06" w:rsidP="004353CF">
      <w:pPr>
        <w:spacing w:line="360" w:lineRule="auto"/>
        <w:ind w:firstLine="720"/>
        <w:rPr>
          <w:ins w:id="47" w:author="Holly Celina Mcqueary" w:date="2019-08-28T11:10:00Z"/>
          <w:rFonts w:ascii="Arial" w:eastAsia="Times New Roman" w:hAnsi="Arial" w:cs="Arial"/>
          <w:sz w:val="22"/>
        </w:rPr>
        <w:pPrChange w:id="48" w:author="Holly Celina Mcqueary" w:date="2019-09-04T14:07:00Z">
          <w:pPr>
            <w:ind w:firstLine="720"/>
          </w:pPr>
        </w:pPrChange>
      </w:pPr>
    </w:p>
    <w:p w14:paraId="73E2861F" w14:textId="6AD9A291" w:rsidR="00F50553" w:rsidRDefault="00F50553" w:rsidP="004353CF">
      <w:pPr>
        <w:spacing w:line="360" w:lineRule="auto"/>
        <w:ind w:firstLine="720"/>
        <w:rPr>
          <w:ins w:id="49" w:author="Dave Hall" w:date="2019-08-20T09:04:00Z"/>
          <w:rFonts w:ascii="Arial" w:eastAsia="Times New Roman" w:hAnsi="Arial" w:cs="Arial"/>
          <w:sz w:val="22"/>
        </w:rPr>
        <w:pPrChange w:id="50" w:author="Holly Celina Mcqueary" w:date="2019-09-04T14:07:00Z">
          <w:pPr>
            <w:ind w:firstLine="720"/>
          </w:pPr>
        </w:pPrChange>
      </w:pPr>
      <w:ins w:id="51" w:author="Holly Celina Mcqueary" w:date="2019-08-28T11:10:00Z">
        <w:r>
          <w:rPr>
            <w:noProof/>
          </w:rPr>
          <w:drawing>
            <wp:inline distT="0" distB="0" distL="0" distR="0" wp14:anchorId="3A3E976D" wp14:editId="5BD2AB7E">
              <wp:extent cx="5355590" cy="2229394"/>
              <wp:effectExtent l="0" t="0" r="3810" b="0"/>
              <wp:docPr id="8" name="Chart 8">
                <a:extLst xmlns:a="http://schemas.openxmlformats.org/drawingml/2006/main">
                  <a:ext uri="{FF2B5EF4-FFF2-40B4-BE49-F238E27FC236}">
                    <a16:creationId xmlns:a16="http://schemas.microsoft.com/office/drawing/2014/main" id="{316063BC-BD31-E74C-9A35-5D1E50798E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ins>
    </w:p>
    <w:p w14:paraId="611074AF" w14:textId="77777777" w:rsidR="009E6CC4" w:rsidRDefault="009E6CC4" w:rsidP="004353CF">
      <w:pPr>
        <w:spacing w:line="360" w:lineRule="auto"/>
        <w:ind w:firstLine="720"/>
        <w:rPr>
          <w:rFonts w:ascii="Arial" w:eastAsia="Times New Roman" w:hAnsi="Arial" w:cs="Arial"/>
          <w:sz w:val="22"/>
        </w:rPr>
        <w:pPrChange w:id="52" w:author="Holly Celina Mcqueary" w:date="2019-09-04T14:07:00Z">
          <w:pPr>
            <w:ind w:firstLine="720"/>
          </w:pPr>
        </w:pPrChange>
      </w:pPr>
    </w:p>
    <w:p w14:paraId="4C38F988" w14:textId="57C07A6E" w:rsidR="00101CB8" w:rsidRDefault="00101CB8" w:rsidP="004353CF">
      <w:pPr>
        <w:spacing w:line="360" w:lineRule="auto"/>
        <w:ind w:firstLine="720"/>
        <w:rPr>
          <w:rFonts w:ascii="Arial" w:eastAsia="Times New Roman" w:hAnsi="Arial" w:cs="Arial"/>
          <w:sz w:val="22"/>
        </w:rPr>
        <w:pPrChange w:id="53" w:author="Holly Celina Mcqueary" w:date="2019-09-04T14:07:00Z">
          <w:pPr>
            <w:ind w:firstLine="720"/>
          </w:pPr>
        </w:pPrChange>
      </w:pPr>
      <w:r>
        <w:rPr>
          <w:rFonts w:ascii="Arial" w:eastAsia="Times New Roman" w:hAnsi="Arial" w:cs="Arial"/>
          <w:sz w:val="22"/>
        </w:rPr>
        <w:t>Hybrids of two yeast species have been shown to systematically lose all or part of one parent’s genome</w:t>
      </w:r>
      <w:ins w:id="54" w:author="Holly Celina Mcqueary" w:date="2019-08-27T11:48:00Z">
        <w:r w:rsidR="00E30E6F">
          <w:rPr>
            <w:rFonts w:ascii="Arial" w:eastAsia="Times New Roman" w:hAnsi="Arial" w:cs="Arial"/>
            <w:sz w:val="22"/>
          </w:rPr>
          <w:t xml:space="preserve"> </w:t>
        </w:r>
      </w:ins>
      <w:del w:id="55" w:author="Holly Celina Mcqueary" w:date="2019-08-27T11:48:00Z">
        <w:r w:rsidDel="00E30E6F">
          <w:rPr>
            <w:rFonts w:ascii="Arial" w:eastAsia="Times New Roman" w:hAnsi="Arial" w:cs="Arial"/>
            <w:sz w:val="22"/>
          </w:rPr>
          <w:delText xml:space="preserve"> </w:delText>
        </w:r>
        <w:commentRangeStart w:id="56"/>
        <w:r w:rsidDel="00E30E6F">
          <w:rPr>
            <w:rFonts w:ascii="Arial" w:eastAsia="Times New Roman" w:hAnsi="Arial" w:cs="Arial"/>
            <w:sz w:val="22"/>
          </w:rPr>
          <w:delText>early in mitosis</w:delText>
        </w:r>
      </w:del>
      <w:r>
        <w:rPr>
          <w:rFonts w:ascii="Arial" w:eastAsia="Times New Roman" w:hAnsi="Arial" w:cs="Arial"/>
          <w:sz w:val="22"/>
        </w:rPr>
        <w:t xml:space="preserve"> </w:t>
      </w:r>
      <w:commentRangeEnd w:id="56"/>
      <w:r w:rsidR="00056893">
        <w:rPr>
          <w:rStyle w:val="CommentReference"/>
        </w:rPr>
        <w:commentReference w:id="56"/>
      </w:r>
      <w:r>
        <w:rPr>
          <w:rFonts w:ascii="Arial" w:eastAsia="Times New Roman" w:hAnsi="Arial" w:cs="Arial"/>
          <w:sz w:val="22"/>
        </w:rPr>
        <w:fldChar w:fldCharType="begin"/>
      </w:r>
      <w:r w:rsidR="00394CAF">
        <w:rPr>
          <w:rFonts w:ascii="Arial" w:eastAsia="Times New Roman" w:hAnsi="Arial" w:cs="Arial"/>
          <w:sz w:val="22"/>
        </w:rPr>
        <w:instrText xml:space="preserve"> ADDIN EN.CITE &lt;EndNote&gt;&lt;Cite&gt;&lt;Author&gt;Marinoni&lt;/Author&gt;&lt;Year&gt;1999&lt;/Year&gt;&lt;RecNum&gt;217&lt;/RecNum&gt;&lt;DisplayText&gt;(&lt;style face="smallcaps"&gt;Marinoni&lt;/style&gt;&lt;style face="italic"&gt; et al.&lt;/style&gt; 1999)&lt;/DisplayText&gt;&lt;record&gt;&lt;rec-number&gt;217&lt;/rec-number&gt;&lt;foreign-keys&gt;&lt;key app="EN" db-id="patepv5dd5d00ue2wzp5ex0sta0r0a5r5t2t" timestamp="1559675169" guid="3ecea321-b0ed-49f1-8a8f-a90b3b6773a3"&gt;217&lt;/key&gt;&lt;key app="ENWeb" db-id=""&gt;0&lt;/key&gt;&lt;/foreign-keys&gt;&lt;ref-type name="Journal Article"&gt;17&lt;/ref-type&gt;&lt;contributors&gt;&lt;authors&gt;&lt;author&gt;Marinoni, Gaelle&lt;/author&gt;&lt;author&gt;Manuel, Martine&lt;/author&gt;&lt;author&gt;Petersen, Randi Føns&lt;/author&gt;&lt;author&gt;Hvidtfeldt, Jeanne&lt;/author&gt;&lt;author&gt;Sulo, Pavol&lt;/author&gt;&lt;author&gt;Piškur, Jure&lt;/author&gt;&lt;/authors&gt;&lt;/contributors&gt;&lt;titles&gt;&lt;title&gt;Horizontal transfer of genetic material amongSaccharomyces yeasts&lt;/title&gt;&lt;secondary-title&gt;Journal of Bacteriology&lt;/secondary-title&gt;&lt;/titles&gt;&lt;periodical&gt;&lt;full-title&gt;Journal of Bacteriology&lt;/full-title&gt;&lt;/periodical&gt;&lt;pages&gt;6488-6496&lt;/pages&gt;&lt;volume&gt;181&lt;/volume&gt;&lt;number&gt;20&lt;/number&gt;&lt;dates&gt;&lt;year&gt;1999&lt;/year&gt;&lt;/dates&gt;&lt;isbn&gt;0021-9193&lt;/isbn&gt;&lt;urls&gt;&lt;/urls&gt;&lt;/record&gt;&lt;/Cite&gt;&lt;/EndNote&gt;</w:instrText>
      </w:r>
      <w:r>
        <w:rPr>
          <w:rFonts w:ascii="Arial" w:eastAsia="Times New Roman" w:hAnsi="Arial" w:cs="Arial"/>
          <w:sz w:val="22"/>
        </w:rPr>
        <w:fldChar w:fldCharType="separate"/>
      </w:r>
      <w:r w:rsidR="00CA6FD4">
        <w:rPr>
          <w:rFonts w:ascii="Arial" w:eastAsia="Times New Roman" w:hAnsi="Arial" w:cs="Arial"/>
          <w:noProof/>
          <w:sz w:val="22"/>
        </w:rPr>
        <w:t>(</w:t>
      </w:r>
      <w:r w:rsidR="00CA6FD4" w:rsidRPr="00CA6FD4">
        <w:rPr>
          <w:rFonts w:ascii="Arial" w:eastAsia="Times New Roman" w:hAnsi="Arial" w:cs="Arial"/>
          <w:smallCaps/>
          <w:noProof/>
          <w:sz w:val="22"/>
        </w:rPr>
        <w:t>Marinoni</w:t>
      </w:r>
      <w:r w:rsidR="00CA6FD4" w:rsidRPr="00CA6FD4">
        <w:rPr>
          <w:rFonts w:ascii="Arial" w:eastAsia="Times New Roman" w:hAnsi="Arial" w:cs="Arial"/>
          <w:i/>
          <w:noProof/>
          <w:sz w:val="22"/>
        </w:rPr>
        <w:t xml:space="preserve"> et al.</w:t>
      </w:r>
      <w:r w:rsidR="00CA6FD4">
        <w:rPr>
          <w:rFonts w:ascii="Arial" w:eastAsia="Times New Roman" w:hAnsi="Arial" w:cs="Arial"/>
          <w:noProof/>
          <w:sz w:val="22"/>
        </w:rPr>
        <w:t xml:space="preserve"> 1999)</w:t>
      </w:r>
      <w:r>
        <w:rPr>
          <w:rFonts w:ascii="Arial" w:eastAsia="Times New Roman" w:hAnsi="Arial" w:cs="Arial"/>
          <w:sz w:val="22"/>
        </w:rPr>
        <w:fldChar w:fldCharType="end"/>
      </w:r>
      <w:r>
        <w:rPr>
          <w:rFonts w:ascii="Arial" w:eastAsia="Times New Roman" w:hAnsi="Arial" w:cs="Arial"/>
          <w:sz w:val="22"/>
        </w:rPr>
        <w:t xml:space="preserve">. It is possible that our hybrid of </w:t>
      </w:r>
      <w:del w:id="57" w:author="Holly Celina Mcqueary" w:date="2019-08-27T11:49:00Z">
        <w:r w:rsidDel="00E30E6F">
          <w:rPr>
            <w:rFonts w:ascii="Arial" w:eastAsia="Times New Roman" w:hAnsi="Arial" w:cs="Arial"/>
            <w:sz w:val="22"/>
          </w:rPr>
          <w:delText>distantly-related</w:delText>
        </w:r>
      </w:del>
      <w:ins w:id="58" w:author="Holly Celina Mcqueary" w:date="2019-08-27T11:49:00Z">
        <w:r w:rsidR="00E30E6F">
          <w:rPr>
            <w:rFonts w:ascii="Arial" w:eastAsia="Times New Roman" w:hAnsi="Arial" w:cs="Arial"/>
            <w:sz w:val="22"/>
          </w:rPr>
          <w:t>distantly related</w:t>
        </w:r>
      </w:ins>
      <w:r>
        <w:rPr>
          <w:rFonts w:ascii="Arial" w:eastAsia="Times New Roman" w:hAnsi="Arial" w:cs="Arial"/>
          <w:sz w:val="22"/>
        </w:rPr>
        <w:t xml:space="preserve"> </w:t>
      </w:r>
      <w:r w:rsidRPr="00101CB8">
        <w:rPr>
          <w:rFonts w:ascii="Arial" w:eastAsia="Times New Roman" w:hAnsi="Arial" w:cs="Arial"/>
          <w:i/>
          <w:sz w:val="22"/>
        </w:rPr>
        <w:t>S. cerevisiae</w:t>
      </w:r>
      <w:r>
        <w:rPr>
          <w:rFonts w:ascii="Arial" w:eastAsia="Times New Roman" w:hAnsi="Arial" w:cs="Arial"/>
          <w:sz w:val="22"/>
        </w:rPr>
        <w:t xml:space="preserve"> strains may show a milder version of genome incompatibility as exemplified by the higher rate of aneuploidy compared to the homozygous lab strain.</w:t>
      </w:r>
    </w:p>
    <w:p w14:paraId="62EB7561" w14:textId="0DF345EF" w:rsidR="00101CB8" w:rsidRDefault="00101CB8" w:rsidP="004353CF">
      <w:pPr>
        <w:spacing w:line="360" w:lineRule="auto"/>
        <w:rPr>
          <w:ins w:id="59" w:author="Holly Celina Mcqueary" w:date="2019-08-28T11:18:00Z"/>
          <w:rFonts w:ascii="Arial" w:eastAsia="Times New Roman" w:hAnsi="Arial" w:cs="Arial"/>
          <w:sz w:val="22"/>
        </w:rPr>
        <w:pPrChange w:id="60" w:author="Holly Celina Mcqueary" w:date="2019-09-04T14:07:00Z">
          <w:pPr/>
        </w:pPrChange>
      </w:pPr>
      <w:r>
        <w:rPr>
          <w:rFonts w:ascii="Arial" w:eastAsia="Times New Roman" w:hAnsi="Arial" w:cs="Arial"/>
          <w:sz w:val="22"/>
        </w:rPr>
        <w:tab/>
        <w:t xml:space="preserve">Chromosome IX was aneuploid </w:t>
      </w:r>
      <w:commentRangeStart w:id="61"/>
      <w:r>
        <w:rPr>
          <w:rFonts w:ascii="Arial" w:eastAsia="Times New Roman" w:hAnsi="Arial" w:cs="Arial"/>
          <w:sz w:val="22"/>
        </w:rPr>
        <w:t xml:space="preserve">most often </w:t>
      </w:r>
      <w:commentRangeEnd w:id="61"/>
      <w:r w:rsidR="00056893">
        <w:rPr>
          <w:rStyle w:val="CommentReference"/>
        </w:rPr>
        <w:commentReference w:id="61"/>
      </w:r>
      <w:r>
        <w:rPr>
          <w:rFonts w:ascii="Arial" w:eastAsia="Times New Roman" w:hAnsi="Arial" w:cs="Arial"/>
          <w:sz w:val="22"/>
        </w:rPr>
        <w:t>in the homozygous lab strain</w:t>
      </w:r>
      <w:ins w:id="62" w:author="Holly Celina Mcqueary" w:date="2019-08-28T11:13:00Z">
        <w:r w:rsidR="00F602C9">
          <w:rPr>
            <w:rFonts w:ascii="Arial" w:eastAsia="Times New Roman" w:hAnsi="Arial" w:cs="Arial"/>
            <w:sz w:val="22"/>
          </w:rPr>
          <w:t xml:space="preserve"> (5 independent aneuploidy events – 2 monosomies and 3 </w:t>
        </w:r>
        <w:proofErr w:type="spellStart"/>
        <w:r w:rsidR="00F602C9">
          <w:rPr>
            <w:rFonts w:ascii="Arial" w:eastAsia="Times New Roman" w:hAnsi="Arial" w:cs="Arial"/>
            <w:sz w:val="22"/>
          </w:rPr>
          <w:t>trisomies</w:t>
        </w:r>
        <w:proofErr w:type="spellEnd"/>
        <w:r w:rsidR="00F602C9">
          <w:rPr>
            <w:rFonts w:ascii="Arial" w:eastAsia="Times New Roman" w:hAnsi="Arial" w:cs="Arial"/>
            <w:sz w:val="22"/>
          </w:rPr>
          <w:t>)</w:t>
        </w:r>
      </w:ins>
      <w:r>
        <w:rPr>
          <w:rFonts w:ascii="Arial" w:eastAsia="Times New Roman" w:hAnsi="Arial" w:cs="Arial"/>
          <w:sz w:val="22"/>
        </w:rPr>
        <w:t xml:space="preserve">. A previous study found that chromosome IX was highly unstable in terms of chromosome loss in both diploid </w:t>
      </w:r>
      <w:r w:rsidRPr="003C0B65">
        <w:rPr>
          <w:rFonts w:ascii="Arial" w:eastAsia="Times New Roman" w:hAnsi="Arial" w:cs="Arial"/>
          <w:i/>
          <w:sz w:val="22"/>
        </w:rPr>
        <w:t>S. cerevisiae</w:t>
      </w:r>
      <w:r>
        <w:rPr>
          <w:rFonts w:ascii="Arial" w:eastAsia="Times New Roman" w:hAnsi="Arial" w:cs="Arial"/>
          <w:sz w:val="22"/>
        </w:rPr>
        <w:t xml:space="preserve"> and diploid hybrid </w:t>
      </w:r>
      <w:r w:rsidRPr="003C0B65">
        <w:rPr>
          <w:rFonts w:ascii="Arial" w:eastAsia="Times New Roman" w:hAnsi="Arial" w:cs="Arial"/>
          <w:i/>
          <w:sz w:val="22"/>
        </w:rPr>
        <w:t xml:space="preserve">S. cerevisiae-S. </w:t>
      </w:r>
      <w:proofErr w:type="spellStart"/>
      <w:r w:rsidRPr="003C0B65">
        <w:rPr>
          <w:rFonts w:ascii="Arial" w:eastAsia="Times New Roman" w:hAnsi="Arial" w:cs="Arial"/>
          <w:i/>
          <w:sz w:val="22"/>
        </w:rPr>
        <w:t>bayanus</w:t>
      </w:r>
      <w:proofErr w:type="spellEnd"/>
      <w:r>
        <w:rPr>
          <w:rFonts w:ascii="Arial" w:eastAsia="Times New Roman" w:hAnsi="Arial" w:cs="Arial"/>
          <w:sz w:val="22"/>
        </w:rPr>
        <w:t xml:space="preserve"> strains </w:t>
      </w:r>
      <w:r>
        <w:rPr>
          <w:rFonts w:ascii="Arial" w:eastAsia="Times New Roman" w:hAnsi="Arial" w:cs="Arial"/>
          <w:sz w:val="22"/>
        </w:rPr>
        <w:fldChar w:fldCharType="begin"/>
      </w:r>
      <w:r w:rsidR="00394CAF">
        <w:rPr>
          <w:rFonts w:ascii="Arial" w:eastAsia="Times New Roman" w:hAnsi="Arial" w:cs="Arial"/>
          <w:sz w:val="22"/>
        </w:rPr>
        <w:instrText xml:space="preserve"> ADDIN EN.CITE &lt;EndNote&gt;&lt;Cite&gt;&lt;Author&gt;Kumaran&lt;/Author&gt;&lt;Year&gt;2013&lt;/Year&gt;&lt;RecNum&gt;222&lt;/RecNum&gt;&lt;DisplayText&gt;(&lt;style face="smallcaps"&gt;Kumaran&lt;/style&gt;&lt;style face="italic"&gt; et al.&lt;/style&gt; 2013)&lt;/DisplayText&gt;&lt;record&gt;&lt;rec-number&gt;222&lt;/rec-number&gt;&lt;foreign-keys&gt;&lt;key app="EN" db-id="patepv5dd5d00ue2wzp5ex0sta0r0a5r5t2t" timestamp="1559675181" guid="8537c26b-2274-4cf2-9ab2-df3266de9aba"&gt;222&lt;/key&gt;&lt;key app="ENWeb" db-id=""&gt;0&lt;/key&gt;&lt;/foreign-keys&gt;&lt;ref-type name="Journal Article"&gt;17&lt;/ref-type&gt;&lt;contributors&gt;&lt;authors&gt;&lt;author&gt;Kumaran, Rajaraman&lt;/author&gt;&lt;author&gt;Yang, Shi-Yow&lt;/author&gt;&lt;author&gt;Leu, Jun-Yi&lt;/author&gt;&lt;/authors&gt;&lt;/contributors&gt;&lt;titles&gt;&lt;title&gt;Characterization of chromosome stability in diploid, polyploid and hybrid yeast cells&lt;/title&gt;&lt;secondary-title&gt;PLoS One&lt;/secondary-title&gt;&lt;/titles&gt;&lt;periodical&gt;&lt;full-title&gt;PLoS One&lt;/full-title&gt;&lt;/periodical&gt;&lt;pages&gt;e68094&lt;/pages&gt;&lt;volume&gt;8&lt;/volume&gt;&lt;number&gt;7&lt;/number&gt;&lt;dates&gt;&lt;year&gt;2013&lt;/year&gt;&lt;/dates&gt;&lt;isbn&gt;1932-6203&lt;/isbn&gt;&lt;urls&gt;&lt;/urls&gt;&lt;/record&gt;&lt;/Cite&gt;&lt;/EndNote&gt;</w:instrText>
      </w:r>
      <w:r>
        <w:rPr>
          <w:rFonts w:ascii="Arial" w:eastAsia="Times New Roman" w:hAnsi="Arial" w:cs="Arial"/>
          <w:sz w:val="22"/>
        </w:rPr>
        <w:fldChar w:fldCharType="separate"/>
      </w:r>
      <w:r w:rsidR="00CA6FD4">
        <w:rPr>
          <w:rFonts w:ascii="Arial" w:eastAsia="Times New Roman" w:hAnsi="Arial" w:cs="Arial"/>
          <w:noProof/>
          <w:sz w:val="22"/>
        </w:rPr>
        <w:t>(</w:t>
      </w:r>
      <w:r w:rsidR="00CA6FD4" w:rsidRPr="00CA6FD4">
        <w:rPr>
          <w:rFonts w:ascii="Arial" w:eastAsia="Times New Roman" w:hAnsi="Arial" w:cs="Arial"/>
          <w:smallCaps/>
          <w:noProof/>
          <w:sz w:val="22"/>
        </w:rPr>
        <w:t>Kumaran</w:t>
      </w:r>
      <w:r w:rsidR="00CA6FD4" w:rsidRPr="00CA6FD4">
        <w:rPr>
          <w:rFonts w:ascii="Arial" w:eastAsia="Times New Roman" w:hAnsi="Arial" w:cs="Arial"/>
          <w:i/>
          <w:noProof/>
          <w:sz w:val="22"/>
        </w:rPr>
        <w:t xml:space="preserve"> et al.</w:t>
      </w:r>
      <w:r w:rsidR="00CA6FD4">
        <w:rPr>
          <w:rFonts w:ascii="Arial" w:eastAsia="Times New Roman" w:hAnsi="Arial" w:cs="Arial"/>
          <w:noProof/>
          <w:sz w:val="22"/>
        </w:rPr>
        <w:t xml:space="preserve"> 2013)</w:t>
      </w:r>
      <w:r>
        <w:rPr>
          <w:rFonts w:ascii="Arial" w:eastAsia="Times New Roman" w:hAnsi="Arial" w:cs="Arial"/>
          <w:sz w:val="22"/>
        </w:rPr>
        <w:fldChar w:fldCharType="end"/>
      </w:r>
      <w:r>
        <w:rPr>
          <w:rFonts w:ascii="Arial" w:eastAsia="Times New Roman" w:hAnsi="Arial" w:cs="Arial"/>
          <w:sz w:val="22"/>
        </w:rPr>
        <w:t xml:space="preserve">. In the hybrid strain, </w:t>
      </w:r>
      <w:commentRangeStart w:id="63"/>
      <w:commentRangeStart w:id="64"/>
      <w:r>
        <w:rPr>
          <w:rFonts w:ascii="Arial" w:eastAsia="Times New Roman" w:hAnsi="Arial" w:cs="Arial"/>
          <w:sz w:val="22"/>
        </w:rPr>
        <w:t>chromosome XVI was aneuploid most often</w:t>
      </w:r>
      <w:ins w:id="65" w:author="Holly Celina Mcqueary" w:date="2019-09-03T12:13:00Z">
        <w:r w:rsidR="005E0C06">
          <w:rPr>
            <w:rFonts w:ascii="Arial" w:eastAsia="Times New Roman" w:hAnsi="Arial" w:cs="Arial"/>
            <w:sz w:val="22"/>
          </w:rPr>
          <w:t xml:space="preserve"> – with 9 </w:t>
        </w:r>
        <w:proofErr w:type="spellStart"/>
        <w:r w:rsidR="005E0C06">
          <w:rPr>
            <w:rFonts w:ascii="Arial" w:eastAsia="Times New Roman" w:hAnsi="Arial" w:cs="Arial"/>
            <w:sz w:val="22"/>
          </w:rPr>
          <w:t>trisomies</w:t>
        </w:r>
        <w:proofErr w:type="spellEnd"/>
        <w:r w:rsidR="005E0C06">
          <w:rPr>
            <w:rFonts w:ascii="Arial" w:eastAsia="Times New Roman" w:hAnsi="Arial" w:cs="Arial"/>
            <w:sz w:val="22"/>
          </w:rPr>
          <w:t xml:space="preserve"> and 1 tetrasomy</w:t>
        </w:r>
      </w:ins>
      <w:r>
        <w:rPr>
          <w:rFonts w:ascii="Arial" w:eastAsia="Times New Roman" w:hAnsi="Arial" w:cs="Arial"/>
          <w:sz w:val="22"/>
        </w:rPr>
        <w:t xml:space="preserve">. </w:t>
      </w:r>
    </w:p>
    <w:p w14:paraId="2B3B1C58" w14:textId="042D65F0" w:rsidR="00F602C9" w:rsidRDefault="00F602C9" w:rsidP="004353CF">
      <w:pPr>
        <w:spacing w:line="360" w:lineRule="auto"/>
        <w:rPr>
          <w:rFonts w:ascii="Arial" w:eastAsia="Times New Roman" w:hAnsi="Arial" w:cs="Arial"/>
          <w:sz w:val="22"/>
        </w:rPr>
        <w:pPrChange w:id="66" w:author="Holly Celina Mcqueary" w:date="2019-09-04T14:07:00Z">
          <w:pPr/>
        </w:pPrChange>
      </w:pPr>
      <w:ins w:id="67" w:author="Holly Celina Mcqueary" w:date="2019-08-28T11:18:00Z">
        <w:r>
          <w:rPr>
            <w:noProof/>
          </w:rPr>
          <w:lastRenderedPageBreak/>
          <w:drawing>
            <wp:inline distT="0" distB="0" distL="0" distR="0" wp14:anchorId="5CAC6B19" wp14:editId="3CB0E3CE">
              <wp:extent cx="5442857" cy="3126377"/>
              <wp:effectExtent l="0" t="0" r="5715" b="0"/>
              <wp:docPr id="30" name="Chart 30">
                <a:extLst xmlns:a="http://schemas.openxmlformats.org/drawingml/2006/main">
                  <a:ext uri="{FF2B5EF4-FFF2-40B4-BE49-F238E27FC236}">
                    <a16:creationId xmlns:a16="http://schemas.microsoft.com/office/drawing/2014/main" id="{33DC5293-D09F-1148-800D-32E936A06C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ins>
    </w:p>
    <w:commentRangeEnd w:id="63"/>
    <w:p w14:paraId="1319F2B0" w14:textId="0382B435" w:rsidR="004F7BC0" w:rsidRDefault="00056893" w:rsidP="004353CF">
      <w:pPr>
        <w:spacing w:line="360" w:lineRule="auto"/>
        <w:rPr>
          <w:ins w:id="68" w:author="Holly Celina Mcqueary" w:date="2019-09-03T12:09:00Z"/>
          <w:rFonts w:ascii="Arial" w:eastAsia="Times New Roman" w:hAnsi="Arial" w:cs="Arial"/>
          <w:sz w:val="22"/>
        </w:rPr>
        <w:pPrChange w:id="69" w:author="Holly Celina Mcqueary" w:date="2019-09-04T14:07:00Z">
          <w:pPr/>
        </w:pPrChange>
      </w:pPr>
      <w:r>
        <w:rPr>
          <w:rStyle w:val="CommentReference"/>
        </w:rPr>
        <w:commentReference w:id="63"/>
      </w:r>
      <w:commentRangeEnd w:id="64"/>
      <w:r w:rsidR="005E0C06">
        <w:rPr>
          <w:rStyle w:val="CommentReference"/>
        </w:rPr>
        <w:commentReference w:id="64"/>
      </w:r>
    </w:p>
    <w:p w14:paraId="4848092E" w14:textId="04B21CA4" w:rsidR="005E0C06" w:rsidRDefault="005E0C06" w:rsidP="004353CF">
      <w:pPr>
        <w:spacing w:line="360" w:lineRule="auto"/>
        <w:rPr>
          <w:ins w:id="70" w:author="Holly Celina Mcqueary" w:date="2019-09-03T14:46:00Z"/>
          <w:rFonts w:ascii="Arial" w:eastAsia="Times New Roman" w:hAnsi="Arial" w:cs="Arial"/>
          <w:sz w:val="22"/>
        </w:rPr>
        <w:pPrChange w:id="71" w:author="Holly Celina Mcqueary" w:date="2019-09-04T14:07:00Z">
          <w:pPr/>
        </w:pPrChange>
      </w:pPr>
      <w:ins w:id="72" w:author="Holly Celina Mcqueary" w:date="2019-09-03T12:09:00Z">
        <w:r>
          <w:rPr>
            <w:noProof/>
          </w:rPr>
          <w:drawing>
            <wp:inline distT="0" distB="0" distL="0" distR="0" wp14:anchorId="1DA45B31" wp14:editId="6E118BFD">
              <wp:extent cx="5943600" cy="3516630"/>
              <wp:effectExtent l="0" t="0" r="0" b="1270"/>
              <wp:docPr id="31" name="Chart 31">
                <a:extLst xmlns:a="http://schemas.openxmlformats.org/drawingml/2006/main">
                  <a:ext uri="{FF2B5EF4-FFF2-40B4-BE49-F238E27FC236}">
                    <a16:creationId xmlns:a16="http://schemas.microsoft.com/office/drawing/2014/main" id="{3EC76184-D0C2-3A4F-A0B5-08B4A293D7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ins>
    </w:p>
    <w:p w14:paraId="40016139" w14:textId="7DA72AC5" w:rsidR="00716F66" w:rsidRDefault="00716F66" w:rsidP="004353CF">
      <w:pPr>
        <w:spacing w:line="360" w:lineRule="auto"/>
        <w:ind w:firstLine="720"/>
        <w:rPr>
          <w:ins w:id="73" w:author="Holly Celina Mcqueary" w:date="2019-09-03T14:48:00Z"/>
          <w:rFonts w:ascii="Arial" w:eastAsia="Times New Roman" w:hAnsi="Arial" w:cs="Arial"/>
          <w:sz w:val="22"/>
        </w:rPr>
        <w:pPrChange w:id="74" w:author="Holly Celina Mcqueary" w:date="2019-09-04T14:07:00Z">
          <w:pPr/>
        </w:pPrChange>
      </w:pPr>
      <w:ins w:id="75" w:author="Holly Celina Mcqueary" w:date="2019-09-03T14:46:00Z">
        <w:r>
          <w:rPr>
            <w:rFonts w:ascii="Arial" w:eastAsia="Times New Roman" w:hAnsi="Arial" w:cs="Arial"/>
            <w:sz w:val="22"/>
          </w:rPr>
          <w:t>Certain chromosomes are detected at higher frequencies (</w:t>
        </w:r>
        <w:proofErr w:type="spellStart"/>
        <w:r>
          <w:rPr>
            <w:rFonts w:ascii="Arial" w:eastAsia="Times New Roman" w:hAnsi="Arial" w:cs="Arial"/>
            <w:sz w:val="22"/>
          </w:rPr>
          <w:t>Chrs</w:t>
        </w:r>
        <w:proofErr w:type="spellEnd"/>
        <w:r>
          <w:rPr>
            <w:rFonts w:ascii="Arial" w:eastAsia="Times New Roman" w:hAnsi="Arial" w:cs="Arial"/>
            <w:sz w:val="22"/>
          </w:rPr>
          <w:t xml:space="preserve"> </w:t>
        </w:r>
        <w:proofErr w:type="gramStart"/>
        <w:r>
          <w:rPr>
            <w:rFonts w:ascii="Arial" w:eastAsia="Times New Roman" w:hAnsi="Arial" w:cs="Arial"/>
            <w:sz w:val="22"/>
          </w:rPr>
          <w:t>V,VII</w:t>
        </w:r>
        <w:proofErr w:type="gramEnd"/>
        <w:r>
          <w:rPr>
            <w:rFonts w:ascii="Arial" w:eastAsia="Times New Roman" w:hAnsi="Arial" w:cs="Arial"/>
            <w:sz w:val="22"/>
          </w:rPr>
          <w:t>,IX,XII, and XVI)</w:t>
        </w:r>
      </w:ins>
      <w:ins w:id="76" w:author="Holly Celina Mcqueary" w:date="2019-09-03T14:47:00Z">
        <w:r>
          <w:rPr>
            <w:rFonts w:ascii="Arial" w:eastAsia="Times New Roman" w:hAnsi="Arial" w:cs="Arial"/>
            <w:sz w:val="22"/>
          </w:rPr>
          <w:t xml:space="preserve">, suggesting that duplication (and deletion, in the case of chromosome IX) of genes on these chromosomes is better tolerated than on other chromosomes (i.e. </w:t>
        </w:r>
        <w:proofErr w:type="spellStart"/>
        <w:r>
          <w:rPr>
            <w:rFonts w:ascii="Arial" w:eastAsia="Times New Roman" w:hAnsi="Arial" w:cs="Arial"/>
            <w:sz w:val="22"/>
          </w:rPr>
          <w:t>chrs</w:t>
        </w:r>
        <w:proofErr w:type="spellEnd"/>
        <w:r>
          <w:rPr>
            <w:rFonts w:ascii="Arial" w:eastAsia="Times New Roman" w:hAnsi="Arial" w:cs="Arial"/>
            <w:sz w:val="22"/>
          </w:rPr>
          <w:t xml:space="preserve"> VI and XIII, which were not found to be aneuploid in either </w:t>
        </w:r>
      </w:ins>
      <w:ins w:id="77" w:author="Holly Celina Mcqueary" w:date="2019-09-03T14:48:00Z">
        <w:r>
          <w:rPr>
            <w:rFonts w:ascii="Arial" w:eastAsia="Times New Roman" w:hAnsi="Arial" w:cs="Arial"/>
            <w:sz w:val="22"/>
          </w:rPr>
          <w:t xml:space="preserve">experiment). </w:t>
        </w:r>
      </w:ins>
    </w:p>
    <w:p w14:paraId="1120C6A6" w14:textId="77777777" w:rsidR="00716F66" w:rsidRDefault="00716F66" w:rsidP="004353CF">
      <w:pPr>
        <w:spacing w:line="360" w:lineRule="auto"/>
        <w:rPr>
          <w:rFonts w:ascii="Arial" w:eastAsia="Times New Roman" w:hAnsi="Arial" w:cs="Arial"/>
          <w:sz w:val="22"/>
        </w:rPr>
        <w:pPrChange w:id="78" w:author="Holly Celina Mcqueary" w:date="2019-09-04T14:07:00Z">
          <w:pPr/>
        </w:pPrChange>
      </w:pPr>
    </w:p>
    <w:p w14:paraId="65801610" w14:textId="3C94B97D" w:rsidR="004F7BC0" w:rsidRPr="00840210" w:rsidRDefault="004F7BC0" w:rsidP="004353CF">
      <w:pPr>
        <w:spacing w:line="360" w:lineRule="auto"/>
        <w:rPr>
          <w:rFonts w:ascii="Arial" w:eastAsia="Times New Roman" w:hAnsi="Arial" w:cs="Arial"/>
          <w:i/>
          <w:sz w:val="22"/>
        </w:rPr>
        <w:pPrChange w:id="79" w:author="Holly Celina Mcqueary" w:date="2019-09-04T14:07:00Z">
          <w:pPr/>
        </w:pPrChange>
      </w:pPr>
      <w:r w:rsidRPr="00840210">
        <w:rPr>
          <w:rFonts w:ascii="Arial" w:eastAsia="Times New Roman" w:hAnsi="Arial" w:cs="Arial"/>
          <w:i/>
          <w:sz w:val="22"/>
        </w:rPr>
        <w:t xml:space="preserve">Segmental Duplications </w:t>
      </w:r>
    </w:p>
    <w:p w14:paraId="1B251315" w14:textId="0AF4377D" w:rsidR="00283A96" w:rsidRDefault="00283A96" w:rsidP="004353CF">
      <w:pPr>
        <w:spacing w:line="360" w:lineRule="auto"/>
        <w:rPr>
          <w:rFonts w:ascii="Arial" w:eastAsia="Times New Roman" w:hAnsi="Arial" w:cs="Arial"/>
          <w:sz w:val="22"/>
        </w:rPr>
        <w:pPrChange w:id="80" w:author="Holly Celina Mcqueary" w:date="2019-09-04T14:07:00Z">
          <w:pPr/>
        </w:pPrChange>
      </w:pPr>
      <w:r>
        <w:rPr>
          <w:rFonts w:ascii="Arial" w:eastAsia="Times New Roman" w:hAnsi="Arial" w:cs="Arial"/>
          <w:sz w:val="22"/>
        </w:rPr>
        <w:tab/>
      </w:r>
      <w:r w:rsidR="00623142">
        <w:rPr>
          <w:rFonts w:ascii="Arial" w:eastAsia="Times New Roman" w:hAnsi="Arial" w:cs="Arial"/>
          <w:sz w:val="22"/>
        </w:rPr>
        <w:t xml:space="preserve">Hybrid </w:t>
      </w:r>
      <w:r w:rsidR="00121EC8">
        <w:rPr>
          <w:rFonts w:ascii="Arial" w:eastAsia="Times New Roman" w:hAnsi="Arial" w:cs="Arial"/>
          <w:sz w:val="22"/>
        </w:rPr>
        <w:t>sample</w:t>
      </w:r>
      <w:r>
        <w:rPr>
          <w:rFonts w:ascii="Arial" w:eastAsia="Times New Roman" w:hAnsi="Arial" w:cs="Arial"/>
          <w:sz w:val="22"/>
        </w:rPr>
        <w:t xml:space="preserve"> 76 ha</w:t>
      </w:r>
      <w:r w:rsidR="00121EC8">
        <w:rPr>
          <w:rFonts w:ascii="Arial" w:eastAsia="Times New Roman" w:hAnsi="Arial" w:cs="Arial"/>
          <w:sz w:val="22"/>
        </w:rPr>
        <w:t>d</w:t>
      </w:r>
      <w:r>
        <w:rPr>
          <w:rFonts w:ascii="Arial" w:eastAsia="Times New Roman" w:hAnsi="Arial" w:cs="Arial"/>
          <w:sz w:val="22"/>
        </w:rPr>
        <w:t xml:space="preserve"> a partial duplication of chromosome X. </w:t>
      </w:r>
      <w:r w:rsidR="003B37B2">
        <w:rPr>
          <w:rFonts w:ascii="Arial" w:eastAsia="Times New Roman" w:hAnsi="Arial" w:cs="Arial"/>
          <w:sz w:val="22"/>
        </w:rPr>
        <w:t>It appears that a segment of chromosome X was duplicated and then attached to another chromosome; it is</w:t>
      </w:r>
      <w:r w:rsidR="00FA2358">
        <w:rPr>
          <w:rFonts w:ascii="Arial" w:eastAsia="Times New Roman" w:hAnsi="Arial" w:cs="Arial"/>
          <w:sz w:val="22"/>
        </w:rPr>
        <w:t xml:space="preserve"> not a structural </w:t>
      </w:r>
      <w:r w:rsidR="007B57F9">
        <w:rPr>
          <w:rFonts w:ascii="Arial" w:eastAsia="Times New Roman" w:hAnsi="Arial" w:cs="Arial"/>
          <w:sz w:val="22"/>
        </w:rPr>
        <w:t xml:space="preserve">duplicate of the chromosome arm, as the segment does not include the centromere. It appears that the initial breakpoint is around </w:t>
      </w:r>
      <w:commentRangeStart w:id="81"/>
      <w:commentRangeStart w:id="82"/>
      <w:r w:rsidR="007B57F9">
        <w:rPr>
          <w:rFonts w:ascii="Arial" w:eastAsia="Times New Roman" w:hAnsi="Arial" w:cs="Arial"/>
          <w:sz w:val="22"/>
        </w:rPr>
        <w:t>24,400</w:t>
      </w:r>
      <w:commentRangeEnd w:id="81"/>
      <w:r w:rsidR="00056893">
        <w:rPr>
          <w:rStyle w:val="CommentReference"/>
        </w:rPr>
        <w:commentReference w:id="81"/>
      </w:r>
      <w:commentRangeEnd w:id="82"/>
      <w:r w:rsidR="005E53FF">
        <w:rPr>
          <w:rStyle w:val="CommentReference"/>
        </w:rPr>
        <w:commentReference w:id="82"/>
      </w:r>
      <w:r w:rsidR="007B57F9">
        <w:rPr>
          <w:rFonts w:ascii="Arial" w:eastAsia="Times New Roman" w:hAnsi="Arial" w:cs="Arial"/>
          <w:sz w:val="22"/>
        </w:rPr>
        <w:t>, and the ending breakpoint is</w:t>
      </w:r>
      <w:r>
        <w:rPr>
          <w:rFonts w:ascii="Arial" w:eastAsia="Times New Roman" w:hAnsi="Arial" w:cs="Arial"/>
          <w:sz w:val="22"/>
        </w:rPr>
        <w:t xml:space="preserve"> located at 378,020</w:t>
      </w:r>
      <w:r w:rsidR="00213525">
        <w:rPr>
          <w:rFonts w:ascii="Arial" w:eastAsia="Times New Roman" w:hAnsi="Arial" w:cs="Arial"/>
          <w:sz w:val="22"/>
        </w:rPr>
        <w:t xml:space="preserve"> (figures 2 and 3)</w:t>
      </w:r>
      <w:r w:rsidR="007B57F9">
        <w:rPr>
          <w:rFonts w:ascii="Arial" w:eastAsia="Times New Roman" w:hAnsi="Arial" w:cs="Arial"/>
          <w:sz w:val="22"/>
        </w:rPr>
        <w:t>.</w:t>
      </w:r>
      <w:r w:rsidR="003B37B2">
        <w:rPr>
          <w:rFonts w:ascii="Arial" w:eastAsia="Times New Roman" w:hAnsi="Arial" w:cs="Arial"/>
          <w:sz w:val="22"/>
        </w:rPr>
        <w:t xml:space="preserve"> The ending breakpoint is in close proximity to a known transposable element, which makes </w:t>
      </w:r>
      <w:commentRangeStart w:id="83"/>
      <w:r w:rsidR="003B37B2">
        <w:rPr>
          <w:rFonts w:ascii="Arial" w:eastAsia="Times New Roman" w:hAnsi="Arial" w:cs="Arial"/>
          <w:sz w:val="22"/>
        </w:rPr>
        <w:t>locating this mutation difficult</w:t>
      </w:r>
      <w:commentRangeEnd w:id="83"/>
      <w:r w:rsidR="00056893">
        <w:rPr>
          <w:rStyle w:val="CommentReference"/>
        </w:rPr>
        <w:commentReference w:id="83"/>
      </w:r>
      <w:r w:rsidR="003B37B2">
        <w:rPr>
          <w:rFonts w:ascii="Arial" w:eastAsia="Times New Roman" w:hAnsi="Arial" w:cs="Arial"/>
          <w:sz w:val="22"/>
        </w:rPr>
        <w:t>.</w:t>
      </w:r>
      <w:r w:rsidR="007B57F9">
        <w:rPr>
          <w:rFonts w:ascii="Arial" w:eastAsia="Times New Roman" w:hAnsi="Arial" w:cs="Arial"/>
          <w:sz w:val="22"/>
        </w:rPr>
        <w:t xml:space="preserve"> Chromosome X in yeast has a centromere that begins at 436,307; the duplication of the left arm does not include the centromere. The initial and final breakpoints are both located in intergenic sequences, so do not have a phenotypic effect </w:t>
      </w:r>
      <w:r w:rsidR="009300E0">
        <w:rPr>
          <w:rFonts w:ascii="Arial" w:eastAsia="Times New Roman" w:hAnsi="Arial" w:cs="Arial"/>
          <w:sz w:val="22"/>
        </w:rPr>
        <w:t>aside from</w:t>
      </w:r>
      <w:r w:rsidR="007B57F9">
        <w:rPr>
          <w:rFonts w:ascii="Arial" w:eastAsia="Times New Roman" w:hAnsi="Arial" w:cs="Arial"/>
          <w:sz w:val="22"/>
        </w:rPr>
        <w:t xml:space="preserve"> that of the duplicated genes. </w:t>
      </w:r>
      <w:r w:rsidR="009300E0">
        <w:rPr>
          <w:rFonts w:ascii="Arial" w:eastAsia="Times New Roman" w:hAnsi="Arial" w:cs="Arial"/>
          <w:sz w:val="22"/>
        </w:rPr>
        <w:t>Visual analysis of the genome identified two c</w:t>
      </w:r>
      <w:r w:rsidR="003B37B2">
        <w:rPr>
          <w:rFonts w:ascii="Arial" w:eastAsia="Times New Roman" w:hAnsi="Arial" w:cs="Arial"/>
          <w:sz w:val="22"/>
        </w:rPr>
        <w:t xml:space="preserve">andidate chromosomes </w:t>
      </w:r>
      <w:r w:rsidR="009300E0">
        <w:rPr>
          <w:rFonts w:ascii="Arial" w:eastAsia="Times New Roman" w:hAnsi="Arial" w:cs="Arial"/>
          <w:sz w:val="22"/>
        </w:rPr>
        <w:t xml:space="preserve">for part of chromosome X </w:t>
      </w:r>
      <w:r w:rsidR="003B37B2">
        <w:rPr>
          <w:rFonts w:ascii="Arial" w:eastAsia="Times New Roman" w:hAnsi="Arial" w:cs="Arial"/>
          <w:sz w:val="22"/>
        </w:rPr>
        <w:t>to be attached to</w:t>
      </w:r>
      <w:r w:rsidR="009300E0">
        <w:rPr>
          <w:rFonts w:ascii="Arial" w:eastAsia="Times New Roman" w:hAnsi="Arial" w:cs="Arial"/>
          <w:sz w:val="22"/>
        </w:rPr>
        <w:t xml:space="preserve">: </w:t>
      </w:r>
      <w:r w:rsidR="003B37B2">
        <w:rPr>
          <w:rFonts w:ascii="Arial" w:eastAsia="Times New Roman" w:hAnsi="Arial" w:cs="Arial"/>
          <w:sz w:val="22"/>
        </w:rPr>
        <w:t>chromosome VI and chromosome XI</w:t>
      </w:r>
      <w:r w:rsidR="009300E0">
        <w:rPr>
          <w:rFonts w:ascii="Arial" w:eastAsia="Times New Roman" w:hAnsi="Arial" w:cs="Arial"/>
          <w:sz w:val="22"/>
        </w:rPr>
        <w:t xml:space="preserve">. </w:t>
      </w:r>
      <w:commentRangeStart w:id="84"/>
      <w:r w:rsidR="009300E0">
        <w:rPr>
          <w:rFonts w:ascii="Arial" w:eastAsia="Times New Roman" w:hAnsi="Arial" w:cs="Arial"/>
          <w:sz w:val="22"/>
        </w:rPr>
        <w:t>T</w:t>
      </w:r>
      <w:r w:rsidR="003B37B2">
        <w:rPr>
          <w:rFonts w:ascii="Arial" w:eastAsia="Times New Roman" w:hAnsi="Arial" w:cs="Arial"/>
          <w:sz w:val="22"/>
        </w:rPr>
        <w:t>hese chromosomes show</w:t>
      </w:r>
      <w:r w:rsidR="009300E0">
        <w:rPr>
          <w:rFonts w:ascii="Arial" w:eastAsia="Times New Roman" w:hAnsi="Arial" w:cs="Arial"/>
          <w:sz w:val="22"/>
        </w:rPr>
        <w:t>ed</w:t>
      </w:r>
      <w:r w:rsidR="003B37B2">
        <w:rPr>
          <w:rFonts w:ascii="Arial" w:eastAsia="Times New Roman" w:hAnsi="Arial" w:cs="Arial"/>
          <w:sz w:val="22"/>
        </w:rPr>
        <w:t xml:space="preserve"> significant reductions in read count near the end of one of their chromosome arms</w:t>
      </w:r>
      <w:commentRangeEnd w:id="84"/>
      <w:r w:rsidR="00056893">
        <w:rPr>
          <w:rStyle w:val="CommentReference"/>
        </w:rPr>
        <w:commentReference w:id="84"/>
      </w:r>
      <w:r w:rsidR="003B37B2">
        <w:rPr>
          <w:rFonts w:ascii="Arial" w:eastAsia="Times New Roman" w:hAnsi="Arial" w:cs="Arial"/>
          <w:sz w:val="22"/>
        </w:rPr>
        <w:t xml:space="preserve">. </w:t>
      </w:r>
    </w:p>
    <w:p w14:paraId="5E1531BD" w14:textId="02B932D3" w:rsidR="00D975DC" w:rsidRDefault="00D975DC" w:rsidP="004353CF">
      <w:pPr>
        <w:spacing w:line="360" w:lineRule="auto"/>
        <w:rPr>
          <w:rFonts w:ascii="Arial" w:eastAsia="Times New Roman" w:hAnsi="Arial" w:cs="Arial"/>
          <w:sz w:val="22"/>
        </w:rPr>
        <w:pPrChange w:id="85" w:author="Holly Celina Mcqueary" w:date="2019-09-04T14:07:00Z">
          <w:pPr/>
        </w:pPrChange>
      </w:pPr>
      <w:r>
        <w:rPr>
          <w:rFonts w:ascii="Arial" w:eastAsia="Times New Roman" w:hAnsi="Arial" w:cs="Arial"/>
          <w:sz w:val="22"/>
        </w:rPr>
        <w:tab/>
        <w:t xml:space="preserve">This </w:t>
      </w:r>
      <w:r w:rsidR="00A42424">
        <w:rPr>
          <w:rFonts w:ascii="Arial" w:eastAsia="Times New Roman" w:hAnsi="Arial" w:cs="Arial"/>
          <w:sz w:val="22"/>
        </w:rPr>
        <w:t>sample</w:t>
      </w:r>
      <w:r>
        <w:rPr>
          <w:rFonts w:ascii="Arial" w:eastAsia="Times New Roman" w:hAnsi="Arial" w:cs="Arial"/>
          <w:sz w:val="22"/>
        </w:rPr>
        <w:t xml:space="preserve"> is also trisomic for chromosome IX and chromosome XIV. It is possible that the duplication of half of chromosome X aids in the dual aneuploidy, by balancing protein stoichiometries for example. </w:t>
      </w:r>
      <w:commentRangeStart w:id="86"/>
      <w:commentRangeStart w:id="87"/>
      <w:r w:rsidRPr="00523C94">
        <w:rPr>
          <w:rFonts w:ascii="Arial" w:eastAsia="Times New Roman" w:hAnsi="Arial" w:cs="Arial"/>
          <w:sz w:val="22"/>
          <w:highlight w:val="cyan"/>
        </w:rPr>
        <w:t xml:space="preserve">In order to investigate this, we looked at the individual gene expression profile of </w:t>
      </w:r>
      <w:r w:rsidR="00A42424">
        <w:rPr>
          <w:rFonts w:ascii="Arial" w:eastAsia="Times New Roman" w:hAnsi="Arial" w:cs="Arial"/>
          <w:sz w:val="22"/>
          <w:highlight w:val="cyan"/>
        </w:rPr>
        <w:t>sample</w:t>
      </w:r>
      <w:r w:rsidRPr="00523C94">
        <w:rPr>
          <w:rFonts w:ascii="Arial" w:eastAsia="Times New Roman" w:hAnsi="Arial" w:cs="Arial"/>
          <w:sz w:val="22"/>
          <w:highlight w:val="cyan"/>
        </w:rPr>
        <w:t xml:space="preserve"> 76 to determine if there were any correlations between genes on these three chromosomes.</w:t>
      </w:r>
      <w:r>
        <w:rPr>
          <w:rFonts w:ascii="Arial" w:eastAsia="Times New Roman" w:hAnsi="Arial" w:cs="Arial"/>
          <w:sz w:val="22"/>
        </w:rPr>
        <w:t xml:space="preserve"> </w:t>
      </w:r>
      <w:commentRangeEnd w:id="86"/>
      <w:r w:rsidR="00213525">
        <w:rPr>
          <w:rStyle w:val="CommentReference"/>
        </w:rPr>
        <w:commentReference w:id="86"/>
      </w:r>
      <w:commentRangeEnd w:id="87"/>
      <w:r w:rsidR="00056893">
        <w:rPr>
          <w:rStyle w:val="CommentReference"/>
        </w:rPr>
        <w:commentReference w:id="87"/>
      </w:r>
    </w:p>
    <w:p w14:paraId="2B0189C5" w14:textId="6133B89B" w:rsidR="00F24A7C" w:rsidRPr="003C0B65" w:rsidRDefault="00F24A7C" w:rsidP="004353CF">
      <w:pPr>
        <w:spacing w:line="360" w:lineRule="auto"/>
        <w:rPr>
          <w:rFonts w:ascii="Arial" w:eastAsia="Times New Roman" w:hAnsi="Arial" w:cs="Arial"/>
          <w:i/>
          <w:sz w:val="22"/>
        </w:rPr>
        <w:pPrChange w:id="88" w:author="Holly Celina Mcqueary" w:date="2019-09-04T14:07:00Z">
          <w:pPr/>
        </w:pPrChange>
      </w:pPr>
    </w:p>
    <w:p w14:paraId="678E7AD1" w14:textId="39BE49F6" w:rsidR="004F7BC0" w:rsidRPr="009D4DE4" w:rsidRDefault="004F7BC0" w:rsidP="004353CF">
      <w:pPr>
        <w:spacing w:line="360" w:lineRule="auto"/>
        <w:rPr>
          <w:rFonts w:ascii="Arial" w:hAnsi="Arial" w:cs="Arial"/>
          <w:i/>
          <w:color w:val="000000"/>
          <w:sz w:val="22"/>
          <w:szCs w:val="117"/>
        </w:rPr>
        <w:pPrChange w:id="89" w:author="Holly Celina Mcqueary" w:date="2019-09-04T14:07:00Z">
          <w:pPr/>
        </w:pPrChange>
      </w:pPr>
      <w:r w:rsidRPr="00F46192">
        <w:rPr>
          <w:rFonts w:ascii="Arial" w:hAnsi="Arial" w:cs="Arial"/>
          <w:i/>
          <w:color w:val="000000"/>
          <w:sz w:val="22"/>
          <w:szCs w:val="117"/>
        </w:rPr>
        <w:t xml:space="preserve">No </w:t>
      </w:r>
      <w:r>
        <w:rPr>
          <w:rFonts w:ascii="Arial" w:hAnsi="Arial" w:cs="Arial"/>
          <w:i/>
          <w:color w:val="000000"/>
          <w:sz w:val="22"/>
          <w:szCs w:val="117"/>
        </w:rPr>
        <w:t>evidence for whole-chromosome dosage compensation</w:t>
      </w:r>
      <w:r w:rsidRPr="00F46192">
        <w:rPr>
          <w:rFonts w:ascii="Arial" w:hAnsi="Arial" w:cs="Arial"/>
          <w:i/>
          <w:color w:val="000000"/>
          <w:sz w:val="22"/>
          <w:szCs w:val="117"/>
        </w:rPr>
        <w:t xml:space="preserve"> in either lab or hybrid strains</w:t>
      </w:r>
    </w:p>
    <w:p w14:paraId="16737092" w14:textId="0B4D3CC9" w:rsidR="000306BA" w:rsidRDefault="004F7BC0" w:rsidP="004353CF">
      <w:pPr>
        <w:spacing w:line="360" w:lineRule="auto"/>
        <w:rPr>
          <w:rFonts w:ascii="Arial" w:eastAsia="Times New Roman" w:hAnsi="Arial" w:cs="Arial"/>
          <w:sz w:val="22"/>
        </w:rPr>
        <w:pPrChange w:id="90" w:author="Holly Celina Mcqueary" w:date="2019-09-04T14:07:00Z">
          <w:pPr/>
        </w:pPrChange>
      </w:pPr>
      <w:r>
        <w:rPr>
          <w:rFonts w:ascii="Arial" w:eastAsia="Times New Roman" w:hAnsi="Arial" w:cs="Arial"/>
          <w:sz w:val="22"/>
        </w:rPr>
        <w:tab/>
      </w:r>
      <w:r w:rsidR="000306BA">
        <w:rPr>
          <w:rFonts w:ascii="Arial" w:eastAsia="Times New Roman" w:hAnsi="Arial" w:cs="Arial"/>
          <w:sz w:val="22"/>
        </w:rPr>
        <w:t xml:space="preserve">Whole-chromosome gene expression was analyzed </w:t>
      </w:r>
      <w:del w:id="91" w:author="Dave Hall" w:date="2019-08-20T09:13:00Z">
        <w:r w:rsidR="000306BA" w:rsidDel="00106448">
          <w:rPr>
            <w:rFonts w:ascii="Arial" w:eastAsia="Times New Roman" w:hAnsi="Arial" w:cs="Arial"/>
            <w:sz w:val="22"/>
          </w:rPr>
          <w:delText>using boxplots depicting</w:delText>
        </w:r>
      </w:del>
      <w:ins w:id="92" w:author="Dave Hall" w:date="2019-08-20T09:13:00Z">
        <w:r w:rsidR="00106448">
          <w:rPr>
            <w:rFonts w:ascii="Arial" w:eastAsia="Times New Roman" w:hAnsi="Arial" w:cs="Arial"/>
            <w:sz w:val="22"/>
          </w:rPr>
          <w:t>by calculating</w:t>
        </w:r>
      </w:ins>
      <w:r w:rsidR="000306BA">
        <w:rPr>
          <w:rFonts w:ascii="Arial" w:eastAsia="Times New Roman" w:hAnsi="Arial" w:cs="Arial"/>
          <w:sz w:val="22"/>
        </w:rPr>
        <w:t xml:space="preserve"> the average and 95% confidence interval of gene expression </w:t>
      </w:r>
      <w:del w:id="93" w:author="Dave Hall" w:date="2019-08-20T09:13:00Z">
        <w:r w:rsidR="000306BA" w:rsidDel="00106448">
          <w:rPr>
            <w:rFonts w:ascii="Arial" w:eastAsia="Times New Roman" w:hAnsi="Arial" w:cs="Arial"/>
            <w:sz w:val="22"/>
          </w:rPr>
          <w:delText xml:space="preserve">in </w:delText>
        </w:r>
      </w:del>
      <w:ins w:id="94" w:author="Dave Hall" w:date="2019-08-20T09:13:00Z">
        <w:r w:rsidR="00106448">
          <w:rPr>
            <w:rFonts w:ascii="Arial" w:eastAsia="Times New Roman" w:hAnsi="Arial" w:cs="Arial"/>
            <w:sz w:val="22"/>
          </w:rPr>
          <w:t xml:space="preserve">for </w:t>
        </w:r>
      </w:ins>
      <w:r w:rsidR="000306BA">
        <w:rPr>
          <w:rFonts w:ascii="Arial" w:eastAsia="Times New Roman" w:hAnsi="Arial" w:cs="Arial"/>
          <w:sz w:val="22"/>
        </w:rPr>
        <w:t>each chromosome</w:t>
      </w:r>
      <w:r w:rsidR="00CD3C1D">
        <w:rPr>
          <w:rFonts w:ascii="Arial" w:eastAsia="Times New Roman" w:hAnsi="Arial" w:cs="Arial"/>
          <w:sz w:val="22"/>
        </w:rPr>
        <w:t xml:space="preserve"> (</w:t>
      </w:r>
      <w:ins w:id="95" w:author="Dave Hall" w:date="2019-08-20T09:13:00Z">
        <w:r w:rsidR="00106448">
          <w:rPr>
            <w:rFonts w:ascii="Arial" w:eastAsia="Times New Roman" w:hAnsi="Arial" w:cs="Arial"/>
            <w:sz w:val="22"/>
          </w:rPr>
          <w:t xml:space="preserve">boxplots in </w:t>
        </w:r>
      </w:ins>
      <w:r w:rsidR="00CD3C1D">
        <w:rPr>
          <w:rFonts w:ascii="Arial" w:eastAsia="Times New Roman" w:hAnsi="Arial" w:cs="Arial"/>
          <w:sz w:val="22"/>
        </w:rPr>
        <w:t>figure 7).</w:t>
      </w:r>
      <w:r w:rsidR="000306BA">
        <w:rPr>
          <w:rFonts w:ascii="Arial" w:eastAsia="Times New Roman" w:hAnsi="Arial" w:cs="Arial"/>
          <w:sz w:val="22"/>
        </w:rPr>
        <w:t xml:space="preserve"> </w:t>
      </w:r>
      <w:del w:id="96" w:author="Dave Hall" w:date="2019-08-20T09:13:00Z">
        <w:r w:rsidR="000306BA" w:rsidDel="00106448">
          <w:rPr>
            <w:rFonts w:ascii="Arial" w:eastAsia="Times New Roman" w:hAnsi="Arial" w:cs="Arial"/>
            <w:sz w:val="22"/>
          </w:rPr>
          <w:delText xml:space="preserve">To corroborate these findings, </w:delText>
        </w:r>
      </w:del>
      <w:r w:rsidR="000306BA">
        <w:rPr>
          <w:rFonts w:ascii="Arial" w:eastAsia="Times New Roman" w:hAnsi="Arial" w:cs="Arial"/>
          <w:sz w:val="22"/>
        </w:rPr>
        <w:t xml:space="preserve">ANOVAs were </w:t>
      </w:r>
      <w:ins w:id="97" w:author="Dave Hall" w:date="2019-08-20T09:13:00Z">
        <w:r w:rsidR="00106448">
          <w:rPr>
            <w:rFonts w:ascii="Arial" w:eastAsia="Times New Roman" w:hAnsi="Arial" w:cs="Arial"/>
            <w:sz w:val="22"/>
          </w:rPr>
          <w:t xml:space="preserve">also </w:t>
        </w:r>
      </w:ins>
      <w:r w:rsidR="000306BA">
        <w:rPr>
          <w:rFonts w:ascii="Arial" w:eastAsia="Times New Roman" w:hAnsi="Arial" w:cs="Arial"/>
          <w:sz w:val="22"/>
        </w:rPr>
        <w:t>r</w:t>
      </w:r>
      <w:ins w:id="98" w:author="Dave Hall" w:date="2019-08-20T09:13:00Z">
        <w:r w:rsidR="00106448">
          <w:rPr>
            <w:rFonts w:ascii="Arial" w:eastAsia="Times New Roman" w:hAnsi="Arial" w:cs="Arial"/>
            <w:sz w:val="22"/>
          </w:rPr>
          <w:t>u</w:t>
        </w:r>
      </w:ins>
      <w:del w:id="99" w:author="Dave Hall" w:date="2019-08-20T09:13:00Z">
        <w:r w:rsidR="000306BA" w:rsidDel="00106448">
          <w:rPr>
            <w:rFonts w:ascii="Arial" w:eastAsia="Times New Roman" w:hAnsi="Arial" w:cs="Arial"/>
            <w:sz w:val="22"/>
          </w:rPr>
          <w:delText>a</w:delText>
        </w:r>
      </w:del>
      <w:r w:rsidR="000306BA">
        <w:rPr>
          <w:rFonts w:ascii="Arial" w:eastAsia="Times New Roman" w:hAnsi="Arial" w:cs="Arial"/>
          <w:sz w:val="22"/>
        </w:rPr>
        <w:t xml:space="preserve">n on each aneuploid </w:t>
      </w:r>
      <w:r w:rsidR="00A42424">
        <w:rPr>
          <w:rFonts w:ascii="Arial" w:eastAsia="Times New Roman" w:hAnsi="Arial" w:cs="Arial"/>
          <w:sz w:val="22"/>
        </w:rPr>
        <w:t>sample</w:t>
      </w:r>
      <w:r w:rsidR="000306BA">
        <w:rPr>
          <w:rFonts w:ascii="Arial" w:eastAsia="Times New Roman" w:hAnsi="Arial" w:cs="Arial"/>
          <w:sz w:val="22"/>
        </w:rPr>
        <w:t xml:space="preserve">, comparing </w:t>
      </w:r>
      <w:commentRangeStart w:id="100"/>
      <w:r w:rsidR="000306BA">
        <w:rPr>
          <w:rFonts w:ascii="Arial" w:eastAsia="Times New Roman" w:hAnsi="Arial" w:cs="Arial"/>
          <w:sz w:val="22"/>
        </w:rPr>
        <w:t xml:space="preserve">its </w:t>
      </w:r>
      <w:commentRangeEnd w:id="100"/>
      <w:r w:rsidR="00106448">
        <w:rPr>
          <w:rStyle w:val="CommentReference"/>
        </w:rPr>
        <w:commentReference w:id="100"/>
      </w:r>
      <w:r w:rsidR="000306BA">
        <w:rPr>
          <w:rFonts w:ascii="Arial" w:eastAsia="Times New Roman" w:hAnsi="Arial" w:cs="Arial"/>
          <w:sz w:val="22"/>
        </w:rPr>
        <w:t xml:space="preserve">gene expression to that of the euploid </w:t>
      </w:r>
      <w:r w:rsidR="00A42424">
        <w:rPr>
          <w:rFonts w:ascii="Arial" w:eastAsia="Times New Roman" w:hAnsi="Arial" w:cs="Arial"/>
          <w:sz w:val="22"/>
        </w:rPr>
        <w:t>samples</w:t>
      </w:r>
      <w:r w:rsidR="000306BA">
        <w:rPr>
          <w:rFonts w:ascii="Arial" w:eastAsia="Times New Roman" w:hAnsi="Arial" w:cs="Arial"/>
          <w:sz w:val="22"/>
        </w:rPr>
        <w:t>.</w:t>
      </w:r>
      <w:ins w:id="101" w:author="Holly Celina Mcqueary" w:date="2019-08-28T14:16:00Z">
        <w:r w:rsidR="005E53FF">
          <w:rPr>
            <w:rFonts w:ascii="Arial" w:eastAsia="Times New Roman" w:hAnsi="Arial" w:cs="Arial"/>
            <w:sz w:val="22"/>
          </w:rPr>
          <w:t xml:space="preserve"> If there i</w:t>
        </w:r>
      </w:ins>
      <w:ins w:id="102" w:author="Holly Celina Mcqueary" w:date="2019-08-28T14:17:00Z">
        <w:r w:rsidR="005E53FF">
          <w:rPr>
            <w:rFonts w:ascii="Arial" w:eastAsia="Times New Roman" w:hAnsi="Arial" w:cs="Arial"/>
            <w:sz w:val="22"/>
          </w:rPr>
          <w:t xml:space="preserve">s compensation occurring on the whole-chromosome level, we would expect statistically </w:t>
        </w:r>
      </w:ins>
      <w:ins w:id="103" w:author="Holly Celina Mcqueary" w:date="2019-08-29T13:02:00Z">
        <w:r w:rsidR="006E0824">
          <w:rPr>
            <w:rFonts w:ascii="Arial" w:eastAsia="Times New Roman" w:hAnsi="Arial" w:cs="Arial"/>
            <w:sz w:val="22"/>
          </w:rPr>
          <w:t>in</w:t>
        </w:r>
      </w:ins>
      <w:ins w:id="104" w:author="Holly Celina Mcqueary" w:date="2019-08-28T14:17:00Z">
        <w:r w:rsidR="005E53FF">
          <w:rPr>
            <w:rFonts w:ascii="Arial" w:eastAsia="Times New Roman" w:hAnsi="Arial" w:cs="Arial"/>
            <w:sz w:val="22"/>
          </w:rPr>
          <w:t>significant p-values from ANOVAs of aneuploid chromosomes compared to the ancestral chromosome stat</w:t>
        </w:r>
      </w:ins>
      <w:ins w:id="105" w:author="Holly Celina Mcqueary" w:date="2019-08-28T14:18:00Z">
        <w:r w:rsidR="005E53FF">
          <w:rPr>
            <w:rFonts w:ascii="Arial" w:eastAsia="Times New Roman" w:hAnsi="Arial" w:cs="Arial"/>
            <w:sz w:val="22"/>
          </w:rPr>
          <w:t xml:space="preserve">e. Indeed, all ANOVAs ran </w:t>
        </w:r>
      </w:ins>
      <w:ins w:id="106" w:author="Holly Celina Mcqueary" w:date="2019-08-28T14:16:00Z">
        <w:r w:rsidR="005E53FF">
          <w:rPr>
            <w:rFonts w:ascii="Arial" w:eastAsia="Times New Roman" w:hAnsi="Arial" w:cs="Arial"/>
            <w:sz w:val="22"/>
          </w:rPr>
          <w:t xml:space="preserve"> </w:t>
        </w:r>
      </w:ins>
      <w:r w:rsidR="000306BA">
        <w:rPr>
          <w:rFonts w:ascii="Arial" w:eastAsia="Times New Roman" w:hAnsi="Arial" w:cs="Arial"/>
          <w:sz w:val="22"/>
        </w:rPr>
        <w:t xml:space="preserve"> </w:t>
      </w:r>
      <w:commentRangeStart w:id="107"/>
      <w:r w:rsidR="000306BA">
        <w:rPr>
          <w:rFonts w:ascii="Arial" w:eastAsia="Times New Roman" w:hAnsi="Arial" w:cs="Arial"/>
          <w:sz w:val="22"/>
        </w:rPr>
        <w:t xml:space="preserve">According to these findings, there is no evidence for whole-chromosome dosage compensation in any of our samples. </w:t>
      </w:r>
      <w:commentRangeEnd w:id="107"/>
      <w:r w:rsidR="00106448">
        <w:rPr>
          <w:rStyle w:val="CommentReference"/>
        </w:rPr>
        <w:commentReference w:id="107"/>
      </w:r>
    </w:p>
    <w:p w14:paraId="22F21A1A" w14:textId="4C48089A" w:rsidR="00DD3E39" w:rsidRDefault="00DD3E39" w:rsidP="004353CF">
      <w:pPr>
        <w:spacing w:line="360" w:lineRule="auto"/>
        <w:rPr>
          <w:rFonts w:ascii="Arial" w:eastAsia="Times New Roman" w:hAnsi="Arial" w:cs="Arial"/>
          <w:sz w:val="22"/>
        </w:rPr>
        <w:pPrChange w:id="108" w:author="Holly Celina Mcqueary" w:date="2019-09-04T14:07:00Z">
          <w:pPr/>
        </w:pPrChange>
      </w:pPr>
      <w:r>
        <w:rPr>
          <w:rFonts w:ascii="Arial" w:eastAsia="Times New Roman" w:hAnsi="Arial" w:cs="Arial"/>
          <w:sz w:val="22"/>
        </w:rPr>
        <w:tab/>
        <w:t>Ratios of gene expression levels from each sample to the ancestor were calculated and plotted for all genes</w:t>
      </w:r>
      <w:r w:rsidR="00C74118">
        <w:rPr>
          <w:rFonts w:ascii="Arial" w:eastAsia="Times New Roman" w:hAnsi="Arial" w:cs="Arial"/>
          <w:sz w:val="22"/>
        </w:rPr>
        <w:t xml:space="preserve"> in the euploid samples </w:t>
      </w:r>
      <w:del w:id="109" w:author="Dave Hall" w:date="2019-08-20T09:16:00Z">
        <w:r w:rsidR="00C74118" w:rsidDel="00A8784E">
          <w:rPr>
            <w:rFonts w:ascii="Arial" w:eastAsia="Times New Roman" w:hAnsi="Arial" w:cs="Arial"/>
            <w:sz w:val="22"/>
          </w:rPr>
          <w:delText xml:space="preserve">only </w:delText>
        </w:r>
      </w:del>
      <w:r w:rsidR="00C74118">
        <w:rPr>
          <w:rFonts w:ascii="Arial" w:eastAsia="Times New Roman" w:hAnsi="Arial" w:cs="Arial"/>
          <w:sz w:val="22"/>
        </w:rPr>
        <w:t xml:space="preserve">(figure </w:t>
      </w:r>
      <w:r w:rsidR="003A658E">
        <w:rPr>
          <w:rFonts w:ascii="Arial" w:eastAsia="Times New Roman" w:hAnsi="Arial" w:cs="Arial"/>
          <w:sz w:val="22"/>
        </w:rPr>
        <w:t>13</w:t>
      </w:r>
      <w:r w:rsidR="00C74118">
        <w:rPr>
          <w:rFonts w:ascii="Arial" w:eastAsia="Times New Roman" w:hAnsi="Arial" w:cs="Arial"/>
          <w:sz w:val="22"/>
        </w:rPr>
        <w:t>)</w:t>
      </w:r>
      <w:r>
        <w:rPr>
          <w:rFonts w:ascii="Arial" w:eastAsia="Times New Roman" w:hAnsi="Arial" w:cs="Arial"/>
          <w:sz w:val="22"/>
        </w:rPr>
        <w:t xml:space="preserve">, </w:t>
      </w:r>
      <w:ins w:id="110" w:author="Dave Hall" w:date="2019-08-20T09:16:00Z">
        <w:r w:rsidR="00A8784E">
          <w:rPr>
            <w:rFonts w:ascii="Arial" w:eastAsia="Times New Roman" w:hAnsi="Arial" w:cs="Arial"/>
            <w:sz w:val="22"/>
          </w:rPr>
          <w:t xml:space="preserve">for </w:t>
        </w:r>
      </w:ins>
      <w:del w:id="111" w:author="Dave Hall" w:date="2019-08-20T09:15:00Z">
        <w:r w:rsidDel="00A8784E">
          <w:rPr>
            <w:rFonts w:ascii="Arial" w:eastAsia="Times New Roman" w:hAnsi="Arial" w:cs="Arial"/>
            <w:sz w:val="22"/>
          </w:rPr>
          <w:delText xml:space="preserve">cis </w:delText>
        </w:r>
      </w:del>
      <w:r>
        <w:rPr>
          <w:rFonts w:ascii="Arial" w:eastAsia="Times New Roman" w:hAnsi="Arial" w:cs="Arial"/>
          <w:sz w:val="22"/>
        </w:rPr>
        <w:t xml:space="preserve">genes </w:t>
      </w:r>
      <w:ins w:id="112" w:author="Dave Hall" w:date="2019-08-20T09:15:00Z">
        <w:r w:rsidR="00A8784E">
          <w:rPr>
            <w:rFonts w:ascii="Arial" w:eastAsia="Times New Roman" w:hAnsi="Arial" w:cs="Arial"/>
            <w:sz w:val="22"/>
          </w:rPr>
          <w:t xml:space="preserve">on the aneuploid chromosome(s) </w:t>
        </w:r>
      </w:ins>
      <w:r w:rsidR="00A42424">
        <w:rPr>
          <w:rFonts w:ascii="Arial" w:eastAsia="Times New Roman" w:hAnsi="Arial" w:cs="Arial"/>
          <w:sz w:val="22"/>
        </w:rPr>
        <w:t xml:space="preserve">in aneuploid samples </w:t>
      </w:r>
      <w:r>
        <w:rPr>
          <w:rFonts w:ascii="Arial" w:eastAsia="Times New Roman" w:hAnsi="Arial" w:cs="Arial"/>
          <w:sz w:val="22"/>
        </w:rPr>
        <w:t>(</w:t>
      </w:r>
      <w:del w:id="113" w:author="Dave Hall" w:date="2019-08-20T09:15:00Z">
        <w:r w:rsidDel="00A8784E">
          <w:rPr>
            <w:rFonts w:ascii="Arial" w:eastAsia="Times New Roman" w:hAnsi="Arial" w:cs="Arial"/>
            <w:sz w:val="22"/>
          </w:rPr>
          <w:delText>i.e. those on the aneuploid chromosome(s)</w:delText>
        </w:r>
      </w:del>
      <w:ins w:id="114" w:author="Dave Hall" w:date="2019-08-20T09:15:00Z">
        <w:r w:rsidR="00A8784E">
          <w:rPr>
            <w:rFonts w:ascii="Arial" w:eastAsia="Times New Roman" w:hAnsi="Arial" w:cs="Arial"/>
            <w:sz w:val="22"/>
          </w:rPr>
          <w:t>cis genes</w:t>
        </w:r>
      </w:ins>
      <w:r>
        <w:rPr>
          <w:rFonts w:ascii="Arial" w:eastAsia="Times New Roman" w:hAnsi="Arial" w:cs="Arial"/>
          <w:sz w:val="22"/>
        </w:rPr>
        <w:t>)</w:t>
      </w:r>
      <w:del w:id="115" w:author="Dave Hall" w:date="2019-08-20T09:16:00Z">
        <w:r w:rsidDel="00A8784E">
          <w:rPr>
            <w:rFonts w:ascii="Arial" w:eastAsia="Times New Roman" w:hAnsi="Arial" w:cs="Arial"/>
            <w:sz w:val="22"/>
          </w:rPr>
          <w:delText xml:space="preserve"> (figure </w:delText>
        </w:r>
        <w:r w:rsidR="005F1CEE" w:rsidDel="00A8784E">
          <w:rPr>
            <w:rFonts w:ascii="Arial" w:eastAsia="Times New Roman" w:hAnsi="Arial" w:cs="Arial"/>
            <w:sz w:val="22"/>
          </w:rPr>
          <w:delText>8</w:delText>
        </w:r>
        <w:r w:rsidDel="00A8784E">
          <w:rPr>
            <w:rFonts w:ascii="Arial" w:eastAsia="Times New Roman" w:hAnsi="Arial" w:cs="Arial"/>
            <w:sz w:val="22"/>
          </w:rPr>
          <w:delText>)</w:delText>
        </w:r>
      </w:del>
      <w:r>
        <w:rPr>
          <w:rFonts w:ascii="Arial" w:eastAsia="Times New Roman" w:hAnsi="Arial" w:cs="Arial"/>
          <w:sz w:val="22"/>
        </w:rPr>
        <w:t xml:space="preserve">, and </w:t>
      </w:r>
      <w:ins w:id="116" w:author="Dave Hall" w:date="2019-08-20T09:16:00Z">
        <w:r w:rsidR="00A8784E">
          <w:rPr>
            <w:rFonts w:ascii="Arial" w:eastAsia="Times New Roman" w:hAnsi="Arial" w:cs="Arial"/>
            <w:sz w:val="22"/>
          </w:rPr>
          <w:t xml:space="preserve">for </w:t>
        </w:r>
      </w:ins>
      <w:del w:id="117" w:author="Dave Hall" w:date="2019-08-20T09:15:00Z">
        <w:r w:rsidDel="00A8784E">
          <w:rPr>
            <w:rFonts w:ascii="Arial" w:eastAsia="Times New Roman" w:hAnsi="Arial" w:cs="Arial"/>
            <w:sz w:val="22"/>
          </w:rPr>
          <w:delText xml:space="preserve">trans </w:delText>
        </w:r>
      </w:del>
      <w:r>
        <w:rPr>
          <w:rFonts w:ascii="Arial" w:eastAsia="Times New Roman" w:hAnsi="Arial" w:cs="Arial"/>
          <w:sz w:val="22"/>
        </w:rPr>
        <w:t>genes</w:t>
      </w:r>
      <w:r w:rsidR="00A42424">
        <w:rPr>
          <w:rFonts w:ascii="Arial" w:eastAsia="Times New Roman" w:hAnsi="Arial" w:cs="Arial"/>
          <w:sz w:val="22"/>
        </w:rPr>
        <w:t xml:space="preserve"> </w:t>
      </w:r>
      <w:del w:id="118" w:author="Dave Hall" w:date="2019-08-20T09:15:00Z">
        <w:r w:rsidR="00A42424" w:rsidDel="00A8784E">
          <w:rPr>
            <w:rFonts w:ascii="Arial" w:eastAsia="Times New Roman" w:hAnsi="Arial" w:cs="Arial"/>
            <w:sz w:val="22"/>
          </w:rPr>
          <w:delText>in aneuploid samples</w:delText>
        </w:r>
        <w:r w:rsidDel="00A8784E">
          <w:rPr>
            <w:rFonts w:ascii="Arial" w:eastAsia="Times New Roman" w:hAnsi="Arial" w:cs="Arial"/>
            <w:sz w:val="22"/>
          </w:rPr>
          <w:delText xml:space="preserve"> (i.e. those </w:delText>
        </w:r>
      </w:del>
      <w:r>
        <w:rPr>
          <w:rFonts w:ascii="Arial" w:eastAsia="Times New Roman" w:hAnsi="Arial" w:cs="Arial"/>
          <w:sz w:val="22"/>
        </w:rPr>
        <w:t>not located on the aneuploid chromosome(s)</w:t>
      </w:r>
      <w:ins w:id="119" w:author="Dave Hall" w:date="2019-08-20T09:15:00Z">
        <w:r w:rsidR="00A8784E" w:rsidRPr="00A8784E">
          <w:rPr>
            <w:rFonts w:ascii="Arial" w:eastAsia="Times New Roman" w:hAnsi="Arial" w:cs="Arial"/>
            <w:sz w:val="22"/>
          </w:rPr>
          <w:t xml:space="preserve"> </w:t>
        </w:r>
        <w:r w:rsidR="00A8784E">
          <w:rPr>
            <w:rFonts w:ascii="Arial" w:eastAsia="Times New Roman" w:hAnsi="Arial" w:cs="Arial"/>
            <w:sz w:val="22"/>
          </w:rPr>
          <w:t>in aneuploid samples (</w:t>
        </w:r>
      </w:ins>
      <w:ins w:id="120" w:author="Dave Hall" w:date="2019-08-20T09:16:00Z">
        <w:r w:rsidR="00A8784E">
          <w:rPr>
            <w:rFonts w:ascii="Arial" w:eastAsia="Times New Roman" w:hAnsi="Arial" w:cs="Arial"/>
            <w:sz w:val="22"/>
          </w:rPr>
          <w:t>trans genes</w:t>
        </w:r>
      </w:ins>
      <w:r>
        <w:rPr>
          <w:rFonts w:ascii="Arial" w:eastAsia="Times New Roman" w:hAnsi="Arial" w:cs="Arial"/>
          <w:sz w:val="22"/>
        </w:rPr>
        <w:t xml:space="preserve">) (figure </w:t>
      </w:r>
      <w:r w:rsidR="005F1CEE">
        <w:rPr>
          <w:rFonts w:ascii="Arial" w:eastAsia="Times New Roman" w:hAnsi="Arial" w:cs="Arial"/>
          <w:sz w:val="22"/>
        </w:rPr>
        <w:t>8</w:t>
      </w:r>
      <w:r>
        <w:rPr>
          <w:rFonts w:ascii="Arial" w:eastAsia="Times New Roman" w:hAnsi="Arial" w:cs="Arial"/>
          <w:sz w:val="22"/>
        </w:rPr>
        <w:t xml:space="preserve">). Some samples were highly variable in their expression levels; however, the average ratio across </w:t>
      </w:r>
      <w:r w:rsidR="00A42424">
        <w:rPr>
          <w:rFonts w:ascii="Arial" w:eastAsia="Times New Roman" w:hAnsi="Arial" w:cs="Arial"/>
          <w:sz w:val="22"/>
        </w:rPr>
        <w:t>each</w:t>
      </w:r>
      <w:r>
        <w:rPr>
          <w:rFonts w:ascii="Arial" w:eastAsia="Times New Roman" w:hAnsi="Arial" w:cs="Arial"/>
          <w:sz w:val="22"/>
        </w:rPr>
        <w:t xml:space="preserve"> </w:t>
      </w:r>
      <w:r w:rsidR="00A42424">
        <w:rPr>
          <w:rFonts w:ascii="Arial" w:eastAsia="Times New Roman" w:hAnsi="Arial" w:cs="Arial"/>
          <w:sz w:val="22"/>
        </w:rPr>
        <w:t xml:space="preserve">aneuploid </w:t>
      </w:r>
      <w:r>
        <w:rPr>
          <w:rFonts w:ascii="Arial" w:eastAsia="Times New Roman" w:hAnsi="Arial" w:cs="Arial"/>
          <w:sz w:val="22"/>
        </w:rPr>
        <w:t xml:space="preserve">chromosome in question </w:t>
      </w:r>
      <w:commentRangeStart w:id="121"/>
      <w:r>
        <w:rPr>
          <w:rFonts w:ascii="Arial" w:eastAsia="Times New Roman" w:hAnsi="Arial" w:cs="Arial"/>
          <w:sz w:val="22"/>
        </w:rPr>
        <w:t xml:space="preserve">was as expected </w:t>
      </w:r>
      <w:commentRangeEnd w:id="121"/>
      <w:r w:rsidR="00A8784E">
        <w:rPr>
          <w:rStyle w:val="CommentReference"/>
        </w:rPr>
        <w:commentReference w:id="121"/>
      </w:r>
      <w:r>
        <w:rPr>
          <w:rFonts w:ascii="Arial" w:eastAsia="Times New Roman" w:hAnsi="Arial" w:cs="Arial"/>
          <w:sz w:val="22"/>
        </w:rPr>
        <w:t xml:space="preserve">(figure </w:t>
      </w:r>
      <w:r w:rsidR="005F1CEE">
        <w:rPr>
          <w:rFonts w:ascii="Arial" w:eastAsia="Times New Roman" w:hAnsi="Arial" w:cs="Arial"/>
          <w:sz w:val="22"/>
        </w:rPr>
        <w:t>8</w:t>
      </w:r>
      <w:r>
        <w:rPr>
          <w:rFonts w:ascii="Arial" w:eastAsia="Times New Roman" w:hAnsi="Arial" w:cs="Arial"/>
          <w:sz w:val="22"/>
        </w:rPr>
        <w:t xml:space="preserve">). </w:t>
      </w:r>
      <w:commentRangeStart w:id="122"/>
      <w:r w:rsidR="0064725C">
        <w:rPr>
          <w:rFonts w:ascii="Arial" w:eastAsia="Times New Roman" w:hAnsi="Arial" w:cs="Arial"/>
          <w:sz w:val="22"/>
        </w:rPr>
        <w:t xml:space="preserve">The majority of differentially expressed </w:t>
      </w:r>
      <w:r w:rsidR="0064725C">
        <w:rPr>
          <w:rFonts w:ascii="Arial" w:eastAsia="Times New Roman" w:hAnsi="Arial" w:cs="Arial"/>
          <w:sz w:val="22"/>
        </w:rPr>
        <w:lastRenderedPageBreak/>
        <w:t xml:space="preserve">genes were located on trans chromosomes, </w:t>
      </w:r>
      <w:commentRangeStart w:id="123"/>
      <w:commentRangeStart w:id="124"/>
      <w:r w:rsidR="0064725C">
        <w:rPr>
          <w:rFonts w:ascii="Arial" w:eastAsia="Times New Roman" w:hAnsi="Arial" w:cs="Arial"/>
          <w:sz w:val="22"/>
        </w:rPr>
        <w:t xml:space="preserve">which could be due to the majority of genes in general being located on the trans chromosomes (figure 11). </w:t>
      </w:r>
      <w:commentRangeEnd w:id="123"/>
      <w:r w:rsidR="0064725C">
        <w:rPr>
          <w:rStyle w:val="CommentReference"/>
        </w:rPr>
        <w:commentReference w:id="123"/>
      </w:r>
      <w:commentRangeEnd w:id="122"/>
      <w:commentRangeEnd w:id="124"/>
      <w:r w:rsidR="00A8784E">
        <w:rPr>
          <w:rStyle w:val="CommentReference"/>
        </w:rPr>
        <w:commentReference w:id="124"/>
      </w:r>
      <w:r w:rsidR="00A42424">
        <w:rPr>
          <w:rStyle w:val="CommentReference"/>
        </w:rPr>
        <w:commentReference w:id="122"/>
      </w:r>
    </w:p>
    <w:p w14:paraId="2FBA962E" w14:textId="1F7948F7" w:rsidR="004F7BC0" w:rsidRDefault="004F7BC0" w:rsidP="004353CF">
      <w:pPr>
        <w:spacing w:line="360" w:lineRule="auto"/>
        <w:ind w:firstLine="720"/>
        <w:rPr>
          <w:rFonts w:ascii="Arial" w:eastAsia="Times New Roman" w:hAnsi="Arial" w:cs="Arial"/>
          <w:sz w:val="22"/>
        </w:rPr>
        <w:pPrChange w:id="125" w:author="Holly Celina Mcqueary" w:date="2019-09-04T14:07:00Z">
          <w:pPr>
            <w:ind w:firstLine="720"/>
          </w:pPr>
        </w:pPrChange>
      </w:pPr>
      <w:commentRangeStart w:id="126"/>
      <w:r>
        <w:rPr>
          <w:rFonts w:ascii="Arial" w:eastAsia="Times New Roman" w:hAnsi="Arial" w:cs="Arial"/>
          <w:sz w:val="22"/>
        </w:rPr>
        <w:t xml:space="preserve">Comparisons using </w:t>
      </w:r>
      <w:commentRangeStart w:id="127"/>
      <w:r>
        <w:rPr>
          <w:rFonts w:ascii="Arial" w:eastAsia="Times New Roman" w:hAnsi="Arial" w:cs="Arial"/>
          <w:sz w:val="22"/>
        </w:rPr>
        <w:t>Tukey’s Honestly Significantly Different Test</w:t>
      </w:r>
      <w:commentRangeEnd w:id="126"/>
      <w:r w:rsidR="00391BC9">
        <w:rPr>
          <w:rStyle w:val="CommentReference"/>
        </w:rPr>
        <w:commentReference w:id="126"/>
      </w:r>
      <w:r>
        <w:rPr>
          <w:rFonts w:ascii="Arial" w:eastAsia="Times New Roman" w:hAnsi="Arial" w:cs="Arial"/>
          <w:sz w:val="22"/>
        </w:rPr>
        <w:t xml:space="preserve"> were made between euploid and the aneuploid </w:t>
      </w:r>
      <w:r w:rsidR="00A42424">
        <w:rPr>
          <w:rFonts w:ascii="Arial" w:eastAsia="Times New Roman" w:hAnsi="Arial" w:cs="Arial"/>
          <w:sz w:val="22"/>
        </w:rPr>
        <w:t>samples</w:t>
      </w:r>
      <w:r>
        <w:rPr>
          <w:rFonts w:ascii="Arial" w:eastAsia="Times New Roman" w:hAnsi="Arial" w:cs="Arial"/>
          <w:sz w:val="22"/>
        </w:rPr>
        <w:t xml:space="preserve"> of interest (i.e</w:t>
      </w:r>
      <w:commentRangeStart w:id="128"/>
      <w:r>
        <w:rPr>
          <w:rFonts w:ascii="Arial" w:eastAsia="Times New Roman" w:hAnsi="Arial" w:cs="Arial"/>
          <w:sz w:val="22"/>
        </w:rPr>
        <w:t xml:space="preserve">. for chromosome 1, only those </w:t>
      </w:r>
      <w:r w:rsidR="00A42424">
        <w:rPr>
          <w:rFonts w:ascii="Arial" w:eastAsia="Times New Roman" w:hAnsi="Arial" w:cs="Arial"/>
          <w:sz w:val="22"/>
        </w:rPr>
        <w:t>samples</w:t>
      </w:r>
      <w:r>
        <w:rPr>
          <w:rFonts w:ascii="Arial" w:eastAsia="Times New Roman" w:hAnsi="Arial" w:cs="Arial"/>
          <w:sz w:val="22"/>
        </w:rPr>
        <w:t xml:space="preserve"> aneuploid for chromosome </w:t>
      </w:r>
      <w:r w:rsidR="00DF530C">
        <w:rPr>
          <w:rFonts w:ascii="Arial" w:eastAsia="Times New Roman" w:hAnsi="Arial" w:cs="Arial"/>
          <w:sz w:val="22"/>
        </w:rPr>
        <w:t>I</w:t>
      </w:r>
      <w:r>
        <w:rPr>
          <w:rFonts w:ascii="Arial" w:eastAsia="Times New Roman" w:hAnsi="Arial" w:cs="Arial"/>
          <w:sz w:val="22"/>
        </w:rPr>
        <w:t xml:space="preserve"> were analyzed against each of the euploid </w:t>
      </w:r>
      <w:r w:rsidR="00A42424">
        <w:rPr>
          <w:rFonts w:ascii="Arial" w:eastAsia="Times New Roman" w:hAnsi="Arial" w:cs="Arial"/>
          <w:sz w:val="22"/>
        </w:rPr>
        <w:t>samples</w:t>
      </w:r>
      <w:commentRangeEnd w:id="128"/>
      <w:r w:rsidR="009E272F">
        <w:rPr>
          <w:rStyle w:val="CommentReference"/>
        </w:rPr>
        <w:commentReference w:id="128"/>
      </w:r>
      <w:r>
        <w:rPr>
          <w:rFonts w:ascii="Arial" w:eastAsia="Times New Roman" w:hAnsi="Arial" w:cs="Arial"/>
          <w:sz w:val="22"/>
        </w:rPr>
        <w:t xml:space="preserve">). All aneuploid </w:t>
      </w:r>
      <w:r w:rsidR="00A42424">
        <w:rPr>
          <w:rFonts w:ascii="Arial" w:eastAsia="Times New Roman" w:hAnsi="Arial" w:cs="Arial"/>
          <w:sz w:val="22"/>
        </w:rPr>
        <w:t>samples</w:t>
      </w:r>
      <w:r>
        <w:rPr>
          <w:rFonts w:ascii="Arial" w:eastAsia="Times New Roman" w:hAnsi="Arial" w:cs="Arial"/>
          <w:sz w:val="22"/>
        </w:rPr>
        <w:t xml:space="preserve"> analyzed showed significant </w:t>
      </w:r>
      <w:commentRangeEnd w:id="127"/>
      <w:r w:rsidR="00716F66">
        <w:rPr>
          <w:rStyle w:val="CommentReference"/>
        </w:rPr>
        <w:commentReference w:id="127"/>
      </w:r>
      <w:r>
        <w:rPr>
          <w:rFonts w:ascii="Arial" w:eastAsia="Times New Roman" w:hAnsi="Arial" w:cs="Arial"/>
          <w:sz w:val="22"/>
        </w:rPr>
        <w:t xml:space="preserve">differential expression against each euploid </w:t>
      </w:r>
      <w:r w:rsidR="00A42424">
        <w:rPr>
          <w:rFonts w:ascii="Arial" w:eastAsia="Times New Roman" w:hAnsi="Arial" w:cs="Arial"/>
          <w:sz w:val="22"/>
        </w:rPr>
        <w:t>sample</w:t>
      </w:r>
      <w:r>
        <w:rPr>
          <w:rFonts w:ascii="Arial" w:eastAsia="Times New Roman" w:hAnsi="Arial" w:cs="Arial"/>
          <w:sz w:val="22"/>
        </w:rPr>
        <w:t xml:space="preserve"> for the chromosome of interest (Figure #). </w:t>
      </w:r>
      <w:r w:rsidRPr="00196E91">
        <w:rPr>
          <w:rFonts w:ascii="Arial" w:eastAsia="Times New Roman" w:hAnsi="Arial" w:cs="Arial"/>
          <w:sz w:val="22"/>
        </w:rPr>
        <w:t xml:space="preserve">Most, but not all, aneuploid </w:t>
      </w:r>
      <w:r w:rsidR="00A42424" w:rsidRPr="00196E91">
        <w:rPr>
          <w:rFonts w:ascii="Arial" w:eastAsia="Times New Roman" w:hAnsi="Arial" w:cs="Arial"/>
          <w:sz w:val="22"/>
        </w:rPr>
        <w:t>samples</w:t>
      </w:r>
      <w:r w:rsidRPr="00196E91">
        <w:rPr>
          <w:rFonts w:ascii="Arial" w:eastAsia="Times New Roman" w:hAnsi="Arial" w:cs="Arial"/>
          <w:sz w:val="22"/>
        </w:rPr>
        <w:t xml:space="preserve"> had nonsignificant p-values when comparing the gene expression on the aneuploid chromosome to the expected value of gene expression of a monosomic/trisomic/</w:t>
      </w:r>
      <w:proofErr w:type="spellStart"/>
      <w:r w:rsidRPr="00196E91">
        <w:rPr>
          <w:rFonts w:ascii="Arial" w:eastAsia="Times New Roman" w:hAnsi="Arial" w:cs="Arial"/>
          <w:sz w:val="22"/>
        </w:rPr>
        <w:t>tetrasomic</w:t>
      </w:r>
      <w:proofErr w:type="spellEnd"/>
      <w:r w:rsidRPr="00196E91">
        <w:rPr>
          <w:rFonts w:ascii="Arial" w:eastAsia="Times New Roman" w:hAnsi="Arial" w:cs="Arial"/>
          <w:sz w:val="22"/>
        </w:rPr>
        <w:t xml:space="preserve"> chromosome</w:t>
      </w:r>
      <w:ins w:id="129" w:author="Dave Hall" w:date="2019-08-20T09:26:00Z">
        <w:r w:rsidR="00391BC9">
          <w:rPr>
            <w:rFonts w:ascii="Arial" w:eastAsia="Times New Roman" w:hAnsi="Arial" w:cs="Arial"/>
            <w:sz w:val="22"/>
          </w:rPr>
          <w:t xml:space="preserve"> assuming no dosage compensation</w:t>
        </w:r>
      </w:ins>
      <w:r w:rsidRPr="00196E91">
        <w:rPr>
          <w:rFonts w:ascii="Arial" w:eastAsia="Times New Roman" w:hAnsi="Arial" w:cs="Arial"/>
          <w:sz w:val="22"/>
        </w:rPr>
        <w:t>.</w:t>
      </w:r>
      <w:r w:rsidR="00E12979">
        <w:rPr>
          <w:rFonts w:ascii="Arial" w:eastAsia="Times New Roman" w:hAnsi="Arial" w:cs="Arial"/>
          <w:sz w:val="22"/>
        </w:rPr>
        <w:t xml:space="preserve"> </w:t>
      </w:r>
      <w:r w:rsidR="004948FD">
        <w:rPr>
          <w:rFonts w:ascii="Arial" w:eastAsia="Times New Roman" w:hAnsi="Arial" w:cs="Arial"/>
          <w:sz w:val="22"/>
        </w:rPr>
        <w:t>(</w:t>
      </w:r>
      <w:commentRangeStart w:id="130"/>
      <w:r w:rsidR="004948FD">
        <w:rPr>
          <w:rFonts w:ascii="Arial" w:eastAsia="Times New Roman" w:hAnsi="Arial" w:cs="Arial"/>
          <w:sz w:val="22"/>
        </w:rPr>
        <w:t xml:space="preserve">Sample 18, chromosome I, p &lt;0.05; </w:t>
      </w:r>
      <w:r>
        <w:rPr>
          <w:rFonts w:ascii="Arial" w:eastAsia="Times New Roman" w:hAnsi="Arial" w:cs="Arial"/>
          <w:sz w:val="22"/>
        </w:rPr>
        <w:t xml:space="preserve"> </w:t>
      </w:r>
      <w:r w:rsidR="004948FD">
        <w:rPr>
          <w:rFonts w:ascii="Arial" w:eastAsia="Times New Roman" w:hAnsi="Arial" w:cs="Arial"/>
          <w:sz w:val="22"/>
        </w:rPr>
        <w:t>sample 49, chromosome V, p&lt;0.05;sample 59, chromosome VII, p&lt;0.05;sample 61, chromosome VII, p&lt;0.05</w:t>
      </w:r>
      <w:commentRangeEnd w:id="130"/>
      <w:r w:rsidR="00391BC9">
        <w:rPr>
          <w:rStyle w:val="CommentReference"/>
        </w:rPr>
        <w:commentReference w:id="130"/>
      </w:r>
      <w:r w:rsidR="00A42424">
        <w:rPr>
          <w:rFonts w:ascii="Arial" w:eastAsia="Times New Roman" w:hAnsi="Arial" w:cs="Arial"/>
          <w:sz w:val="22"/>
        </w:rPr>
        <w:t>)</w:t>
      </w:r>
      <w:r w:rsidR="004948FD">
        <w:rPr>
          <w:rFonts w:ascii="Arial" w:eastAsia="Times New Roman" w:hAnsi="Arial" w:cs="Arial"/>
          <w:sz w:val="22"/>
        </w:rPr>
        <w:t xml:space="preserve"> </w:t>
      </w:r>
      <w:r>
        <w:rPr>
          <w:rFonts w:ascii="Arial" w:eastAsia="Times New Roman" w:hAnsi="Arial" w:cs="Arial"/>
          <w:sz w:val="22"/>
        </w:rPr>
        <w:t xml:space="preserve">Together, these observations support the conclusion that there is no whole-chromosome dosage compensation occurring in either the hybrid or lab strains. </w:t>
      </w:r>
      <w:r w:rsidR="00A42424">
        <w:rPr>
          <w:rFonts w:ascii="Arial" w:eastAsia="Times New Roman" w:hAnsi="Arial" w:cs="Arial"/>
          <w:sz w:val="22"/>
        </w:rPr>
        <w:t xml:space="preserve">The RNA levels of aneuploid chromosomes in samples with known aneuploidies are not statistically significantly different than expected given the DNA ratio. </w:t>
      </w:r>
      <w:r>
        <w:rPr>
          <w:rFonts w:ascii="Arial" w:eastAsia="Times New Roman" w:hAnsi="Arial" w:cs="Arial"/>
          <w:sz w:val="22"/>
        </w:rPr>
        <w:t xml:space="preserve">These findings are supported by previous work showing no dosage compensation in aneuploid yeast </w:t>
      </w:r>
      <w:r>
        <w:rPr>
          <w:rFonts w:ascii="Arial" w:eastAsia="Times New Roman" w:hAnsi="Arial" w:cs="Arial"/>
          <w:sz w:val="22"/>
        </w:rPr>
        <w:fldChar w:fldCharType="begin">
          <w:fldData xml:space="preserve">PEVuZE5vdGU+PENpdGU+PEF1dGhvcj5Ub3JyZXM8L0F1dGhvcj48WWVhcj4yMDEwPC9ZZWFyPjxS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</w:fldData>
        </w:fldChar>
      </w:r>
      <w:r w:rsidR="00394CAF">
        <w:rPr>
          <w:rFonts w:ascii="Arial" w:eastAsia="Times New Roman" w:hAnsi="Arial" w:cs="Arial"/>
          <w:sz w:val="22"/>
        </w:rPr>
        <w:instrText xml:space="preserve"> ADDIN EN.CITE </w:instrText>
      </w:r>
      <w:r w:rsidR="00394CAF">
        <w:rPr>
          <w:rFonts w:ascii="Arial" w:eastAsia="Times New Roman" w:hAnsi="Arial" w:cs="Arial"/>
          <w:sz w:val="22"/>
        </w:rPr>
        <w:fldChar w:fldCharType="begin">
          <w:fldData xml:space="preserve">PEVuZE5vdGU+PENpdGU+PEF1dGhvcj5Ub3JyZXM8L0F1dGhvcj48WWVhcj4yMDEwPC9ZZWFyPjxS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</w:fldData>
        </w:fldChar>
      </w:r>
      <w:r w:rsidR="00394CAF">
        <w:rPr>
          <w:rFonts w:ascii="Arial" w:eastAsia="Times New Roman" w:hAnsi="Arial" w:cs="Arial"/>
          <w:sz w:val="22"/>
        </w:rPr>
        <w:instrText xml:space="preserve"> ADDIN EN.CITE.DATA </w:instrText>
      </w:r>
      <w:r w:rsidR="00394CAF">
        <w:rPr>
          <w:rFonts w:ascii="Arial" w:eastAsia="Times New Roman" w:hAnsi="Arial" w:cs="Arial"/>
          <w:sz w:val="22"/>
        </w:rPr>
      </w:r>
      <w:r w:rsidR="00394CAF">
        <w:rPr>
          <w:rFonts w:ascii="Arial" w:eastAsia="Times New Roman" w:hAnsi="Arial" w:cs="Arial"/>
          <w:sz w:val="22"/>
        </w:rPr>
        <w:fldChar w:fldCharType="end"/>
      </w:r>
      <w:r>
        <w:rPr>
          <w:rFonts w:ascii="Arial" w:eastAsia="Times New Roman" w:hAnsi="Arial" w:cs="Arial"/>
          <w:sz w:val="22"/>
        </w:rPr>
      </w:r>
      <w:r>
        <w:rPr>
          <w:rFonts w:ascii="Arial" w:eastAsia="Times New Roman" w:hAnsi="Arial" w:cs="Arial"/>
          <w:sz w:val="22"/>
        </w:rPr>
        <w:fldChar w:fldCharType="separate"/>
      </w:r>
      <w:r w:rsidR="00CA6FD4">
        <w:rPr>
          <w:rFonts w:ascii="Arial" w:eastAsia="Times New Roman" w:hAnsi="Arial" w:cs="Arial"/>
          <w:noProof/>
          <w:sz w:val="22"/>
        </w:rPr>
        <w:t>(</w:t>
      </w:r>
      <w:r w:rsidR="00CA6FD4" w:rsidRPr="00CA6FD4">
        <w:rPr>
          <w:rFonts w:ascii="Arial" w:eastAsia="Times New Roman" w:hAnsi="Arial" w:cs="Arial"/>
          <w:smallCaps/>
          <w:noProof/>
          <w:sz w:val="22"/>
        </w:rPr>
        <w:t>Torres</w:t>
      </w:r>
      <w:r w:rsidR="00CA6FD4" w:rsidRPr="00CA6FD4">
        <w:rPr>
          <w:rFonts w:ascii="Arial" w:eastAsia="Times New Roman" w:hAnsi="Arial" w:cs="Arial"/>
          <w:i/>
          <w:noProof/>
          <w:sz w:val="22"/>
        </w:rPr>
        <w:t xml:space="preserve"> et al.</w:t>
      </w:r>
      <w:r w:rsidR="00CA6FD4">
        <w:rPr>
          <w:rFonts w:ascii="Arial" w:eastAsia="Times New Roman" w:hAnsi="Arial" w:cs="Arial"/>
          <w:noProof/>
          <w:sz w:val="22"/>
        </w:rPr>
        <w:t xml:space="preserve"> 2010)</w:t>
      </w:r>
      <w:r>
        <w:rPr>
          <w:rFonts w:ascii="Arial" w:eastAsia="Times New Roman" w:hAnsi="Arial" w:cs="Arial"/>
          <w:sz w:val="22"/>
        </w:rPr>
        <w:fldChar w:fldCharType="end"/>
      </w:r>
      <w:r>
        <w:rPr>
          <w:rFonts w:ascii="Arial" w:eastAsia="Times New Roman" w:hAnsi="Arial" w:cs="Arial"/>
          <w:sz w:val="22"/>
        </w:rPr>
        <w:t xml:space="preserve">. </w:t>
      </w:r>
    </w:p>
    <w:p w14:paraId="24203EA6" w14:textId="77777777" w:rsidR="004F7BC0" w:rsidRDefault="004F7BC0" w:rsidP="004353CF">
      <w:pPr>
        <w:spacing w:line="360" w:lineRule="auto"/>
        <w:ind w:firstLine="720"/>
        <w:rPr>
          <w:rFonts w:ascii="Arial" w:eastAsia="Times New Roman" w:hAnsi="Arial" w:cs="Arial"/>
          <w:sz w:val="22"/>
        </w:rPr>
        <w:pPrChange w:id="131" w:author="Holly Celina Mcqueary" w:date="2019-09-04T14:07:00Z">
          <w:pPr>
            <w:ind w:firstLine="720"/>
          </w:pPr>
        </w:pPrChange>
      </w:pPr>
      <w:commentRangeStart w:id="132"/>
      <w:r>
        <w:rPr>
          <w:rFonts w:ascii="Arial" w:eastAsia="Times New Roman" w:hAnsi="Arial" w:cs="Arial"/>
          <w:sz w:val="22"/>
        </w:rPr>
        <w:t xml:space="preserve">Although autosomal dosage compensation has been observed in higher eukaryotes (cite some drosophila autosomal DC papers), it may be that these loci are more susceptible to </w:t>
      </w:r>
      <w:commentRangeStart w:id="133"/>
      <w:r>
        <w:rPr>
          <w:rFonts w:ascii="Arial" w:eastAsia="Times New Roman" w:hAnsi="Arial" w:cs="Arial"/>
          <w:sz w:val="22"/>
        </w:rPr>
        <w:t xml:space="preserve">dosage imbalances, or the phenomenon and mechanism of autosomal dosage compensation has </w:t>
      </w:r>
      <w:r w:rsidRPr="00A21C74">
        <w:rPr>
          <w:rFonts w:ascii="Arial" w:eastAsia="Times New Roman" w:hAnsi="Arial" w:cs="Arial"/>
          <w:sz w:val="22"/>
          <w:highlight w:val="yellow"/>
        </w:rPr>
        <w:t>evolved later in eukaryotes.</w:t>
      </w:r>
      <w:r>
        <w:rPr>
          <w:rFonts w:ascii="Arial" w:eastAsia="Times New Roman" w:hAnsi="Arial" w:cs="Arial"/>
          <w:sz w:val="22"/>
        </w:rPr>
        <w:t xml:space="preserve"> </w:t>
      </w:r>
      <w:commentRangeEnd w:id="133"/>
      <w:r w:rsidR="00466E8F">
        <w:rPr>
          <w:rStyle w:val="CommentReference"/>
        </w:rPr>
        <w:commentReference w:id="133"/>
      </w:r>
      <w:r>
        <w:rPr>
          <w:rFonts w:ascii="Arial" w:eastAsia="Times New Roman" w:hAnsi="Arial" w:cs="Arial"/>
          <w:sz w:val="22"/>
        </w:rPr>
        <w:t xml:space="preserve">Perhaps yeast do not require a mechanism of autosomal DC as they are so numerous and have a short generation time, so selection can act quickly to get rid of segmental or whole chromosome aneuploidies. </w:t>
      </w:r>
      <w:commentRangeEnd w:id="132"/>
      <w:r w:rsidR="00391BC9">
        <w:rPr>
          <w:rStyle w:val="CommentReference"/>
        </w:rPr>
        <w:commentReference w:id="132"/>
      </w:r>
    </w:p>
    <w:p w14:paraId="04103B47" w14:textId="77777777" w:rsidR="004F7BC0" w:rsidRDefault="004F7BC0" w:rsidP="004353CF">
      <w:pPr>
        <w:spacing w:line="360" w:lineRule="auto"/>
        <w:rPr>
          <w:rFonts w:ascii="Arial" w:eastAsia="Times New Roman" w:hAnsi="Arial" w:cs="Arial"/>
          <w:sz w:val="22"/>
        </w:rPr>
        <w:pPrChange w:id="134" w:author="Holly Celina Mcqueary" w:date="2019-09-04T14:07:00Z">
          <w:pPr/>
        </w:pPrChange>
      </w:pPr>
    </w:p>
    <w:p w14:paraId="7DBEC584" w14:textId="29601FED" w:rsidR="004F7BC0" w:rsidRDefault="004F7BC0" w:rsidP="004353CF">
      <w:pPr>
        <w:spacing w:line="360" w:lineRule="auto"/>
        <w:rPr>
          <w:rFonts w:ascii="Arial" w:eastAsia="Times New Roman" w:hAnsi="Arial" w:cs="Arial"/>
          <w:b/>
          <w:sz w:val="22"/>
        </w:rPr>
        <w:pPrChange w:id="135" w:author="Holly Celina Mcqueary" w:date="2019-09-04T14:07:00Z">
          <w:pPr/>
        </w:pPrChange>
      </w:pPr>
      <w:r w:rsidRPr="0026382A">
        <w:rPr>
          <w:rFonts w:ascii="Arial" w:eastAsia="Times New Roman" w:hAnsi="Arial" w:cs="Arial"/>
          <w:b/>
          <w:sz w:val="22"/>
        </w:rPr>
        <w:t>Individual Genes</w:t>
      </w:r>
    </w:p>
    <w:p w14:paraId="67B59A91" w14:textId="77777777" w:rsidR="00883A21" w:rsidRDefault="00883A21" w:rsidP="004353CF">
      <w:pPr>
        <w:spacing w:line="360" w:lineRule="auto"/>
        <w:rPr>
          <w:rFonts w:ascii="Arial" w:eastAsia="Times New Roman" w:hAnsi="Arial" w:cs="Arial"/>
          <w:b/>
          <w:sz w:val="22"/>
        </w:rPr>
        <w:pPrChange w:id="136" w:author="Holly Celina Mcqueary" w:date="2019-09-04T14:07:00Z">
          <w:pPr/>
        </w:pPrChange>
      </w:pPr>
    </w:p>
    <w:p w14:paraId="6B7EBDA5" w14:textId="523FA0F5" w:rsidR="00883A21" w:rsidRDefault="00EA731B" w:rsidP="004353CF">
      <w:pPr>
        <w:spacing w:line="360" w:lineRule="auto"/>
        <w:rPr>
          <w:rFonts w:ascii="Arial" w:eastAsia="Times New Roman" w:hAnsi="Arial" w:cs="Arial"/>
          <w:i/>
          <w:sz w:val="22"/>
        </w:rPr>
        <w:pPrChange w:id="137" w:author="Holly Celina Mcqueary" w:date="2019-09-04T14:07:00Z">
          <w:pPr/>
        </w:pPrChange>
      </w:pPr>
      <w:r w:rsidRPr="00EA731B">
        <w:rPr>
          <w:rFonts w:ascii="Arial" w:eastAsia="Times New Roman" w:hAnsi="Arial" w:cs="Arial"/>
          <w:i/>
          <w:sz w:val="22"/>
        </w:rPr>
        <w:t>Individual Dosage-Compensated Genes</w:t>
      </w:r>
    </w:p>
    <w:p w14:paraId="617DC756" w14:textId="7B54AE5E" w:rsidR="00EA731B" w:rsidRDefault="00E203F1" w:rsidP="004353CF">
      <w:pPr>
        <w:spacing w:line="360" w:lineRule="auto"/>
        <w:rPr>
          <w:rFonts w:ascii="Arial" w:eastAsia="Times New Roman" w:hAnsi="Arial" w:cs="Arial"/>
          <w:sz w:val="22"/>
        </w:rPr>
        <w:pPrChange w:id="138" w:author="Holly Celina Mcqueary" w:date="2019-09-04T14:07:00Z">
          <w:pPr/>
        </w:pPrChange>
      </w:pPr>
      <w:r>
        <w:rPr>
          <w:rFonts w:ascii="Arial" w:eastAsia="Times New Roman" w:hAnsi="Arial" w:cs="Arial"/>
          <w:sz w:val="22"/>
        </w:rPr>
        <w:tab/>
      </w:r>
      <w:commentRangeStart w:id="139"/>
      <w:r w:rsidR="003A6FB3">
        <w:rPr>
          <w:rFonts w:ascii="Arial" w:eastAsia="Times New Roman" w:hAnsi="Arial" w:cs="Arial"/>
          <w:sz w:val="22"/>
        </w:rPr>
        <w:t>We defined five groups of gene expression</w:t>
      </w:r>
      <w:commentRangeEnd w:id="139"/>
      <w:r w:rsidR="00391BC9">
        <w:rPr>
          <w:rStyle w:val="CommentReference"/>
        </w:rPr>
        <w:commentReference w:id="139"/>
      </w:r>
      <w:r w:rsidR="003A6FB3">
        <w:rPr>
          <w:rFonts w:ascii="Arial" w:eastAsia="Times New Roman" w:hAnsi="Arial" w:cs="Arial"/>
          <w:sz w:val="22"/>
        </w:rPr>
        <w:t>: no dosage compensation</w:t>
      </w:r>
      <w:r w:rsidR="00D46594">
        <w:rPr>
          <w:rFonts w:ascii="Arial" w:eastAsia="Times New Roman" w:hAnsi="Arial" w:cs="Arial"/>
          <w:sz w:val="22"/>
        </w:rPr>
        <w:t>,</w:t>
      </w:r>
      <w:r w:rsidR="003A6FB3">
        <w:rPr>
          <w:rFonts w:ascii="Arial" w:eastAsia="Times New Roman" w:hAnsi="Arial" w:cs="Arial"/>
          <w:sz w:val="22"/>
        </w:rPr>
        <w:t xml:space="preserve"> partial dosage compensation, full dosage compensation, anti</w:t>
      </w:r>
      <w:r w:rsidR="009A2ED6">
        <w:rPr>
          <w:rFonts w:ascii="Arial" w:eastAsia="Times New Roman" w:hAnsi="Arial" w:cs="Arial"/>
          <w:sz w:val="22"/>
        </w:rPr>
        <w:t>-</w:t>
      </w:r>
      <w:r w:rsidR="003A6FB3">
        <w:rPr>
          <w:rFonts w:ascii="Arial" w:eastAsia="Times New Roman" w:hAnsi="Arial" w:cs="Arial"/>
          <w:sz w:val="22"/>
        </w:rPr>
        <w:t>dosage compensation, and over</w:t>
      </w:r>
      <w:r w:rsidR="009A2ED6">
        <w:rPr>
          <w:rFonts w:ascii="Arial" w:eastAsia="Times New Roman" w:hAnsi="Arial" w:cs="Arial"/>
          <w:sz w:val="22"/>
        </w:rPr>
        <w:t>-</w:t>
      </w:r>
      <w:r w:rsidR="003A6FB3">
        <w:rPr>
          <w:rFonts w:ascii="Arial" w:eastAsia="Times New Roman" w:hAnsi="Arial" w:cs="Arial"/>
          <w:sz w:val="22"/>
        </w:rPr>
        <w:t>dosage compensation.</w:t>
      </w:r>
      <w:r>
        <w:rPr>
          <w:rFonts w:ascii="Arial" w:eastAsia="Times New Roman" w:hAnsi="Arial" w:cs="Arial"/>
          <w:sz w:val="22"/>
        </w:rPr>
        <w:t xml:space="preserve"> </w:t>
      </w:r>
      <w:commentRangeStart w:id="140"/>
      <w:r w:rsidR="003A6FB3">
        <w:rPr>
          <w:rFonts w:ascii="Arial" w:eastAsia="Times New Roman" w:hAnsi="Arial" w:cs="Arial"/>
          <w:sz w:val="22"/>
        </w:rPr>
        <w:t>Most</w:t>
      </w:r>
      <w:r w:rsidR="00FC6431">
        <w:rPr>
          <w:rFonts w:ascii="Arial" w:eastAsia="Times New Roman" w:hAnsi="Arial" w:cs="Arial"/>
          <w:sz w:val="22"/>
        </w:rPr>
        <w:t xml:space="preserve"> aneuploid samples had predominantly</w:t>
      </w:r>
      <w:r w:rsidR="003A6FB3">
        <w:rPr>
          <w:rFonts w:ascii="Arial" w:eastAsia="Times New Roman" w:hAnsi="Arial" w:cs="Arial"/>
          <w:sz w:val="22"/>
        </w:rPr>
        <w:t xml:space="preserve"> anti-compensated genes. The average percent of genes with anti-compensation on the aneuploid chromosome was 2.7% across all aneuploid chromosomes tested</w:t>
      </w:r>
      <w:commentRangeEnd w:id="140"/>
      <w:r w:rsidR="00391BC9">
        <w:rPr>
          <w:rStyle w:val="CommentReference"/>
        </w:rPr>
        <w:commentReference w:id="140"/>
      </w:r>
      <w:r w:rsidR="003A6FB3">
        <w:rPr>
          <w:rFonts w:ascii="Arial" w:eastAsia="Times New Roman" w:hAnsi="Arial" w:cs="Arial"/>
          <w:sz w:val="22"/>
        </w:rPr>
        <w:t xml:space="preserve">. The average percent of genes with over-compensation was 0.2% and there were no genes on any aneuploid chromosome that showed </w:t>
      </w:r>
      <w:r w:rsidR="001C6C9E">
        <w:rPr>
          <w:rFonts w:ascii="Arial" w:eastAsia="Times New Roman" w:hAnsi="Arial" w:cs="Arial"/>
          <w:sz w:val="22"/>
        </w:rPr>
        <w:t xml:space="preserve">statistically significant </w:t>
      </w:r>
      <w:r w:rsidR="003A6FB3">
        <w:rPr>
          <w:rFonts w:ascii="Arial" w:eastAsia="Times New Roman" w:hAnsi="Arial" w:cs="Arial"/>
          <w:sz w:val="22"/>
        </w:rPr>
        <w:t xml:space="preserve">partial or full dosage compensation. </w:t>
      </w:r>
    </w:p>
    <w:p w14:paraId="6E7ECF98" w14:textId="77777777" w:rsidR="003A6FB3" w:rsidRPr="00EA731B" w:rsidRDefault="003A6FB3" w:rsidP="004353CF">
      <w:pPr>
        <w:spacing w:line="360" w:lineRule="auto"/>
        <w:rPr>
          <w:rFonts w:ascii="Arial" w:eastAsia="Times New Roman" w:hAnsi="Arial" w:cs="Arial"/>
          <w:sz w:val="22"/>
        </w:rPr>
        <w:pPrChange w:id="141" w:author="Holly Celina Mcqueary" w:date="2019-09-04T14:07:00Z">
          <w:pPr/>
        </w:pPrChange>
      </w:pPr>
    </w:p>
    <w:p w14:paraId="72D5ABF8" w14:textId="0D7FBFCE" w:rsidR="00883A21" w:rsidRDefault="00EA731B" w:rsidP="004353CF">
      <w:pPr>
        <w:spacing w:line="360" w:lineRule="auto"/>
        <w:rPr>
          <w:rFonts w:ascii="Arial" w:eastAsia="Times New Roman" w:hAnsi="Arial" w:cs="Arial"/>
          <w:i/>
          <w:sz w:val="22"/>
        </w:rPr>
        <w:pPrChange w:id="142" w:author="Holly Celina Mcqueary" w:date="2019-09-04T14:07:00Z">
          <w:pPr/>
        </w:pPrChange>
      </w:pPr>
      <w:commentRangeStart w:id="143"/>
      <w:commentRangeStart w:id="144"/>
      <w:r>
        <w:rPr>
          <w:rFonts w:ascii="Arial" w:eastAsia="Times New Roman" w:hAnsi="Arial" w:cs="Arial"/>
          <w:i/>
          <w:sz w:val="22"/>
        </w:rPr>
        <w:lastRenderedPageBreak/>
        <w:t>Samples with the Same Aneuploidy Have</w:t>
      </w:r>
      <w:r w:rsidR="00187B17">
        <w:rPr>
          <w:rFonts w:ascii="Arial" w:eastAsia="Times New Roman" w:hAnsi="Arial" w:cs="Arial"/>
          <w:i/>
          <w:sz w:val="22"/>
        </w:rPr>
        <w:t xml:space="preserve"> Similar </w:t>
      </w:r>
      <w:r>
        <w:rPr>
          <w:rFonts w:ascii="Arial" w:eastAsia="Times New Roman" w:hAnsi="Arial" w:cs="Arial"/>
          <w:i/>
          <w:sz w:val="22"/>
        </w:rPr>
        <w:t>Gene Expression Patterns</w:t>
      </w:r>
      <w:commentRangeEnd w:id="143"/>
      <w:r w:rsidR="005D4B4C">
        <w:rPr>
          <w:rStyle w:val="CommentReference"/>
        </w:rPr>
        <w:commentReference w:id="143"/>
      </w:r>
      <w:commentRangeEnd w:id="144"/>
      <w:r w:rsidR="00391BC9">
        <w:rPr>
          <w:rStyle w:val="CommentReference"/>
        </w:rPr>
        <w:commentReference w:id="144"/>
      </w:r>
    </w:p>
    <w:p w14:paraId="07466E5E" w14:textId="24E2780D" w:rsidR="00DA2406" w:rsidRDefault="00122926" w:rsidP="004353CF">
      <w:pPr>
        <w:spacing w:line="360" w:lineRule="auto"/>
        <w:ind w:firstLine="720"/>
        <w:rPr>
          <w:rFonts w:ascii="Arial" w:eastAsia="Times New Roman" w:hAnsi="Arial" w:cs="Arial"/>
          <w:color w:val="000000"/>
          <w:sz w:val="22"/>
        </w:rPr>
        <w:pPrChange w:id="145" w:author="Holly Celina Mcqueary" w:date="2019-09-04T14:07:00Z">
          <w:pPr>
            <w:ind w:firstLine="720"/>
          </w:pPr>
        </w:pPrChange>
      </w:pPr>
      <w:r>
        <w:rPr>
          <w:rFonts w:ascii="Arial" w:eastAsia="Times New Roman" w:hAnsi="Arial" w:cs="Arial"/>
          <w:color w:val="000000"/>
          <w:sz w:val="22"/>
        </w:rPr>
        <w:t>S</w:t>
      </w:r>
      <w:r w:rsidR="00DA2406">
        <w:rPr>
          <w:rFonts w:ascii="Arial" w:eastAsia="Times New Roman" w:hAnsi="Arial" w:cs="Arial"/>
          <w:color w:val="000000"/>
          <w:sz w:val="22"/>
        </w:rPr>
        <w:t xml:space="preserve">amples with different aneuploid chromosomes </w:t>
      </w:r>
      <w:r>
        <w:rPr>
          <w:rFonts w:ascii="Arial" w:eastAsia="Times New Roman" w:hAnsi="Arial" w:cs="Arial"/>
          <w:color w:val="000000"/>
          <w:sz w:val="22"/>
        </w:rPr>
        <w:t>shared differentially expressed trans (located on a chromosome other than the aneuploid chromosome) genes</w:t>
      </w:r>
      <w:r w:rsidR="00DA2406">
        <w:rPr>
          <w:rFonts w:ascii="Arial" w:eastAsia="Times New Roman" w:hAnsi="Arial" w:cs="Arial"/>
          <w:color w:val="000000"/>
          <w:sz w:val="22"/>
        </w:rPr>
        <w:t xml:space="preserve"> (figure 9). Further, euploid samples had a set of commonly differentially expressed genes, and these were indicated to be involved in mitochondrial processes, according to gene ontology analysis (figure 10). </w:t>
      </w:r>
      <w:r>
        <w:rPr>
          <w:rFonts w:ascii="Arial" w:eastAsia="Times New Roman" w:hAnsi="Arial" w:cs="Arial"/>
          <w:color w:val="000000"/>
          <w:sz w:val="22"/>
        </w:rPr>
        <w:t xml:space="preserve">This result suggests an </w:t>
      </w:r>
      <w:r w:rsidR="00E500BC">
        <w:rPr>
          <w:rFonts w:ascii="Arial" w:eastAsia="Times New Roman" w:hAnsi="Arial" w:cs="Arial"/>
          <w:color w:val="000000"/>
          <w:sz w:val="22"/>
        </w:rPr>
        <w:t>ef</w:t>
      </w:r>
      <w:r>
        <w:rPr>
          <w:rFonts w:ascii="Arial" w:eastAsia="Times New Roman" w:hAnsi="Arial" w:cs="Arial"/>
          <w:color w:val="000000"/>
          <w:sz w:val="22"/>
        </w:rPr>
        <w:t xml:space="preserve">fect of mutation accumulation on gene expression. </w:t>
      </w:r>
    </w:p>
    <w:p w14:paraId="2E3A4650" w14:textId="200ABE09" w:rsidR="00722BD3" w:rsidRDefault="00122926" w:rsidP="004353CF">
      <w:pPr>
        <w:spacing w:line="360" w:lineRule="auto"/>
        <w:ind w:firstLine="720"/>
        <w:rPr>
          <w:rFonts w:ascii="Arial" w:eastAsia="Times New Roman" w:hAnsi="Arial" w:cs="Arial"/>
          <w:color w:val="000000"/>
          <w:sz w:val="22"/>
        </w:rPr>
        <w:pPrChange w:id="146" w:author="Holly Celina Mcqueary" w:date="2019-09-04T14:07:00Z">
          <w:pPr>
            <w:ind w:firstLine="720"/>
          </w:pPr>
        </w:pPrChange>
      </w:pPr>
      <w:r>
        <w:rPr>
          <w:rFonts w:ascii="Arial" w:eastAsia="Times New Roman" w:hAnsi="Arial" w:cs="Arial"/>
          <w:color w:val="000000"/>
          <w:sz w:val="22"/>
        </w:rPr>
        <w:t>Hybrid s</w:t>
      </w:r>
      <w:r w:rsidR="00722BD3" w:rsidRPr="00722BD3">
        <w:rPr>
          <w:rFonts w:ascii="Arial" w:eastAsia="Times New Roman" w:hAnsi="Arial" w:cs="Arial"/>
          <w:color w:val="000000"/>
          <w:sz w:val="22"/>
        </w:rPr>
        <w:t xml:space="preserve">ample 11 is monosomic for chromosome I and is the only sample that had any over-compensated genes. However, we cannot compare this sample to the </w:t>
      </w:r>
      <w:r w:rsidR="00722BD3" w:rsidRPr="00466E8F">
        <w:rPr>
          <w:rFonts w:ascii="Arial" w:eastAsia="Times New Roman" w:hAnsi="Arial" w:cs="Arial"/>
          <w:color w:val="000000"/>
          <w:sz w:val="22"/>
        </w:rPr>
        <w:t>other 3 samples</w:t>
      </w:r>
      <w:r w:rsidR="00466E8F">
        <w:rPr>
          <w:rFonts w:ascii="Arial" w:eastAsia="Times New Roman" w:hAnsi="Arial" w:cs="Arial"/>
          <w:color w:val="000000"/>
          <w:sz w:val="22"/>
        </w:rPr>
        <w:t xml:space="preserve"> that have an aneuploid chromosome 1</w:t>
      </w:r>
      <w:r w:rsidR="00722BD3" w:rsidRPr="00722BD3">
        <w:rPr>
          <w:rFonts w:ascii="Arial" w:eastAsia="Times New Roman" w:hAnsi="Arial" w:cs="Arial"/>
          <w:color w:val="000000"/>
          <w:sz w:val="22"/>
        </w:rPr>
        <w:t xml:space="preserve"> since they are trisomic. None of the </w:t>
      </w:r>
      <w:proofErr w:type="spellStart"/>
      <w:r w:rsidR="00466E8F">
        <w:rPr>
          <w:rFonts w:ascii="Arial" w:eastAsia="Times New Roman" w:hAnsi="Arial" w:cs="Arial"/>
          <w:color w:val="000000"/>
          <w:sz w:val="22"/>
        </w:rPr>
        <w:t>trisomics</w:t>
      </w:r>
      <w:proofErr w:type="spellEnd"/>
      <w:r w:rsidR="00722BD3" w:rsidRPr="00722BD3">
        <w:rPr>
          <w:rFonts w:ascii="Arial" w:eastAsia="Times New Roman" w:hAnsi="Arial" w:cs="Arial"/>
          <w:color w:val="000000"/>
          <w:sz w:val="22"/>
        </w:rPr>
        <w:t xml:space="preserve"> had any partially, full, anti-, or over-compensated genes. </w:t>
      </w:r>
    </w:p>
    <w:p w14:paraId="2B1D63DF" w14:textId="28DEC926" w:rsidR="00722BD3" w:rsidRDefault="00722BD3" w:rsidP="004353CF">
      <w:pPr>
        <w:spacing w:line="360" w:lineRule="auto"/>
        <w:ind w:firstLine="720"/>
        <w:rPr>
          <w:rFonts w:ascii="Arial" w:eastAsia="Times New Roman" w:hAnsi="Arial" w:cs="Arial"/>
          <w:color w:val="000000"/>
          <w:sz w:val="22"/>
        </w:rPr>
        <w:pPrChange w:id="147" w:author="Holly Celina Mcqueary" w:date="2019-09-04T14:07:00Z">
          <w:pPr>
            <w:ind w:firstLine="720"/>
          </w:pPr>
        </w:pPrChange>
      </w:pPr>
      <w:r w:rsidRPr="00722BD3">
        <w:rPr>
          <w:rFonts w:ascii="Arial" w:eastAsia="Times New Roman" w:hAnsi="Arial" w:cs="Arial"/>
          <w:color w:val="000000"/>
          <w:sz w:val="22"/>
        </w:rPr>
        <w:t xml:space="preserve">Only </w:t>
      </w:r>
      <w:r w:rsidR="00122926">
        <w:rPr>
          <w:rFonts w:ascii="Arial" w:eastAsia="Times New Roman" w:hAnsi="Arial" w:cs="Arial"/>
          <w:color w:val="000000"/>
          <w:sz w:val="22"/>
        </w:rPr>
        <w:t xml:space="preserve">hybrid </w:t>
      </w:r>
      <w:r w:rsidRPr="00466E8F">
        <w:rPr>
          <w:rFonts w:ascii="Arial" w:eastAsia="Times New Roman" w:hAnsi="Arial" w:cs="Arial"/>
          <w:color w:val="000000"/>
          <w:sz w:val="22"/>
        </w:rPr>
        <w:t xml:space="preserve">sample 4 and </w:t>
      </w:r>
      <w:r w:rsidR="00122926">
        <w:rPr>
          <w:rFonts w:ascii="Arial" w:eastAsia="Times New Roman" w:hAnsi="Arial" w:cs="Arial"/>
          <w:color w:val="000000"/>
          <w:sz w:val="22"/>
        </w:rPr>
        <w:t>lab s</w:t>
      </w:r>
      <w:r w:rsidRPr="00466E8F">
        <w:rPr>
          <w:rFonts w:ascii="Arial" w:eastAsia="Times New Roman" w:hAnsi="Arial" w:cs="Arial"/>
          <w:color w:val="000000"/>
          <w:sz w:val="22"/>
        </w:rPr>
        <w:t xml:space="preserve">ample 123 </w:t>
      </w:r>
      <w:r w:rsidR="00466E8F" w:rsidRPr="00466E8F">
        <w:rPr>
          <w:rFonts w:ascii="Arial" w:eastAsia="Times New Roman" w:hAnsi="Arial" w:cs="Arial"/>
          <w:color w:val="000000"/>
          <w:sz w:val="22"/>
        </w:rPr>
        <w:t>(</w:t>
      </w:r>
      <w:r w:rsidR="00466E8F">
        <w:rPr>
          <w:rFonts w:ascii="Arial" w:eastAsia="Times New Roman" w:hAnsi="Arial" w:cs="Arial"/>
          <w:color w:val="000000"/>
          <w:sz w:val="22"/>
        </w:rPr>
        <w:t xml:space="preserve">both trisomic for chromosome V) </w:t>
      </w:r>
      <w:r w:rsidRPr="00722BD3">
        <w:rPr>
          <w:rFonts w:ascii="Arial" w:eastAsia="Times New Roman" w:hAnsi="Arial" w:cs="Arial"/>
          <w:color w:val="000000"/>
          <w:sz w:val="22"/>
        </w:rPr>
        <w:t xml:space="preserve">had any </w:t>
      </w:r>
      <w:r w:rsidR="004E34AD">
        <w:rPr>
          <w:rFonts w:ascii="Arial" w:eastAsia="Times New Roman" w:hAnsi="Arial" w:cs="Arial"/>
          <w:color w:val="000000"/>
          <w:sz w:val="22"/>
        </w:rPr>
        <w:t>partially</w:t>
      </w:r>
      <w:r w:rsidRPr="00722BD3">
        <w:rPr>
          <w:rFonts w:ascii="Arial" w:eastAsia="Times New Roman" w:hAnsi="Arial" w:cs="Arial"/>
          <w:color w:val="000000"/>
          <w:sz w:val="22"/>
        </w:rPr>
        <w:t xml:space="preserve"> DC genes, and they only shared one. Interestingly, this gene was overcompensated in line 4 and anti-compensated in line 123, suggesting different effects</w:t>
      </w:r>
      <w:r w:rsidR="00122926">
        <w:rPr>
          <w:rFonts w:ascii="Arial" w:eastAsia="Times New Roman" w:hAnsi="Arial" w:cs="Arial"/>
          <w:color w:val="000000"/>
          <w:sz w:val="22"/>
        </w:rPr>
        <w:t xml:space="preserve"> depending on genotype</w:t>
      </w:r>
      <w:r w:rsidRPr="00722BD3">
        <w:rPr>
          <w:rFonts w:ascii="Arial" w:eastAsia="Times New Roman" w:hAnsi="Arial" w:cs="Arial"/>
          <w:color w:val="000000"/>
          <w:sz w:val="22"/>
        </w:rPr>
        <w:t xml:space="preserve">. </w:t>
      </w:r>
    </w:p>
    <w:p w14:paraId="54FA3110" w14:textId="028B2D6D" w:rsidR="00883A21" w:rsidRPr="00883A21" w:rsidRDefault="00B36DC4" w:rsidP="004353CF">
      <w:pPr>
        <w:spacing w:line="360" w:lineRule="auto"/>
        <w:ind w:firstLine="720"/>
        <w:rPr>
          <w:rFonts w:ascii="Arial" w:eastAsia="Times New Roman" w:hAnsi="Arial" w:cs="Arial"/>
          <w:color w:val="000000"/>
          <w:sz w:val="22"/>
        </w:rPr>
        <w:pPrChange w:id="148" w:author="Holly Celina Mcqueary" w:date="2019-09-04T14:07:00Z">
          <w:pPr>
            <w:ind w:firstLine="720"/>
          </w:pPr>
        </w:pPrChange>
      </w:pPr>
      <w:r>
        <w:rPr>
          <w:rFonts w:ascii="Arial" w:eastAsia="Times New Roman" w:hAnsi="Arial" w:cs="Arial"/>
          <w:color w:val="000000"/>
          <w:sz w:val="22"/>
        </w:rPr>
        <w:t>Hybrid s</w:t>
      </w:r>
      <w:r w:rsidR="00883A21" w:rsidRPr="00883A21">
        <w:rPr>
          <w:rFonts w:ascii="Arial" w:eastAsia="Times New Roman" w:hAnsi="Arial" w:cs="Arial"/>
          <w:color w:val="000000"/>
          <w:sz w:val="22"/>
        </w:rPr>
        <w:t>amples 59 and 61 are both trisomic for chromosome VII</w:t>
      </w:r>
      <w:r w:rsidR="0039620C">
        <w:rPr>
          <w:rFonts w:ascii="Arial" w:eastAsia="Times New Roman" w:hAnsi="Arial" w:cs="Arial"/>
          <w:color w:val="000000"/>
          <w:sz w:val="22"/>
        </w:rPr>
        <w:t xml:space="preserve"> </w:t>
      </w:r>
      <w:r w:rsidR="00883A21" w:rsidRPr="00883A21">
        <w:rPr>
          <w:rFonts w:ascii="Arial" w:eastAsia="Times New Roman" w:hAnsi="Arial" w:cs="Arial"/>
          <w:color w:val="000000"/>
          <w:sz w:val="22"/>
        </w:rPr>
        <w:t xml:space="preserve">and share 12 potentially </w:t>
      </w:r>
      <w:r>
        <w:rPr>
          <w:rFonts w:ascii="Arial" w:eastAsia="Times New Roman" w:hAnsi="Arial" w:cs="Arial"/>
          <w:color w:val="000000"/>
          <w:sz w:val="22"/>
        </w:rPr>
        <w:t>compensated</w:t>
      </w:r>
      <w:r w:rsidR="00883A21" w:rsidRPr="00883A21">
        <w:rPr>
          <w:rFonts w:ascii="Arial" w:eastAsia="Times New Roman" w:hAnsi="Arial" w:cs="Arial"/>
          <w:color w:val="000000"/>
          <w:sz w:val="22"/>
        </w:rPr>
        <w:t xml:space="preserve"> genes. 2 of these genes are over-compensated, while the remaining 10 are anti-compensated. Sample 59 had two genes that were potentially DC that were not shared with sample 61, and sample 61 similarly had 8 genes not shared, suggesting that the individual sample had an impact on what </w:t>
      </w:r>
      <w:r w:rsidR="00FC6431">
        <w:rPr>
          <w:rFonts w:ascii="Arial" w:eastAsia="Times New Roman" w:hAnsi="Arial" w:cs="Arial"/>
          <w:color w:val="000000"/>
          <w:sz w:val="22"/>
        </w:rPr>
        <w:t>genes received compensation.</w:t>
      </w:r>
    </w:p>
    <w:p w14:paraId="5DA1C141" w14:textId="069E3C2C" w:rsidR="004C29E8" w:rsidRDefault="00B36DC4" w:rsidP="004353CF">
      <w:pPr>
        <w:spacing w:line="360" w:lineRule="auto"/>
        <w:ind w:firstLine="720"/>
        <w:rPr>
          <w:rFonts w:ascii="Arial" w:eastAsia="Times New Roman" w:hAnsi="Arial" w:cs="Arial"/>
          <w:color w:val="000000"/>
          <w:sz w:val="22"/>
          <w:szCs w:val="22"/>
        </w:rPr>
        <w:pPrChange w:id="149" w:author="Holly Celina Mcqueary" w:date="2019-09-04T14:07:00Z">
          <w:pPr>
            <w:ind w:firstLine="720"/>
          </w:pPr>
        </w:pPrChange>
      </w:pPr>
      <w:r>
        <w:rPr>
          <w:rFonts w:ascii="Arial" w:eastAsia="Times New Roman" w:hAnsi="Arial" w:cs="Arial"/>
          <w:color w:val="000000"/>
          <w:sz w:val="22"/>
          <w:szCs w:val="22"/>
        </w:rPr>
        <w:t>Lab s</w:t>
      </w:r>
      <w:r w:rsidR="00883A21" w:rsidRPr="00883A21">
        <w:rPr>
          <w:rFonts w:ascii="Arial" w:eastAsia="Times New Roman" w:hAnsi="Arial" w:cs="Arial"/>
          <w:color w:val="000000"/>
          <w:sz w:val="22"/>
          <w:szCs w:val="22"/>
        </w:rPr>
        <w:t>amples 152 and 108</w:t>
      </w:r>
      <w:r w:rsidR="00D25776">
        <w:rPr>
          <w:rFonts w:ascii="Arial" w:eastAsia="Times New Roman" w:hAnsi="Arial" w:cs="Arial"/>
          <w:color w:val="000000"/>
          <w:sz w:val="22"/>
          <w:szCs w:val="22"/>
        </w:rPr>
        <w:t xml:space="preserve"> </w:t>
      </w:r>
      <w:r w:rsidR="004C29E8">
        <w:rPr>
          <w:rFonts w:ascii="Arial" w:eastAsia="Times New Roman" w:hAnsi="Arial" w:cs="Arial"/>
          <w:color w:val="000000"/>
          <w:sz w:val="22"/>
          <w:szCs w:val="22"/>
        </w:rPr>
        <w:t xml:space="preserve">share a trisomy for chromosome 8. They </w:t>
      </w:r>
      <w:r w:rsidR="00883A21" w:rsidRPr="00883A21">
        <w:rPr>
          <w:rFonts w:ascii="Arial" w:eastAsia="Times New Roman" w:hAnsi="Arial" w:cs="Arial"/>
          <w:color w:val="000000"/>
          <w:sz w:val="22"/>
          <w:szCs w:val="22"/>
        </w:rPr>
        <w:t>only share one pot</w:t>
      </w:r>
      <w:r w:rsidR="0085450B">
        <w:rPr>
          <w:rFonts w:ascii="Arial" w:eastAsia="Times New Roman" w:hAnsi="Arial" w:cs="Arial"/>
          <w:color w:val="000000"/>
          <w:sz w:val="22"/>
          <w:szCs w:val="22"/>
        </w:rPr>
        <w:t>en</w:t>
      </w:r>
      <w:r w:rsidR="00883A21" w:rsidRPr="00883A21">
        <w:rPr>
          <w:rFonts w:ascii="Arial" w:eastAsia="Times New Roman" w:hAnsi="Arial" w:cs="Arial"/>
          <w:color w:val="000000"/>
          <w:sz w:val="22"/>
          <w:szCs w:val="22"/>
        </w:rPr>
        <w:t xml:space="preserve">tially </w:t>
      </w:r>
      <w:r>
        <w:rPr>
          <w:rFonts w:ascii="Arial" w:eastAsia="Times New Roman" w:hAnsi="Arial" w:cs="Arial"/>
          <w:color w:val="000000"/>
          <w:sz w:val="22"/>
          <w:szCs w:val="22"/>
        </w:rPr>
        <w:t xml:space="preserve">compensated </w:t>
      </w:r>
      <w:r w:rsidR="00883A21" w:rsidRPr="00883A21">
        <w:rPr>
          <w:rFonts w:ascii="Arial" w:eastAsia="Times New Roman" w:hAnsi="Arial" w:cs="Arial"/>
          <w:color w:val="000000"/>
          <w:sz w:val="22"/>
          <w:szCs w:val="22"/>
        </w:rPr>
        <w:t>gene, and it is anti-compensated in both samples. Each sample had several other potentially</w:t>
      </w:r>
      <w:r>
        <w:rPr>
          <w:rFonts w:ascii="Arial" w:eastAsia="Times New Roman" w:hAnsi="Arial" w:cs="Arial"/>
          <w:color w:val="000000"/>
          <w:sz w:val="22"/>
          <w:szCs w:val="22"/>
        </w:rPr>
        <w:t xml:space="preserve"> compensated </w:t>
      </w:r>
      <w:r w:rsidR="00883A21" w:rsidRPr="00883A21">
        <w:rPr>
          <w:rFonts w:ascii="Arial" w:eastAsia="Times New Roman" w:hAnsi="Arial" w:cs="Arial"/>
          <w:color w:val="000000"/>
          <w:sz w:val="22"/>
          <w:szCs w:val="22"/>
        </w:rPr>
        <w:t xml:space="preserve">genes, but only one was common between the two which may be due to each line also having another aneuploidy on a different chromosome that could impact the gene expression on this chromosome. </w:t>
      </w:r>
    </w:p>
    <w:p w14:paraId="04D9E80F" w14:textId="168583C2" w:rsidR="004C29E8" w:rsidRPr="00FC6431" w:rsidRDefault="00B36DC4" w:rsidP="004353CF">
      <w:pPr>
        <w:spacing w:line="360" w:lineRule="auto"/>
        <w:ind w:firstLine="720"/>
        <w:rPr>
          <w:rFonts w:ascii="Arial" w:eastAsia="Times New Roman" w:hAnsi="Arial" w:cs="Arial"/>
          <w:color w:val="000000"/>
          <w:sz w:val="21"/>
          <w:szCs w:val="21"/>
        </w:rPr>
        <w:pPrChange w:id="150" w:author="Holly Celina Mcqueary" w:date="2019-09-04T14:07:00Z">
          <w:pPr>
            <w:ind w:firstLine="720"/>
          </w:pPr>
        </w:pPrChange>
      </w:pPr>
      <w:r>
        <w:rPr>
          <w:rFonts w:ascii="Arial" w:eastAsia="Times New Roman" w:hAnsi="Arial" w:cs="Arial"/>
          <w:color w:val="000000"/>
          <w:sz w:val="22"/>
          <w:szCs w:val="22"/>
        </w:rPr>
        <w:t>Lab s</w:t>
      </w:r>
      <w:r w:rsidR="004C29E8" w:rsidRPr="00FC6431">
        <w:rPr>
          <w:rFonts w:ascii="Arial" w:eastAsia="Times New Roman" w:hAnsi="Arial" w:cs="Arial"/>
          <w:color w:val="000000"/>
          <w:sz w:val="22"/>
          <w:szCs w:val="22"/>
        </w:rPr>
        <w:t>ample</w:t>
      </w:r>
      <w:r>
        <w:rPr>
          <w:rFonts w:ascii="Arial" w:eastAsia="Times New Roman" w:hAnsi="Arial" w:cs="Arial"/>
          <w:color w:val="000000"/>
          <w:sz w:val="22"/>
          <w:szCs w:val="22"/>
        </w:rPr>
        <w:t>s</w:t>
      </w:r>
      <w:r w:rsidR="004C29E8" w:rsidRPr="00FC6431">
        <w:rPr>
          <w:rFonts w:ascii="Arial" w:eastAsia="Times New Roman" w:hAnsi="Arial" w:cs="Arial"/>
          <w:color w:val="000000"/>
          <w:sz w:val="22"/>
          <w:szCs w:val="22"/>
        </w:rPr>
        <w:t xml:space="preserve"> 29</w:t>
      </w:r>
      <w:r w:rsidR="00D25776">
        <w:rPr>
          <w:rFonts w:ascii="Arial" w:eastAsia="Times New Roman" w:hAnsi="Arial" w:cs="Arial"/>
          <w:color w:val="000000"/>
          <w:sz w:val="22"/>
          <w:szCs w:val="22"/>
        </w:rPr>
        <w:t xml:space="preserve"> </w:t>
      </w:r>
      <w:r w:rsidR="004C29E8" w:rsidRPr="00FC6431">
        <w:rPr>
          <w:rFonts w:ascii="Arial" w:eastAsia="Times New Roman" w:hAnsi="Arial" w:cs="Arial"/>
          <w:color w:val="000000"/>
          <w:sz w:val="22"/>
          <w:szCs w:val="22"/>
        </w:rPr>
        <w:t>and 88 are the only two samples with an aneuploidy on chromosome IX that share any compensated genes. In both samples, the gene is anti-compensated (gene expression is heavily skewed in the direction of the aneuploidy</w:t>
      </w:r>
      <w:r w:rsidR="00FC6431" w:rsidRPr="00FC6431">
        <w:rPr>
          <w:rFonts w:ascii="Arial" w:eastAsia="Times New Roman" w:hAnsi="Arial" w:cs="Arial"/>
          <w:color w:val="000000"/>
          <w:sz w:val="22"/>
          <w:szCs w:val="22"/>
        </w:rPr>
        <w:t>)</w:t>
      </w:r>
      <w:r w:rsidR="004C29E8" w:rsidRPr="00FC6431">
        <w:rPr>
          <w:rFonts w:ascii="Arial" w:eastAsia="Times New Roman" w:hAnsi="Arial" w:cs="Arial"/>
          <w:color w:val="000000"/>
          <w:sz w:val="22"/>
          <w:szCs w:val="22"/>
        </w:rPr>
        <w:t xml:space="preserve"> - sample 88 has a trisomy and sample 29 has a monosomy.</w:t>
      </w:r>
    </w:p>
    <w:p w14:paraId="0C456E88" w14:textId="679C1CB8" w:rsidR="008B2215" w:rsidRPr="00FC6431" w:rsidRDefault="00B36DC4" w:rsidP="004353CF">
      <w:pPr>
        <w:spacing w:line="360" w:lineRule="auto"/>
        <w:ind w:firstLine="720"/>
        <w:rPr>
          <w:rFonts w:ascii="Arial" w:eastAsia="Times New Roman" w:hAnsi="Arial" w:cs="Arial"/>
          <w:color w:val="000000"/>
          <w:sz w:val="22"/>
          <w:szCs w:val="22"/>
        </w:rPr>
        <w:pPrChange w:id="151" w:author="Holly Celina Mcqueary" w:date="2019-09-04T14:07:00Z">
          <w:pPr>
            <w:ind w:firstLine="720"/>
          </w:pPr>
        </w:pPrChange>
      </w:pPr>
      <w:r>
        <w:rPr>
          <w:rFonts w:ascii="Arial" w:eastAsia="Times New Roman" w:hAnsi="Arial" w:cs="Arial"/>
          <w:color w:val="000000"/>
          <w:sz w:val="22"/>
          <w:szCs w:val="22"/>
        </w:rPr>
        <w:t>Hybrid s</w:t>
      </w:r>
      <w:r w:rsidR="008B2215" w:rsidRPr="00FC6431">
        <w:rPr>
          <w:rFonts w:ascii="Arial" w:eastAsia="Times New Roman" w:hAnsi="Arial" w:cs="Arial"/>
          <w:color w:val="000000"/>
          <w:sz w:val="22"/>
          <w:szCs w:val="22"/>
        </w:rPr>
        <w:t>ample 76</w:t>
      </w:r>
      <w:r w:rsidR="00D25776">
        <w:rPr>
          <w:rFonts w:ascii="Arial" w:eastAsia="Times New Roman" w:hAnsi="Arial" w:cs="Arial"/>
          <w:color w:val="000000"/>
          <w:sz w:val="22"/>
          <w:szCs w:val="22"/>
        </w:rPr>
        <w:t xml:space="preserve"> </w:t>
      </w:r>
      <w:r w:rsidR="008B2215" w:rsidRPr="00FC6431">
        <w:rPr>
          <w:rFonts w:ascii="Arial" w:eastAsia="Times New Roman" w:hAnsi="Arial" w:cs="Arial"/>
          <w:color w:val="000000"/>
          <w:sz w:val="22"/>
          <w:szCs w:val="22"/>
        </w:rPr>
        <w:t xml:space="preserve">and </w:t>
      </w:r>
      <w:r>
        <w:rPr>
          <w:rFonts w:ascii="Arial" w:eastAsia="Times New Roman" w:hAnsi="Arial" w:cs="Arial"/>
          <w:color w:val="000000"/>
          <w:sz w:val="22"/>
          <w:szCs w:val="22"/>
        </w:rPr>
        <w:t xml:space="preserve">lab </w:t>
      </w:r>
      <w:r w:rsidR="008B2215" w:rsidRPr="00FC6431">
        <w:rPr>
          <w:rFonts w:ascii="Arial" w:eastAsia="Times New Roman" w:hAnsi="Arial" w:cs="Arial"/>
          <w:color w:val="000000"/>
          <w:sz w:val="22"/>
          <w:szCs w:val="22"/>
        </w:rPr>
        <w:t>sample 9 are both trisomic for chromosome XIV. They share one anti-compensated gene, but each have their own set of other anti</w:t>
      </w:r>
      <w:r>
        <w:rPr>
          <w:rFonts w:ascii="Arial" w:eastAsia="Times New Roman" w:hAnsi="Arial" w:cs="Arial"/>
          <w:color w:val="000000"/>
          <w:sz w:val="22"/>
          <w:szCs w:val="22"/>
        </w:rPr>
        <w:t xml:space="preserve">- </w:t>
      </w:r>
      <w:r w:rsidR="008B2215" w:rsidRPr="00FC6431">
        <w:rPr>
          <w:rFonts w:ascii="Arial" w:eastAsia="Times New Roman" w:hAnsi="Arial" w:cs="Arial"/>
          <w:color w:val="000000"/>
          <w:sz w:val="22"/>
          <w:szCs w:val="22"/>
        </w:rPr>
        <w:t>and over</w:t>
      </w:r>
      <w:r>
        <w:rPr>
          <w:rFonts w:ascii="Arial" w:eastAsia="Times New Roman" w:hAnsi="Arial" w:cs="Arial"/>
          <w:color w:val="000000"/>
          <w:sz w:val="22"/>
          <w:szCs w:val="22"/>
        </w:rPr>
        <w:t>-</w:t>
      </w:r>
      <w:r w:rsidR="008B2215" w:rsidRPr="00FC6431">
        <w:rPr>
          <w:rFonts w:ascii="Arial" w:eastAsia="Times New Roman" w:hAnsi="Arial" w:cs="Arial"/>
          <w:color w:val="000000"/>
          <w:sz w:val="22"/>
          <w:szCs w:val="22"/>
        </w:rPr>
        <w:t xml:space="preserve">compensated genes that are not shared. This </w:t>
      </w:r>
      <w:r>
        <w:rPr>
          <w:rFonts w:ascii="Arial" w:eastAsia="Times New Roman" w:hAnsi="Arial" w:cs="Arial"/>
          <w:color w:val="000000"/>
          <w:sz w:val="22"/>
          <w:szCs w:val="22"/>
        </w:rPr>
        <w:t xml:space="preserve">further </w:t>
      </w:r>
      <w:r w:rsidR="008B2215" w:rsidRPr="00FC6431">
        <w:rPr>
          <w:rFonts w:ascii="Arial" w:eastAsia="Times New Roman" w:hAnsi="Arial" w:cs="Arial"/>
          <w:color w:val="000000"/>
          <w:sz w:val="22"/>
          <w:szCs w:val="22"/>
        </w:rPr>
        <w:t xml:space="preserve">suggests an influence of genetic background on gene expression in aneuploids. </w:t>
      </w:r>
    </w:p>
    <w:p w14:paraId="38E6AA03" w14:textId="373A5556" w:rsidR="0085450B" w:rsidRPr="00FC6431" w:rsidRDefault="00B36DC4" w:rsidP="004353CF">
      <w:pPr>
        <w:spacing w:line="360" w:lineRule="auto"/>
        <w:ind w:firstLine="720"/>
        <w:rPr>
          <w:rFonts w:ascii="Arial" w:eastAsia="Times New Roman" w:hAnsi="Arial" w:cs="Arial"/>
          <w:color w:val="000000"/>
          <w:sz w:val="22"/>
          <w:szCs w:val="22"/>
        </w:rPr>
        <w:pPrChange w:id="152" w:author="Holly Celina Mcqueary" w:date="2019-09-04T14:07:00Z">
          <w:pPr>
            <w:ind w:firstLine="720"/>
          </w:pPr>
        </w:pPrChange>
      </w:pPr>
      <w:r>
        <w:rPr>
          <w:rFonts w:ascii="Arial" w:eastAsia="Times New Roman" w:hAnsi="Arial" w:cs="Arial"/>
          <w:color w:val="000000"/>
          <w:sz w:val="22"/>
          <w:szCs w:val="22"/>
        </w:rPr>
        <w:t>Lab s</w:t>
      </w:r>
      <w:r w:rsidR="00DC40D2" w:rsidRPr="00FC6431">
        <w:rPr>
          <w:rFonts w:ascii="Arial" w:eastAsia="Times New Roman" w:hAnsi="Arial" w:cs="Arial"/>
          <w:color w:val="000000"/>
          <w:sz w:val="22"/>
          <w:szCs w:val="22"/>
        </w:rPr>
        <w:t>ample</w:t>
      </w:r>
      <w:r>
        <w:rPr>
          <w:rFonts w:ascii="Arial" w:eastAsia="Times New Roman" w:hAnsi="Arial" w:cs="Arial"/>
          <w:color w:val="000000"/>
          <w:sz w:val="22"/>
          <w:szCs w:val="22"/>
        </w:rPr>
        <w:t xml:space="preserve"> </w:t>
      </w:r>
      <w:r w:rsidR="00DC40D2" w:rsidRPr="00FC6431">
        <w:rPr>
          <w:rFonts w:ascii="Arial" w:eastAsia="Times New Roman" w:hAnsi="Arial" w:cs="Arial"/>
          <w:color w:val="000000"/>
          <w:sz w:val="22"/>
          <w:szCs w:val="22"/>
        </w:rPr>
        <w:t xml:space="preserve">112 and </w:t>
      </w:r>
      <w:r>
        <w:rPr>
          <w:rFonts w:ascii="Arial" w:eastAsia="Times New Roman" w:hAnsi="Arial" w:cs="Arial"/>
          <w:color w:val="000000"/>
          <w:sz w:val="22"/>
          <w:szCs w:val="22"/>
        </w:rPr>
        <w:t xml:space="preserve">hybrid sample 8 both </w:t>
      </w:r>
      <w:r w:rsidR="00DC40D2" w:rsidRPr="00FC6431">
        <w:rPr>
          <w:rFonts w:ascii="Arial" w:eastAsia="Times New Roman" w:hAnsi="Arial" w:cs="Arial"/>
          <w:color w:val="000000"/>
          <w:sz w:val="22"/>
          <w:szCs w:val="22"/>
        </w:rPr>
        <w:t>have aneuploidies for chromosome XVI – sample 112 has a trisomy and sample 8 has a tetrasomy. They do not share any potentiall</w:t>
      </w:r>
      <w:r>
        <w:rPr>
          <w:rFonts w:ascii="Arial" w:eastAsia="Times New Roman" w:hAnsi="Arial" w:cs="Arial"/>
          <w:color w:val="000000"/>
          <w:sz w:val="22"/>
          <w:szCs w:val="22"/>
        </w:rPr>
        <w:t xml:space="preserve">y </w:t>
      </w:r>
      <w:r>
        <w:rPr>
          <w:rFonts w:ascii="Arial" w:eastAsia="Times New Roman" w:hAnsi="Arial" w:cs="Arial"/>
          <w:color w:val="000000"/>
          <w:sz w:val="22"/>
          <w:szCs w:val="22"/>
        </w:rPr>
        <w:lastRenderedPageBreak/>
        <w:t xml:space="preserve">compensated </w:t>
      </w:r>
      <w:r w:rsidR="00DC40D2" w:rsidRPr="00FC6431">
        <w:rPr>
          <w:rFonts w:ascii="Arial" w:eastAsia="Times New Roman" w:hAnsi="Arial" w:cs="Arial"/>
          <w:color w:val="000000"/>
          <w:sz w:val="22"/>
          <w:szCs w:val="22"/>
        </w:rPr>
        <w:t xml:space="preserve">genes, and sample 8 has 67 anti-compensated genes. Sample 112 does not have any anti- or </w:t>
      </w:r>
      <w:proofErr w:type="gramStart"/>
      <w:r w:rsidR="00DC40D2" w:rsidRPr="00FC6431">
        <w:rPr>
          <w:rFonts w:ascii="Arial" w:eastAsia="Times New Roman" w:hAnsi="Arial" w:cs="Arial"/>
          <w:color w:val="000000"/>
          <w:sz w:val="22"/>
          <w:szCs w:val="22"/>
        </w:rPr>
        <w:t>partially-compensated</w:t>
      </w:r>
      <w:proofErr w:type="gramEnd"/>
      <w:r w:rsidR="00DC40D2" w:rsidRPr="00FC6431">
        <w:rPr>
          <w:rFonts w:ascii="Arial" w:eastAsia="Times New Roman" w:hAnsi="Arial" w:cs="Arial"/>
          <w:color w:val="000000"/>
          <w:sz w:val="22"/>
          <w:szCs w:val="22"/>
        </w:rPr>
        <w:t xml:space="preserve"> genes. </w:t>
      </w:r>
    </w:p>
    <w:p w14:paraId="43B1CB08" w14:textId="77777777" w:rsidR="00EA731B" w:rsidRPr="00722BD3" w:rsidRDefault="00EA731B" w:rsidP="004353CF">
      <w:pPr>
        <w:spacing w:line="360" w:lineRule="auto"/>
        <w:rPr>
          <w:rFonts w:ascii="Arial" w:eastAsia="Times New Roman" w:hAnsi="Arial" w:cs="Arial"/>
          <w:sz w:val="22"/>
        </w:rPr>
        <w:pPrChange w:id="153" w:author="Holly Celina Mcqueary" w:date="2019-09-04T14:07:00Z">
          <w:pPr/>
        </w:pPrChange>
      </w:pPr>
    </w:p>
    <w:p w14:paraId="077AAD4D" w14:textId="092D31D9" w:rsidR="00883A21" w:rsidRPr="00EA731B" w:rsidRDefault="00EA731B" w:rsidP="004353CF">
      <w:pPr>
        <w:spacing w:line="360" w:lineRule="auto"/>
        <w:rPr>
          <w:rFonts w:ascii="Arial" w:eastAsia="Times New Roman" w:hAnsi="Arial" w:cs="Arial"/>
          <w:i/>
          <w:sz w:val="22"/>
        </w:rPr>
        <w:pPrChange w:id="154" w:author="Holly Celina Mcqueary" w:date="2019-09-04T14:07:00Z">
          <w:pPr/>
        </w:pPrChange>
      </w:pPr>
      <w:r w:rsidRPr="00EA731B">
        <w:rPr>
          <w:rFonts w:ascii="Arial" w:eastAsia="Times New Roman" w:hAnsi="Arial" w:cs="Arial"/>
          <w:i/>
          <w:sz w:val="22"/>
        </w:rPr>
        <w:t>Histone Genes</w:t>
      </w:r>
    </w:p>
    <w:p w14:paraId="0E729D8F" w14:textId="7999ED69" w:rsidR="00883A21" w:rsidRDefault="004F7BC0" w:rsidP="004353CF">
      <w:pPr>
        <w:spacing w:line="360" w:lineRule="auto"/>
        <w:rPr>
          <w:rFonts w:ascii="Arial" w:eastAsia="Times New Roman" w:hAnsi="Arial" w:cs="Arial"/>
          <w:noProof/>
          <w:sz w:val="22"/>
        </w:rPr>
        <w:pPrChange w:id="155" w:author="Holly Celina Mcqueary" w:date="2019-09-04T14:07:00Z">
          <w:pPr/>
        </w:pPrChange>
      </w:pPr>
      <w:r>
        <w:rPr>
          <w:rFonts w:ascii="Arial" w:eastAsia="Times New Roman" w:hAnsi="Arial" w:cs="Arial"/>
          <w:b/>
          <w:sz w:val="22"/>
        </w:rPr>
        <w:tab/>
      </w:r>
      <w:r w:rsidRPr="003135B3">
        <w:rPr>
          <w:rFonts w:ascii="Arial" w:eastAsia="Times New Roman" w:hAnsi="Arial" w:cs="Arial"/>
          <w:sz w:val="22"/>
        </w:rPr>
        <w:t>Histone genes</w:t>
      </w:r>
      <w:r w:rsidR="00CA6FD4">
        <w:rPr>
          <w:rFonts w:ascii="Arial" w:eastAsia="Times New Roman" w:hAnsi="Arial" w:cs="Arial"/>
          <w:sz w:val="22"/>
        </w:rPr>
        <w:t xml:space="preserve"> H2A and H2B</w:t>
      </w:r>
      <w:r w:rsidRPr="003135B3">
        <w:rPr>
          <w:rFonts w:ascii="Arial" w:eastAsia="Times New Roman" w:hAnsi="Arial" w:cs="Arial"/>
          <w:sz w:val="22"/>
        </w:rPr>
        <w:t xml:space="preserve"> are known to </w:t>
      </w:r>
      <w:r w:rsidR="00B36DC4">
        <w:rPr>
          <w:rFonts w:ascii="Arial" w:eastAsia="Times New Roman" w:hAnsi="Arial" w:cs="Arial"/>
          <w:sz w:val="22"/>
        </w:rPr>
        <w:t>possess a mechanism of dosage compensation</w:t>
      </w:r>
      <w:r w:rsidRPr="003135B3">
        <w:rPr>
          <w:rFonts w:ascii="Arial" w:eastAsia="Times New Roman" w:hAnsi="Arial" w:cs="Arial"/>
          <w:sz w:val="22"/>
        </w:rPr>
        <w:t xml:space="preserve"> in </w:t>
      </w:r>
      <w:r w:rsidRPr="00DC6C84">
        <w:rPr>
          <w:rFonts w:ascii="Arial" w:eastAsia="Times New Roman" w:hAnsi="Arial" w:cs="Arial"/>
          <w:i/>
          <w:sz w:val="22"/>
        </w:rPr>
        <w:t>S. cerevisiae</w:t>
      </w:r>
      <w:r w:rsidRPr="003135B3">
        <w:rPr>
          <w:rFonts w:ascii="Arial" w:eastAsia="Times New Roman" w:hAnsi="Arial" w:cs="Arial"/>
          <w:sz w:val="22"/>
        </w:rPr>
        <w:t xml:space="preserve"> </w:t>
      </w:r>
      <w:r w:rsidR="00CA6FD4">
        <w:rPr>
          <w:rFonts w:ascii="Arial" w:eastAsia="Times New Roman" w:hAnsi="Arial" w:cs="Arial"/>
          <w:sz w:val="22"/>
        </w:rPr>
        <w:fldChar w:fldCharType="begin">
          <w:fldData xml:space="preserve">PEVuZE5vdGU+PENpdGU+PEF1dGhvcj5Pc2xleTwvQXV0aG9yPjxZZWFyPjE5ODE8L1llYXI+PFJl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</w:fldData>
        </w:fldChar>
      </w:r>
      <w:r w:rsidR="00394CAF">
        <w:rPr>
          <w:rFonts w:ascii="Arial" w:eastAsia="Times New Roman" w:hAnsi="Arial" w:cs="Arial"/>
          <w:sz w:val="22"/>
        </w:rPr>
        <w:instrText xml:space="preserve"> ADDIN EN.CITE </w:instrText>
      </w:r>
      <w:r w:rsidR="00394CAF">
        <w:rPr>
          <w:rFonts w:ascii="Arial" w:eastAsia="Times New Roman" w:hAnsi="Arial" w:cs="Arial"/>
          <w:sz w:val="22"/>
        </w:rPr>
        <w:fldChar w:fldCharType="begin">
          <w:fldData xml:space="preserve">PEVuZE5vdGU+PENpdGU+PEF1dGhvcj5Pc2xleTwvQXV0aG9yPjxZZWFyPjE5ODE8L1llYXI+PFJl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</w:fldData>
        </w:fldChar>
      </w:r>
      <w:r w:rsidR="00394CAF">
        <w:rPr>
          <w:rFonts w:ascii="Arial" w:eastAsia="Times New Roman" w:hAnsi="Arial" w:cs="Arial"/>
          <w:sz w:val="22"/>
        </w:rPr>
        <w:instrText xml:space="preserve"> ADDIN EN.CITE.DATA </w:instrText>
      </w:r>
      <w:r w:rsidR="00394CAF">
        <w:rPr>
          <w:rFonts w:ascii="Arial" w:eastAsia="Times New Roman" w:hAnsi="Arial" w:cs="Arial"/>
          <w:sz w:val="22"/>
        </w:rPr>
      </w:r>
      <w:r w:rsidR="00394CAF">
        <w:rPr>
          <w:rFonts w:ascii="Arial" w:eastAsia="Times New Roman" w:hAnsi="Arial" w:cs="Arial"/>
          <w:sz w:val="22"/>
        </w:rPr>
        <w:fldChar w:fldCharType="end"/>
      </w:r>
      <w:r w:rsidR="00CA6FD4">
        <w:rPr>
          <w:rFonts w:ascii="Arial" w:eastAsia="Times New Roman" w:hAnsi="Arial" w:cs="Arial"/>
          <w:sz w:val="22"/>
        </w:rPr>
      </w:r>
      <w:r w:rsidR="00CA6FD4">
        <w:rPr>
          <w:rFonts w:ascii="Arial" w:eastAsia="Times New Roman" w:hAnsi="Arial" w:cs="Arial"/>
          <w:sz w:val="22"/>
        </w:rPr>
        <w:fldChar w:fldCharType="separate"/>
      </w:r>
      <w:r w:rsidR="00394CAF">
        <w:rPr>
          <w:rFonts w:ascii="Arial" w:eastAsia="Times New Roman" w:hAnsi="Arial" w:cs="Arial"/>
          <w:noProof/>
          <w:sz w:val="22"/>
        </w:rPr>
        <w:t>(</w:t>
      </w:r>
      <w:r w:rsidR="00394CAF" w:rsidRPr="00394CAF">
        <w:rPr>
          <w:rFonts w:ascii="Arial" w:eastAsia="Times New Roman" w:hAnsi="Arial" w:cs="Arial"/>
          <w:smallCaps/>
          <w:noProof/>
          <w:sz w:val="22"/>
        </w:rPr>
        <w:t>Osley and Hereford</w:t>
      </w:r>
      <w:r w:rsidR="00394CAF">
        <w:rPr>
          <w:rFonts w:ascii="Arial" w:eastAsia="Times New Roman" w:hAnsi="Arial" w:cs="Arial"/>
          <w:noProof/>
          <w:sz w:val="22"/>
        </w:rPr>
        <w:t xml:space="preserve"> 1981; </w:t>
      </w:r>
      <w:r w:rsidR="00394CAF" w:rsidRPr="00394CAF">
        <w:rPr>
          <w:rFonts w:ascii="Arial" w:eastAsia="Times New Roman" w:hAnsi="Arial" w:cs="Arial"/>
          <w:smallCaps/>
          <w:noProof/>
          <w:sz w:val="22"/>
        </w:rPr>
        <w:t>Medici</w:t>
      </w:r>
      <w:r w:rsidR="00394CAF" w:rsidRPr="00394CAF">
        <w:rPr>
          <w:rFonts w:ascii="Arial" w:eastAsia="Times New Roman" w:hAnsi="Arial" w:cs="Arial"/>
          <w:i/>
          <w:noProof/>
          <w:sz w:val="22"/>
        </w:rPr>
        <w:t xml:space="preserve"> et al.</w:t>
      </w:r>
      <w:r w:rsidR="00394CAF">
        <w:rPr>
          <w:rFonts w:ascii="Arial" w:eastAsia="Times New Roman" w:hAnsi="Arial" w:cs="Arial"/>
          <w:noProof/>
          <w:sz w:val="22"/>
        </w:rPr>
        <w:t xml:space="preserve"> 2014)</w:t>
      </w:r>
      <w:r w:rsidR="00CA6FD4">
        <w:rPr>
          <w:rFonts w:ascii="Arial" w:eastAsia="Times New Roman" w:hAnsi="Arial" w:cs="Arial"/>
          <w:sz w:val="22"/>
        </w:rPr>
        <w:fldChar w:fldCharType="end"/>
      </w:r>
      <w:r w:rsidRPr="003135B3">
        <w:rPr>
          <w:rFonts w:ascii="Arial" w:eastAsia="Times New Roman" w:hAnsi="Arial" w:cs="Arial"/>
          <w:sz w:val="22"/>
        </w:rPr>
        <w:t>.</w:t>
      </w:r>
      <w:r w:rsidR="00CA6FD4">
        <w:rPr>
          <w:rFonts w:ascii="Arial" w:eastAsia="Times New Roman" w:hAnsi="Arial" w:cs="Arial"/>
          <w:sz w:val="22"/>
        </w:rPr>
        <w:t xml:space="preserve"> Our analyses did not include samples with aneuploidies on these chromosomes (II</w:t>
      </w:r>
      <w:r w:rsidR="00B36DC4">
        <w:rPr>
          <w:rFonts w:ascii="Arial" w:eastAsia="Times New Roman" w:hAnsi="Arial" w:cs="Arial"/>
          <w:sz w:val="22"/>
        </w:rPr>
        <w:t xml:space="preserve"> and </w:t>
      </w:r>
      <w:r w:rsidR="00CA6FD4">
        <w:rPr>
          <w:rFonts w:ascii="Arial" w:eastAsia="Times New Roman" w:hAnsi="Arial" w:cs="Arial"/>
          <w:sz w:val="22"/>
        </w:rPr>
        <w:t>IV), but</w:t>
      </w:r>
      <w:r w:rsidRPr="003135B3">
        <w:rPr>
          <w:rFonts w:ascii="Arial" w:eastAsia="Times New Roman" w:hAnsi="Arial" w:cs="Arial"/>
          <w:sz w:val="22"/>
        </w:rPr>
        <w:t xml:space="preserve"> </w:t>
      </w:r>
      <w:r w:rsidR="00CA6FD4">
        <w:rPr>
          <w:rFonts w:ascii="Arial" w:eastAsia="Times New Roman" w:hAnsi="Arial" w:cs="Arial"/>
          <w:sz w:val="22"/>
        </w:rPr>
        <w:t>a</w:t>
      </w:r>
      <w:r w:rsidR="00DD2777">
        <w:rPr>
          <w:rFonts w:ascii="Arial" w:eastAsia="Times New Roman" w:hAnsi="Arial" w:cs="Arial"/>
          <w:sz w:val="22"/>
        </w:rPr>
        <w:t xml:space="preserve"> couple of samples are </w:t>
      </w:r>
      <w:r>
        <w:rPr>
          <w:rFonts w:ascii="Arial" w:eastAsia="Times New Roman" w:hAnsi="Arial" w:cs="Arial"/>
          <w:sz w:val="22"/>
        </w:rPr>
        <w:t xml:space="preserve">aneuploid for a chromosome containing </w:t>
      </w:r>
      <w:r w:rsidR="00CA6FD4">
        <w:rPr>
          <w:rFonts w:ascii="Arial" w:eastAsia="Times New Roman" w:hAnsi="Arial" w:cs="Arial"/>
          <w:sz w:val="22"/>
        </w:rPr>
        <w:t xml:space="preserve">other </w:t>
      </w:r>
      <w:r>
        <w:rPr>
          <w:rFonts w:ascii="Arial" w:eastAsia="Times New Roman" w:hAnsi="Arial" w:cs="Arial"/>
          <w:sz w:val="22"/>
        </w:rPr>
        <w:t>histone gene</w:t>
      </w:r>
      <w:r w:rsidR="00CA6FD4">
        <w:rPr>
          <w:rFonts w:ascii="Arial" w:eastAsia="Times New Roman" w:hAnsi="Arial" w:cs="Arial"/>
          <w:sz w:val="22"/>
        </w:rPr>
        <w:t>s</w:t>
      </w:r>
      <w:r>
        <w:rPr>
          <w:rFonts w:ascii="Arial" w:eastAsia="Times New Roman" w:hAnsi="Arial" w:cs="Arial"/>
          <w:sz w:val="22"/>
        </w:rPr>
        <w:t xml:space="preserve"> </w:t>
      </w:r>
      <w:r w:rsidR="00B36DC4">
        <w:rPr>
          <w:rFonts w:ascii="Arial" w:eastAsia="Times New Roman" w:hAnsi="Arial" w:cs="Arial"/>
          <w:sz w:val="22"/>
        </w:rPr>
        <w:t>(</w:t>
      </w:r>
      <w:r>
        <w:rPr>
          <w:rFonts w:ascii="Arial" w:eastAsia="Times New Roman" w:hAnsi="Arial" w:cs="Arial"/>
          <w:sz w:val="22"/>
        </w:rPr>
        <w:t>X</w:t>
      </w:r>
      <w:r w:rsidR="00DD2777">
        <w:rPr>
          <w:rFonts w:ascii="Arial" w:eastAsia="Times New Roman" w:hAnsi="Arial" w:cs="Arial"/>
          <w:sz w:val="22"/>
        </w:rPr>
        <w:t>IV, XV, and XVI</w:t>
      </w:r>
      <w:r w:rsidR="00CA6FD4">
        <w:rPr>
          <w:rFonts w:ascii="Arial" w:eastAsia="Times New Roman" w:hAnsi="Arial" w:cs="Arial"/>
          <w:sz w:val="22"/>
        </w:rPr>
        <w:t>; histone 3,4, and linker, respectively</w:t>
      </w:r>
      <w:r>
        <w:rPr>
          <w:rFonts w:ascii="Arial" w:eastAsia="Times New Roman" w:hAnsi="Arial" w:cs="Arial"/>
          <w:sz w:val="22"/>
        </w:rPr>
        <w:t xml:space="preserve">). </w:t>
      </w:r>
      <w:r w:rsidR="00101534">
        <w:rPr>
          <w:rFonts w:ascii="Arial" w:eastAsia="Times New Roman" w:hAnsi="Arial" w:cs="Arial"/>
          <w:sz w:val="22"/>
        </w:rPr>
        <w:t>Previous studies have found that t</w:t>
      </w:r>
      <w:r w:rsidR="009A0A8A">
        <w:rPr>
          <w:rFonts w:ascii="Arial" w:eastAsia="Times New Roman" w:hAnsi="Arial" w:cs="Arial"/>
          <w:sz w:val="22"/>
        </w:rPr>
        <w:t>hes</w:t>
      </w:r>
      <w:r w:rsidR="00B36DC4">
        <w:rPr>
          <w:rFonts w:ascii="Arial" w:eastAsia="Times New Roman" w:hAnsi="Arial" w:cs="Arial"/>
          <w:sz w:val="22"/>
        </w:rPr>
        <w:t>e</w:t>
      </w:r>
      <w:r w:rsidR="009A0A8A">
        <w:rPr>
          <w:rFonts w:ascii="Arial" w:eastAsia="Times New Roman" w:hAnsi="Arial" w:cs="Arial"/>
          <w:sz w:val="22"/>
        </w:rPr>
        <w:t xml:space="preserve"> genes do not display dosage compensation, and our results agree </w:t>
      </w:r>
      <w:r w:rsidR="004467D1">
        <w:rPr>
          <w:rFonts w:ascii="Arial" w:eastAsia="Times New Roman" w:hAnsi="Arial" w:cs="Arial"/>
          <w:sz w:val="22"/>
        </w:rPr>
        <w:fldChar w:fldCharType="begin"/>
      </w:r>
      <w:r w:rsidR="00394CAF">
        <w:rPr>
          <w:rFonts w:ascii="Arial" w:eastAsia="Times New Roman" w:hAnsi="Arial" w:cs="Arial"/>
          <w:sz w:val="22"/>
        </w:rPr>
        <w:instrText xml:space="preserve"> ADDIN EN.CITE &lt;EndNote&gt;&lt;Cite&gt;&lt;Author&gt;Peter R. Eriksson&lt;/Author&gt;&lt;Year&gt;2012&lt;/Year&gt;&lt;RecNum&gt;29&lt;/RecNum&gt;&lt;DisplayText&gt;(&lt;style face="smallcaps"&gt;Peter R. Eriksson&lt;/style&gt; 2012)&lt;/DisplayText&gt;&lt;record&gt;&lt;rec-number&gt;29&lt;/rec-number&gt;&lt;foreign-keys&gt;&lt;key app="EN" db-id="patepv5dd5d00ue2wzp5ex0sta0r0a5r5t2t" timestamp="1559675109" guid="9db31d90-af75-4a13-984b-d6e0f9c68a4c"&gt;29&lt;/key&gt;&lt;key app="ENWeb" db-id=""&gt;0&lt;/key&gt;&lt;/foreign-keys&gt;&lt;ref-type name="Journal Article"&gt;17&lt;/ref-type&gt;&lt;contributors&gt;&lt;authors&gt;&lt;author&gt;Peter R. Eriksson, Dwaipayan Ganguli, V. Nagarajavel, and David J. Clark&lt;/author&gt;&lt;/authors&gt;&lt;/contributors&gt;&lt;titles&gt;&lt;title&gt;Regulation of Histone Gene Expression in Budding Yeast&lt;/title&gt;&lt;secondary-title&gt;Genetics&lt;/secondary-title&gt;&lt;/titles&gt;&lt;periodical&gt;&lt;full-title&gt;Genetics&lt;/full-title&gt;&lt;/periodical&gt;&lt;pages&gt;7-20&lt;/pages&gt;&lt;volume&gt;191&lt;/volume&gt;&lt;dates&gt;&lt;year&gt;2012&lt;/year&gt;&lt;/dates&gt;&lt;urls&gt;&lt;/urls&gt;&lt;/record&gt;&lt;/Cite&gt;&lt;/EndNote&gt;</w:instrText>
      </w:r>
      <w:r w:rsidR="004467D1">
        <w:rPr>
          <w:rFonts w:ascii="Arial" w:eastAsia="Times New Roman" w:hAnsi="Arial" w:cs="Arial"/>
          <w:sz w:val="22"/>
        </w:rPr>
        <w:fldChar w:fldCharType="separate"/>
      </w:r>
      <w:r w:rsidR="004467D1">
        <w:rPr>
          <w:rFonts w:ascii="Arial" w:eastAsia="Times New Roman" w:hAnsi="Arial" w:cs="Arial"/>
          <w:noProof/>
          <w:sz w:val="22"/>
        </w:rPr>
        <w:t>(</w:t>
      </w:r>
      <w:r w:rsidR="004467D1" w:rsidRPr="004467D1">
        <w:rPr>
          <w:rFonts w:ascii="Arial" w:eastAsia="Times New Roman" w:hAnsi="Arial" w:cs="Arial"/>
          <w:smallCaps/>
          <w:noProof/>
          <w:sz w:val="22"/>
        </w:rPr>
        <w:t>Peter R. Eriksson</w:t>
      </w:r>
      <w:r w:rsidR="004467D1">
        <w:rPr>
          <w:rFonts w:ascii="Arial" w:eastAsia="Times New Roman" w:hAnsi="Arial" w:cs="Arial"/>
          <w:noProof/>
          <w:sz w:val="22"/>
        </w:rPr>
        <w:t xml:space="preserve"> 2012)</w:t>
      </w:r>
      <w:r w:rsidR="004467D1">
        <w:rPr>
          <w:rFonts w:ascii="Arial" w:eastAsia="Times New Roman" w:hAnsi="Arial" w:cs="Arial"/>
          <w:sz w:val="22"/>
        </w:rPr>
        <w:fldChar w:fldCharType="end"/>
      </w:r>
      <w:r w:rsidR="009A0A8A">
        <w:rPr>
          <w:rFonts w:ascii="Arial" w:eastAsia="Times New Roman" w:hAnsi="Arial" w:cs="Arial"/>
          <w:sz w:val="22"/>
        </w:rPr>
        <w:t xml:space="preserve">. </w:t>
      </w:r>
    </w:p>
    <w:p w14:paraId="38DEF61C" w14:textId="77777777" w:rsidR="009A0A8A" w:rsidRDefault="009A0A8A" w:rsidP="004353CF">
      <w:pPr>
        <w:spacing w:line="360" w:lineRule="auto"/>
        <w:rPr>
          <w:rFonts w:ascii="Arial" w:eastAsia="Times New Roman" w:hAnsi="Arial" w:cs="Arial"/>
          <w:sz w:val="22"/>
        </w:rPr>
        <w:pPrChange w:id="156" w:author="Holly Celina Mcqueary" w:date="2019-09-04T14:07:00Z">
          <w:pPr/>
        </w:pPrChange>
      </w:pPr>
    </w:p>
    <w:p w14:paraId="2077A776" w14:textId="25DE15B8" w:rsidR="00883A21" w:rsidRPr="00EA731B" w:rsidRDefault="00EA731B" w:rsidP="004353CF">
      <w:pPr>
        <w:spacing w:line="360" w:lineRule="auto"/>
        <w:rPr>
          <w:rFonts w:ascii="Arial" w:eastAsia="Times New Roman" w:hAnsi="Arial" w:cs="Arial"/>
          <w:i/>
          <w:sz w:val="22"/>
        </w:rPr>
        <w:pPrChange w:id="157" w:author="Holly Celina Mcqueary" w:date="2019-09-04T14:07:00Z">
          <w:pPr/>
        </w:pPrChange>
      </w:pPr>
      <w:commentRangeStart w:id="158"/>
      <w:r w:rsidRPr="0064725C">
        <w:rPr>
          <w:rFonts w:ascii="Arial" w:eastAsia="Times New Roman" w:hAnsi="Arial" w:cs="Arial"/>
          <w:i/>
          <w:sz w:val="22"/>
        </w:rPr>
        <w:t>Environmental Stress Response Genes</w:t>
      </w:r>
      <w:commentRangeEnd w:id="158"/>
      <w:r w:rsidR="00391BC9">
        <w:rPr>
          <w:rStyle w:val="CommentReference"/>
        </w:rPr>
        <w:commentReference w:id="158"/>
      </w:r>
    </w:p>
    <w:p w14:paraId="0184FCDC" w14:textId="342D6D06" w:rsidR="00A600EF" w:rsidRDefault="004F7BC0" w:rsidP="004353CF">
      <w:pPr>
        <w:spacing w:line="360" w:lineRule="auto"/>
        <w:rPr>
          <w:rFonts w:ascii="Arial" w:eastAsia="Times New Roman" w:hAnsi="Arial" w:cs="Arial"/>
          <w:sz w:val="22"/>
        </w:rPr>
        <w:pPrChange w:id="159" w:author="Holly Celina Mcqueary" w:date="2019-09-04T14:07:00Z">
          <w:pPr/>
        </w:pPrChange>
      </w:pPr>
      <w:r>
        <w:rPr>
          <w:rFonts w:ascii="Arial" w:eastAsia="Times New Roman" w:hAnsi="Arial" w:cs="Arial"/>
          <w:sz w:val="22"/>
        </w:rPr>
        <w:tab/>
        <w:t xml:space="preserve">Yeast are known to undergo what is known as the environmental stress response </w:t>
      </w:r>
      <w:r w:rsidR="00DD0A99">
        <w:rPr>
          <w:rFonts w:ascii="Arial" w:eastAsia="Times New Roman" w:hAnsi="Arial" w:cs="Arial"/>
          <w:sz w:val="22"/>
        </w:rPr>
        <w:fldChar w:fldCharType="begin">
          <w:fldData xml:space="preserve">PEVuZE5vdGU+PENpdGU+PEF1dGhvcj5aaWxsaWtlbnM8L0F1dGhvcj48WWVhcj4yMDE3PC9ZZWFy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</w:fldData>
        </w:fldChar>
      </w:r>
      <w:r w:rsidR="00394CAF">
        <w:rPr>
          <w:rFonts w:ascii="Arial" w:eastAsia="Times New Roman" w:hAnsi="Arial" w:cs="Arial"/>
          <w:sz w:val="22"/>
        </w:rPr>
        <w:instrText xml:space="preserve"> ADDIN EN.CITE </w:instrText>
      </w:r>
      <w:r w:rsidR="00394CAF">
        <w:rPr>
          <w:rFonts w:ascii="Arial" w:eastAsia="Times New Roman" w:hAnsi="Arial" w:cs="Arial"/>
          <w:sz w:val="22"/>
        </w:rPr>
        <w:fldChar w:fldCharType="begin">
          <w:fldData xml:space="preserve">PEVuZE5vdGU+PENpdGU+PEF1dGhvcj5aaWxsaWtlbnM8L0F1dGhvcj48WWVhcj4yMDE3PC9ZZWFy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</w:fldData>
        </w:fldChar>
      </w:r>
      <w:r w:rsidR="00394CAF">
        <w:rPr>
          <w:rFonts w:ascii="Arial" w:eastAsia="Times New Roman" w:hAnsi="Arial" w:cs="Arial"/>
          <w:sz w:val="22"/>
        </w:rPr>
        <w:instrText xml:space="preserve"> ADDIN EN.CITE.DATA </w:instrText>
      </w:r>
      <w:r w:rsidR="00394CAF">
        <w:rPr>
          <w:rFonts w:ascii="Arial" w:eastAsia="Times New Roman" w:hAnsi="Arial" w:cs="Arial"/>
          <w:sz w:val="22"/>
        </w:rPr>
      </w:r>
      <w:r w:rsidR="00394CAF">
        <w:rPr>
          <w:rFonts w:ascii="Arial" w:eastAsia="Times New Roman" w:hAnsi="Arial" w:cs="Arial"/>
          <w:sz w:val="22"/>
        </w:rPr>
        <w:fldChar w:fldCharType="end"/>
      </w:r>
      <w:r w:rsidR="00DD0A99">
        <w:rPr>
          <w:rFonts w:ascii="Arial" w:eastAsia="Times New Roman" w:hAnsi="Arial" w:cs="Arial"/>
          <w:sz w:val="22"/>
        </w:rPr>
      </w:r>
      <w:r w:rsidR="00DD0A99">
        <w:rPr>
          <w:rFonts w:ascii="Arial" w:eastAsia="Times New Roman" w:hAnsi="Arial" w:cs="Arial"/>
          <w:sz w:val="22"/>
        </w:rPr>
        <w:fldChar w:fldCharType="separate"/>
      </w:r>
      <w:r w:rsidR="00394CAF">
        <w:rPr>
          <w:rFonts w:ascii="Arial" w:eastAsia="Times New Roman" w:hAnsi="Arial" w:cs="Arial"/>
          <w:noProof/>
          <w:sz w:val="22"/>
        </w:rPr>
        <w:t>(</w:t>
      </w:r>
      <w:r w:rsidR="00394CAF" w:rsidRPr="00394CAF">
        <w:rPr>
          <w:rFonts w:ascii="Arial" w:eastAsia="Times New Roman" w:hAnsi="Arial" w:cs="Arial"/>
          <w:smallCaps/>
          <w:noProof/>
          <w:sz w:val="22"/>
        </w:rPr>
        <w:t>Gasch</w:t>
      </w:r>
      <w:r w:rsidR="00394CAF" w:rsidRPr="00394CAF">
        <w:rPr>
          <w:rFonts w:ascii="Arial" w:eastAsia="Times New Roman" w:hAnsi="Arial" w:cs="Arial"/>
          <w:i/>
          <w:noProof/>
          <w:sz w:val="22"/>
        </w:rPr>
        <w:t xml:space="preserve"> et al.</w:t>
      </w:r>
      <w:r w:rsidR="00394CAF">
        <w:rPr>
          <w:rFonts w:ascii="Arial" w:eastAsia="Times New Roman" w:hAnsi="Arial" w:cs="Arial"/>
          <w:noProof/>
          <w:sz w:val="22"/>
        </w:rPr>
        <w:t xml:space="preserve"> 2000; </w:t>
      </w:r>
      <w:r w:rsidR="00394CAF" w:rsidRPr="00394CAF">
        <w:rPr>
          <w:rFonts w:ascii="Arial" w:eastAsia="Times New Roman" w:hAnsi="Arial" w:cs="Arial"/>
          <w:smallCaps/>
          <w:noProof/>
          <w:sz w:val="22"/>
        </w:rPr>
        <w:t>Zillikens</w:t>
      </w:r>
      <w:r w:rsidR="00394CAF" w:rsidRPr="00394CAF">
        <w:rPr>
          <w:rFonts w:ascii="Arial" w:eastAsia="Times New Roman" w:hAnsi="Arial" w:cs="Arial"/>
          <w:i/>
          <w:noProof/>
          <w:sz w:val="22"/>
        </w:rPr>
        <w:t xml:space="preserve"> et al.</w:t>
      </w:r>
      <w:r w:rsidR="00394CAF">
        <w:rPr>
          <w:rFonts w:ascii="Arial" w:eastAsia="Times New Roman" w:hAnsi="Arial" w:cs="Arial"/>
          <w:noProof/>
          <w:sz w:val="22"/>
        </w:rPr>
        <w:t xml:space="preserve"> 2017)</w:t>
      </w:r>
      <w:r w:rsidR="00DD0A99">
        <w:rPr>
          <w:rFonts w:ascii="Arial" w:eastAsia="Times New Roman" w:hAnsi="Arial" w:cs="Arial"/>
          <w:sz w:val="22"/>
        </w:rPr>
        <w:fldChar w:fldCharType="end"/>
      </w:r>
      <w:r>
        <w:rPr>
          <w:rFonts w:ascii="Arial" w:eastAsia="Times New Roman" w:hAnsi="Arial" w:cs="Arial"/>
          <w:sz w:val="22"/>
        </w:rPr>
        <w:t xml:space="preserve">, when conditions are unfavorable due to various factors, including </w:t>
      </w:r>
      <w:r w:rsidR="00E03D3B">
        <w:rPr>
          <w:rFonts w:ascii="Arial" w:eastAsia="Times New Roman" w:hAnsi="Arial" w:cs="Arial"/>
          <w:sz w:val="22"/>
        </w:rPr>
        <w:t>temperature stress, oxidative stress, and nutrient limitation</w:t>
      </w:r>
      <w:r>
        <w:rPr>
          <w:rFonts w:ascii="Arial" w:eastAsia="Times New Roman" w:hAnsi="Arial" w:cs="Arial"/>
          <w:sz w:val="22"/>
        </w:rPr>
        <w:t xml:space="preserve">. </w:t>
      </w:r>
      <w:r w:rsidR="00A600EF">
        <w:rPr>
          <w:rFonts w:ascii="Arial" w:eastAsia="Times New Roman" w:hAnsi="Arial" w:cs="Arial"/>
          <w:sz w:val="22"/>
        </w:rPr>
        <w:t xml:space="preserve">We analyzed the same genes that </w:t>
      </w:r>
      <w:proofErr w:type="spellStart"/>
      <w:r w:rsidR="00A600EF">
        <w:rPr>
          <w:rFonts w:ascii="Arial" w:eastAsia="Times New Roman" w:hAnsi="Arial" w:cs="Arial"/>
          <w:sz w:val="22"/>
        </w:rPr>
        <w:t>Gasch</w:t>
      </w:r>
      <w:proofErr w:type="spellEnd"/>
      <w:r w:rsidR="00A600EF">
        <w:rPr>
          <w:rFonts w:ascii="Arial" w:eastAsia="Times New Roman" w:hAnsi="Arial" w:cs="Arial"/>
          <w:sz w:val="22"/>
        </w:rPr>
        <w:t xml:space="preserve"> et al found to relate to the environmental stress response</w:t>
      </w:r>
      <w:r w:rsidR="003C3348">
        <w:rPr>
          <w:rFonts w:ascii="Arial" w:eastAsia="Times New Roman" w:hAnsi="Arial" w:cs="Arial"/>
          <w:sz w:val="22"/>
        </w:rPr>
        <w:t xml:space="preserve"> </w:t>
      </w:r>
      <w:r w:rsidR="00A600EF">
        <w:rPr>
          <w:rFonts w:ascii="Arial" w:eastAsia="Times New Roman" w:hAnsi="Arial" w:cs="Arial"/>
          <w:sz w:val="22"/>
        </w:rPr>
        <w:t xml:space="preserve">and found that </w:t>
      </w:r>
      <w:r w:rsidR="005D4B4C">
        <w:rPr>
          <w:rFonts w:ascii="Arial" w:eastAsia="Times New Roman" w:hAnsi="Arial" w:cs="Arial"/>
          <w:sz w:val="22"/>
        </w:rPr>
        <w:t>our samples did differentially express some of these genes (</w:t>
      </w:r>
      <w:r w:rsidR="008D684F">
        <w:rPr>
          <w:rFonts w:ascii="Arial" w:eastAsia="Times New Roman" w:hAnsi="Arial" w:cs="Arial"/>
          <w:sz w:val="22"/>
        </w:rPr>
        <w:t>figure 24</w:t>
      </w:r>
      <w:r w:rsidR="005D4B4C">
        <w:rPr>
          <w:rFonts w:ascii="Arial" w:eastAsia="Times New Roman" w:hAnsi="Arial" w:cs="Arial"/>
          <w:sz w:val="22"/>
        </w:rPr>
        <w:t>)</w:t>
      </w:r>
      <w:r w:rsidR="006A17F1">
        <w:rPr>
          <w:rFonts w:ascii="Arial" w:eastAsia="Times New Roman" w:hAnsi="Arial" w:cs="Arial"/>
          <w:sz w:val="22"/>
        </w:rPr>
        <w:t>.</w:t>
      </w:r>
      <w:r w:rsidR="008D684F">
        <w:rPr>
          <w:rFonts w:ascii="Arial" w:eastAsia="Times New Roman" w:hAnsi="Arial" w:cs="Arial"/>
          <w:sz w:val="22"/>
        </w:rPr>
        <w:t xml:space="preserve"> Several sampled that were aneuploid for the same chromosome shared differentially expressed ESR genes (figure 24). It was more common for the samples with the same genetic background to express similar ESR genes than across the two genetic backgrounds, as expected.  </w:t>
      </w:r>
    </w:p>
    <w:p w14:paraId="021333BD" w14:textId="77777777" w:rsidR="005D4B4C" w:rsidRDefault="005D4B4C" w:rsidP="004353CF">
      <w:pPr>
        <w:spacing w:line="360" w:lineRule="auto"/>
        <w:ind w:firstLine="720"/>
        <w:rPr>
          <w:rFonts w:ascii="Arial" w:eastAsia="Times New Roman" w:hAnsi="Arial" w:cs="Arial"/>
          <w:sz w:val="22"/>
        </w:rPr>
        <w:pPrChange w:id="160" w:author="Holly Celina Mcqueary" w:date="2019-09-04T14:07:00Z">
          <w:pPr>
            <w:ind w:firstLine="720"/>
          </w:pPr>
        </w:pPrChange>
      </w:pPr>
    </w:p>
    <w:p w14:paraId="60BA0724" w14:textId="5A3796E1" w:rsidR="004F7BC0" w:rsidRDefault="00E03D3B" w:rsidP="004353CF">
      <w:pPr>
        <w:spacing w:line="360" w:lineRule="auto"/>
        <w:ind w:firstLine="720"/>
        <w:rPr>
          <w:rFonts w:ascii="Arial" w:eastAsia="Times New Roman" w:hAnsi="Arial" w:cs="Arial"/>
          <w:sz w:val="22"/>
        </w:rPr>
        <w:pPrChange w:id="161" w:author="Holly Celina Mcqueary" w:date="2019-09-04T14:07:00Z">
          <w:pPr>
            <w:ind w:firstLine="720"/>
          </w:pPr>
        </w:pPrChange>
      </w:pPr>
      <w:r>
        <w:rPr>
          <w:rFonts w:ascii="Arial" w:eastAsia="Times New Roman" w:hAnsi="Arial" w:cs="Arial"/>
          <w:sz w:val="22"/>
        </w:rPr>
        <w:t>It has been</w:t>
      </w:r>
      <w:r w:rsidR="004F7BC0">
        <w:rPr>
          <w:rFonts w:ascii="Arial" w:eastAsia="Times New Roman" w:hAnsi="Arial" w:cs="Arial"/>
          <w:sz w:val="22"/>
        </w:rPr>
        <w:t xml:space="preserve"> found that similarly, aneuploid yeast undergo what </w:t>
      </w:r>
      <w:r>
        <w:rPr>
          <w:rFonts w:ascii="Arial" w:eastAsia="Times New Roman" w:hAnsi="Arial" w:cs="Arial"/>
          <w:sz w:val="22"/>
        </w:rPr>
        <w:t xml:space="preserve">is </w:t>
      </w:r>
      <w:r w:rsidR="004F7BC0">
        <w:rPr>
          <w:rFonts w:ascii="Arial" w:eastAsia="Times New Roman" w:hAnsi="Arial" w:cs="Arial"/>
          <w:sz w:val="22"/>
        </w:rPr>
        <w:t>refer</w:t>
      </w:r>
      <w:r>
        <w:rPr>
          <w:rFonts w:ascii="Arial" w:eastAsia="Times New Roman" w:hAnsi="Arial" w:cs="Arial"/>
          <w:sz w:val="22"/>
        </w:rPr>
        <w:t>red</w:t>
      </w:r>
      <w:r w:rsidR="004F7BC0">
        <w:rPr>
          <w:rFonts w:ascii="Arial" w:eastAsia="Times New Roman" w:hAnsi="Arial" w:cs="Arial"/>
          <w:sz w:val="22"/>
        </w:rPr>
        <w:t xml:space="preserve"> to as the “aneuploid stress response,” in which certain genes NOT located on the aneuploid chromosome are differentially expressed</w:t>
      </w:r>
      <w:r>
        <w:rPr>
          <w:rFonts w:ascii="Arial" w:eastAsia="Times New Roman" w:hAnsi="Arial" w:cs="Arial"/>
          <w:sz w:val="22"/>
        </w:rPr>
        <w:t xml:space="preserve"> </w:t>
      </w:r>
      <w:r>
        <w:rPr>
          <w:rFonts w:ascii="Arial" w:eastAsia="Times New Roman" w:hAnsi="Arial" w:cs="Arial"/>
          <w:sz w:val="22"/>
        </w:rPr>
        <w:fldChar w:fldCharType="begin">
          <w:fldData xml:space="preserve">PEVuZE5vdGU+PENpdGU+PEF1dGhvcj5Ub3JyZXM8L0F1dGhvcj48WWVhcj4yMDEwPC9ZZWFyPjxS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</w:fldData>
        </w:fldChar>
      </w:r>
      <w:r w:rsidR="00394CAF">
        <w:rPr>
          <w:rFonts w:ascii="Arial" w:eastAsia="Times New Roman" w:hAnsi="Arial" w:cs="Arial"/>
          <w:sz w:val="22"/>
        </w:rPr>
        <w:instrText xml:space="preserve"> ADDIN EN.CITE </w:instrText>
      </w:r>
      <w:r w:rsidR="00394CAF">
        <w:rPr>
          <w:rFonts w:ascii="Arial" w:eastAsia="Times New Roman" w:hAnsi="Arial" w:cs="Arial"/>
          <w:sz w:val="22"/>
        </w:rPr>
        <w:fldChar w:fldCharType="begin">
          <w:fldData xml:space="preserve">PEVuZE5vdGU+PENpdGU+PEF1dGhvcj5Ub3JyZXM8L0F1dGhvcj48WWVhcj4yMDEwPC9ZZWFyPjxS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</w:fldData>
        </w:fldChar>
      </w:r>
      <w:r w:rsidR="00394CAF">
        <w:rPr>
          <w:rFonts w:ascii="Arial" w:eastAsia="Times New Roman" w:hAnsi="Arial" w:cs="Arial"/>
          <w:sz w:val="22"/>
        </w:rPr>
        <w:instrText xml:space="preserve"> ADDIN EN.CITE.DATA </w:instrText>
      </w:r>
      <w:r w:rsidR="00394CAF">
        <w:rPr>
          <w:rFonts w:ascii="Arial" w:eastAsia="Times New Roman" w:hAnsi="Arial" w:cs="Arial"/>
          <w:sz w:val="22"/>
        </w:rPr>
      </w:r>
      <w:r w:rsidR="00394CAF">
        <w:rPr>
          <w:rFonts w:ascii="Arial" w:eastAsia="Times New Roman" w:hAnsi="Arial" w:cs="Arial"/>
          <w:sz w:val="22"/>
        </w:rPr>
        <w:fldChar w:fldCharType="end"/>
      </w:r>
      <w:r>
        <w:rPr>
          <w:rFonts w:ascii="Arial" w:eastAsia="Times New Roman" w:hAnsi="Arial" w:cs="Arial"/>
          <w:sz w:val="22"/>
        </w:rPr>
      </w:r>
      <w:r>
        <w:rPr>
          <w:rFonts w:ascii="Arial" w:eastAsia="Times New Roman" w:hAnsi="Arial" w:cs="Arial"/>
          <w:sz w:val="22"/>
        </w:rPr>
        <w:fldChar w:fldCharType="separate"/>
      </w:r>
      <w:r>
        <w:rPr>
          <w:rFonts w:ascii="Arial" w:eastAsia="Times New Roman" w:hAnsi="Arial" w:cs="Arial"/>
          <w:noProof/>
          <w:sz w:val="22"/>
        </w:rPr>
        <w:t>(</w:t>
      </w:r>
      <w:r w:rsidRPr="00E03D3B">
        <w:rPr>
          <w:rFonts w:ascii="Arial" w:eastAsia="Times New Roman" w:hAnsi="Arial" w:cs="Arial"/>
          <w:smallCaps/>
          <w:noProof/>
          <w:sz w:val="22"/>
        </w:rPr>
        <w:t>Torres</w:t>
      </w:r>
      <w:r w:rsidRPr="00E03D3B">
        <w:rPr>
          <w:rFonts w:ascii="Arial" w:eastAsia="Times New Roman" w:hAnsi="Arial" w:cs="Arial"/>
          <w:i/>
          <w:noProof/>
          <w:sz w:val="22"/>
        </w:rPr>
        <w:t xml:space="preserve"> et al.</w:t>
      </w:r>
      <w:r>
        <w:rPr>
          <w:rFonts w:ascii="Arial" w:eastAsia="Times New Roman" w:hAnsi="Arial" w:cs="Arial"/>
          <w:noProof/>
          <w:sz w:val="22"/>
        </w:rPr>
        <w:t xml:space="preserve"> 2010)</w:t>
      </w:r>
      <w:r>
        <w:rPr>
          <w:rFonts w:ascii="Arial" w:eastAsia="Times New Roman" w:hAnsi="Arial" w:cs="Arial"/>
          <w:sz w:val="22"/>
        </w:rPr>
        <w:fldChar w:fldCharType="end"/>
      </w:r>
      <w:r w:rsidR="004F7BC0">
        <w:rPr>
          <w:rFonts w:ascii="Arial" w:eastAsia="Times New Roman" w:hAnsi="Arial" w:cs="Arial"/>
          <w:sz w:val="22"/>
        </w:rPr>
        <w:t xml:space="preserve">. </w:t>
      </w:r>
      <w:r w:rsidR="003C3348">
        <w:rPr>
          <w:rFonts w:ascii="Arial" w:eastAsia="Times New Roman" w:hAnsi="Arial" w:cs="Arial"/>
          <w:sz w:val="22"/>
        </w:rPr>
        <w:t xml:space="preserve">Our samples do have commonly differentially expressed genes that are not located on the aneuploid chromosomes (Figure 9). </w:t>
      </w:r>
      <w:ins w:id="162" w:author="Holly Celina Mcqueary" w:date="2019-09-04T14:11:00Z">
        <w:r w:rsidR="004353CF">
          <w:rPr>
            <w:rFonts w:ascii="Arial" w:eastAsia="Times New Roman" w:hAnsi="Arial" w:cs="Arial"/>
            <w:sz w:val="22"/>
            <w:szCs w:val="22"/>
          </w:rPr>
          <w:t xml:space="preserve">Most of these genes are also differentially expressed during the environmental stress response. </w:t>
        </w:r>
        <w:r w:rsidR="004353CF" w:rsidRPr="00496D59">
          <w:rPr>
            <w:rFonts w:ascii="Arial" w:eastAsia="Times New Roman" w:hAnsi="Arial" w:cs="Arial"/>
            <w:sz w:val="22"/>
            <w:szCs w:val="22"/>
          </w:rPr>
          <w:t>Our samples do have commonly differentially expressed genes that are not located on the aneuploid chromosomes (Figure 9). Curious as to if we found the same genes and patterns in our spontaneously aneuploid samples, we investigated the same genes as Torres et al and found</w:t>
        </w:r>
        <w:r w:rsidR="004353CF">
          <w:rPr>
            <w:rFonts w:ascii="Arial" w:eastAsia="Times New Roman" w:hAnsi="Arial" w:cs="Arial"/>
            <w:sz w:val="22"/>
            <w:szCs w:val="22"/>
          </w:rPr>
          <w:t xml:space="preserve"> in GC lines that 51 genes were significantly differentially expressed in at least one aneuploid line, and that 8 genes were significantly differentially expressed in 8 aneuploid lines. In MA samples, from the first set of RNA data, 86 genes were significantly differentially expressed in at least 1 aneuploid line, 104 were differentially expressed in 2 aneuploid lines, and 30 were differentially expressed in 3 aneuploid lines. In the MA lines from the newer set of RNA data, 62 genes were </w:t>
        </w:r>
        <w:r w:rsidR="004353CF">
          <w:rPr>
            <w:rFonts w:ascii="Arial" w:eastAsia="Times New Roman" w:hAnsi="Arial" w:cs="Arial"/>
            <w:sz w:val="22"/>
            <w:szCs w:val="22"/>
          </w:rPr>
          <w:lastRenderedPageBreak/>
          <w:t xml:space="preserve">significantly differentially expressed in at least 1 aneuploid line, 20 were differentially expressed in 2 aneuploid lines, and 3 were differentially expressed in 3 aneuploid lines. The total number of ASR genes analyzed was 201, and all 201 of these genes were found to be differentially expressed in some capacity in Torres et al 2007. </w:t>
        </w:r>
      </w:ins>
      <w:r w:rsidR="004F7BC0">
        <w:rPr>
          <w:rFonts w:ascii="Arial" w:eastAsia="Times New Roman" w:hAnsi="Arial" w:cs="Arial"/>
          <w:sz w:val="22"/>
        </w:rPr>
        <w:t xml:space="preserve">Curious as to if we found the same genes and patterns in our spontaneously aneuploid samples, we investigated the same genes as Torres et al and found </w:t>
      </w:r>
      <w:commentRangeStart w:id="163"/>
      <w:r w:rsidR="004F7BC0">
        <w:rPr>
          <w:rFonts w:ascii="Arial" w:eastAsia="Times New Roman" w:hAnsi="Arial" w:cs="Arial"/>
          <w:sz w:val="22"/>
        </w:rPr>
        <w:t xml:space="preserve">*****. </w:t>
      </w:r>
      <w:commentRangeEnd w:id="163"/>
      <w:r w:rsidR="005D4B4C">
        <w:rPr>
          <w:rStyle w:val="CommentReference"/>
        </w:rPr>
        <w:commentReference w:id="163"/>
      </w:r>
    </w:p>
    <w:p w14:paraId="23B6C2AB" w14:textId="3556DC82" w:rsidR="00DC6C84" w:rsidRDefault="00DC6C84" w:rsidP="004353CF">
      <w:pPr>
        <w:spacing w:line="360" w:lineRule="auto"/>
        <w:rPr>
          <w:rFonts w:ascii="Arial" w:eastAsia="Times New Roman" w:hAnsi="Arial" w:cs="Arial"/>
          <w:sz w:val="22"/>
        </w:rPr>
        <w:pPrChange w:id="164" w:author="Holly Celina Mcqueary" w:date="2019-09-04T14:07:00Z">
          <w:pPr/>
        </w:pPrChange>
      </w:pPr>
    </w:p>
    <w:p w14:paraId="47D30E79" w14:textId="02515CB2" w:rsidR="00144171" w:rsidRDefault="00DC6C84" w:rsidP="004353CF">
      <w:pPr>
        <w:spacing w:line="360" w:lineRule="auto"/>
        <w:rPr>
          <w:rFonts w:ascii="Arial" w:eastAsia="Times New Roman" w:hAnsi="Arial" w:cs="Arial"/>
          <w:i/>
          <w:sz w:val="22"/>
        </w:rPr>
        <w:pPrChange w:id="165" w:author="Holly Celina Mcqueary" w:date="2019-09-04T14:07:00Z">
          <w:pPr/>
        </w:pPrChange>
      </w:pPr>
      <w:commentRangeStart w:id="166"/>
      <w:r w:rsidRPr="009D4DE4">
        <w:rPr>
          <w:rFonts w:ascii="Arial" w:eastAsia="Times New Roman" w:hAnsi="Arial" w:cs="Arial"/>
          <w:i/>
          <w:sz w:val="22"/>
          <w:highlight w:val="cyan"/>
        </w:rPr>
        <w:t>Dosage-Sensitive Genes</w:t>
      </w:r>
      <w:commentRangeEnd w:id="166"/>
      <w:r w:rsidR="0064725C">
        <w:rPr>
          <w:rStyle w:val="CommentReference"/>
        </w:rPr>
        <w:commentReference w:id="166"/>
      </w:r>
    </w:p>
    <w:p w14:paraId="52CAC094" w14:textId="0926143D" w:rsidR="006A17F1" w:rsidRDefault="006A17F1" w:rsidP="004353CF">
      <w:pPr>
        <w:spacing w:line="360" w:lineRule="auto"/>
        <w:rPr>
          <w:ins w:id="167" w:author="Holly Celina Mcqueary" w:date="2019-09-04T14:12:00Z"/>
          <w:rFonts w:ascii="Arial" w:eastAsia="Times New Roman" w:hAnsi="Arial" w:cs="Arial"/>
          <w:i/>
          <w:sz w:val="22"/>
        </w:rPr>
      </w:pPr>
    </w:p>
    <w:p w14:paraId="14E30F0D" w14:textId="7F91F510" w:rsidR="004353CF" w:rsidRDefault="004353CF" w:rsidP="004353CF">
      <w:pPr>
        <w:spacing w:line="360" w:lineRule="auto"/>
        <w:rPr>
          <w:ins w:id="168" w:author="Holly Celina Mcqueary" w:date="2019-09-04T14:12:00Z"/>
          <w:rFonts w:ascii="Arial" w:eastAsia="Times New Roman" w:hAnsi="Arial" w:cs="Arial"/>
          <w:i/>
          <w:sz w:val="22"/>
        </w:rPr>
      </w:pPr>
    </w:p>
    <w:p w14:paraId="1D736957" w14:textId="77777777" w:rsidR="004353CF" w:rsidRPr="006A17F1" w:rsidRDefault="004353CF" w:rsidP="004353CF">
      <w:pPr>
        <w:spacing w:line="360" w:lineRule="auto"/>
        <w:rPr>
          <w:rFonts w:ascii="Arial" w:eastAsia="Times New Roman" w:hAnsi="Arial" w:cs="Arial"/>
          <w:i/>
          <w:sz w:val="22"/>
        </w:rPr>
        <w:pPrChange w:id="169" w:author="Holly Celina Mcqueary" w:date="2019-09-04T14:07:00Z">
          <w:pPr/>
        </w:pPrChange>
      </w:pPr>
    </w:p>
    <w:p w14:paraId="3891FB93" w14:textId="2F5DB7CB" w:rsidR="00144171" w:rsidRDefault="00144171" w:rsidP="004353CF">
      <w:pPr>
        <w:spacing w:line="360" w:lineRule="auto"/>
        <w:ind w:firstLine="720"/>
        <w:rPr>
          <w:rFonts w:ascii="Arial" w:eastAsia="Times New Roman" w:hAnsi="Arial" w:cs="Arial"/>
          <w:sz w:val="22"/>
        </w:rPr>
        <w:pPrChange w:id="170" w:author="Holly Celina Mcqueary" w:date="2019-09-04T14:07:00Z">
          <w:pPr>
            <w:ind w:firstLine="720"/>
          </w:pPr>
        </w:pPrChange>
      </w:pPr>
      <w:r>
        <w:rPr>
          <w:rFonts w:ascii="Arial" w:eastAsia="Times New Roman" w:hAnsi="Arial" w:cs="Arial"/>
          <w:sz w:val="22"/>
        </w:rPr>
        <w:t>Our results suggest that there is no general mechanism for dosage-compensation in aneuploid yeast</w:t>
      </w:r>
      <w:r w:rsidR="00C61567">
        <w:rPr>
          <w:rFonts w:ascii="Arial" w:eastAsia="Times New Roman" w:hAnsi="Arial" w:cs="Arial"/>
          <w:sz w:val="22"/>
        </w:rPr>
        <w:t xml:space="preserve">, either at the whole-chromosome or individual gene level. </w:t>
      </w:r>
      <w:commentRangeStart w:id="171"/>
      <w:r w:rsidR="00C61567">
        <w:rPr>
          <w:rFonts w:ascii="Arial" w:eastAsia="Times New Roman" w:hAnsi="Arial" w:cs="Arial"/>
          <w:sz w:val="22"/>
        </w:rPr>
        <w:t>Some genes are regulated transcriptionally</w:t>
      </w:r>
      <w:commentRangeEnd w:id="171"/>
      <w:r w:rsidR="00391BC9">
        <w:rPr>
          <w:rStyle w:val="CommentReference"/>
        </w:rPr>
        <w:commentReference w:id="171"/>
      </w:r>
      <w:r w:rsidR="00C61567">
        <w:rPr>
          <w:rFonts w:ascii="Arial" w:eastAsia="Times New Roman" w:hAnsi="Arial" w:cs="Arial"/>
          <w:sz w:val="22"/>
        </w:rPr>
        <w:t xml:space="preserve">, but these are few and the mechanisms in which this modulation occurs are mostly known (CITE). </w:t>
      </w:r>
    </w:p>
    <w:p w14:paraId="6CC37FF1" w14:textId="209F6DCA" w:rsidR="00C12476" w:rsidRPr="00275095" w:rsidRDefault="00C12476" w:rsidP="004353CF">
      <w:pPr>
        <w:spacing w:line="360" w:lineRule="auto"/>
        <w:rPr>
          <w:rFonts w:ascii="Arial" w:eastAsia="Times New Roman" w:hAnsi="Arial" w:cs="Arial"/>
          <w:sz w:val="22"/>
        </w:rPr>
        <w:pPrChange w:id="172" w:author="Holly Celina Mcqueary" w:date="2019-09-04T14:07:00Z">
          <w:pPr/>
        </w:pPrChange>
      </w:pPr>
    </w:p>
    <w:p w14:paraId="24C7FC4A" w14:textId="435D48ED" w:rsidR="00466E8F" w:rsidRDefault="00466E8F" w:rsidP="004353CF">
      <w:pPr>
        <w:spacing w:line="360" w:lineRule="auto"/>
        <w:pPrChange w:id="173" w:author="Holly Celina Mcqueary" w:date="2019-09-04T14:07:00Z">
          <w:pPr/>
        </w:pPrChange>
      </w:pPr>
      <w:r>
        <w:t>Other ideas:</w:t>
      </w:r>
    </w:p>
    <w:p w14:paraId="6D540DF8" w14:textId="77777777" w:rsidR="00466E8F" w:rsidRDefault="00466E8F" w:rsidP="004353CF">
      <w:pPr>
        <w:spacing w:line="360" w:lineRule="auto"/>
        <w:pPrChange w:id="174" w:author="Holly Celina Mcqueary" w:date="2019-09-04T14:07:00Z">
          <w:pPr/>
        </w:pPrChange>
      </w:pPr>
      <w:bookmarkStart w:id="175" w:name="_GoBack"/>
      <w:bookmarkEnd w:id="175"/>
    </w:p>
    <w:p w14:paraId="469327EA" w14:textId="1CE64F08" w:rsidR="004F7BC0" w:rsidRDefault="00466E8F" w:rsidP="004353CF">
      <w:pPr>
        <w:spacing w:line="360" w:lineRule="auto"/>
        <w:rPr>
          <w:rFonts w:ascii="Arial" w:eastAsia="Times New Roman" w:hAnsi="Arial" w:cs="Arial"/>
          <w:sz w:val="22"/>
        </w:rPr>
        <w:pPrChange w:id="176" w:author="Holly Celina Mcqueary" w:date="2019-09-04T14:07:00Z">
          <w:pPr/>
        </w:pPrChange>
      </w:pPr>
      <w:r>
        <w:rPr>
          <w:rFonts w:ascii="Arial" w:eastAsia="Times New Roman" w:hAnsi="Arial" w:cs="Arial"/>
          <w:sz w:val="22"/>
        </w:rPr>
        <w:t>*Maybe include a plot of the correlation between DNA copy number and RNA copy number in aneuploid chromosomes.</w:t>
      </w:r>
    </w:p>
    <w:p w14:paraId="5161A767" w14:textId="77777777" w:rsidR="00C12476" w:rsidRDefault="00C12476" w:rsidP="004353CF">
      <w:pPr>
        <w:spacing w:line="360" w:lineRule="auto"/>
        <w:rPr>
          <w:rFonts w:ascii="Arial" w:eastAsia="Times New Roman" w:hAnsi="Arial" w:cs="Arial"/>
          <w:color w:val="000000"/>
          <w:sz w:val="22"/>
          <w:szCs w:val="22"/>
        </w:rPr>
        <w:pPrChange w:id="177" w:author="Holly Celina Mcqueary" w:date="2019-09-04T14:07:00Z">
          <w:pPr/>
        </w:pPrChange>
      </w:pPr>
      <w:r>
        <w:rPr>
          <w:rFonts w:ascii="Arial" w:eastAsia="Times New Roman" w:hAnsi="Arial" w:cs="Arial"/>
          <w:color w:val="000000"/>
          <w:sz w:val="22"/>
          <w:szCs w:val="22"/>
        </w:rPr>
        <w:t>Are there certain regions on the chromosome that are dosage compensated?</w:t>
      </w:r>
    </w:p>
    <w:p w14:paraId="21C9E2A5" w14:textId="01F1EF37" w:rsidR="00466E8F" w:rsidRDefault="00C12476" w:rsidP="004353CF">
      <w:pPr>
        <w:spacing w:line="360" w:lineRule="auto"/>
        <w:rPr>
          <w:rFonts w:ascii="Arial" w:eastAsia="Times New Roman" w:hAnsi="Arial" w:cs="Arial"/>
          <w:sz w:val="22"/>
        </w:rPr>
        <w:pPrChange w:id="178" w:author="Holly Celina Mcqueary" w:date="2019-09-04T14:07:00Z">
          <w:pPr/>
        </w:pPrChange>
      </w:pPr>
      <w:r>
        <w:rPr>
          <w:rFonts w:ascii="Arial" w:eastAsia="Times New Roman" w:hAnsi="Arial" w:cs="Arial"/>
          <w:sz w:val="22"/>
        </w:rPr>
        <w:t>What genes are up/down regulated in aneuploid lines with higher fitness than the ancestor?</w:t>
      </w:r>
    </w:p>
    <w:p w14:paraId="1338BB92" w14:textId="2B4DF0CC" w:rsidR="00466E8F" w:rsidRDefault="00466E8F" w:rsidP="004353CF">
      <w:pPr>
        <w:spacing w:line="360" w:lineRule="auto"/>
        <w:pPrChange w:id="179" w:author="Holly Celina Mcqueary" w:date="2019-09-04T14:07:00Z">
          <w:pPr/>
        </w:pPrChange>
      </w:pPr>
      <w:commentRangeStart w:id="180"/>
      <w:r>
        <w:rPr>
          <w:rFonts w:ascii="Arial" w:eastAsia="Times New Roman" w:hAnsi="Arial" w:cs="Arial"/>
          <w:sz w:val="22"/>
        </w:rPr>
        <w:t xml:space="preserve">even though some lines have statistically significantly different gene expression levels, it could be because there is more RNA present to be degraded in trisomic lines, and less RNA present to be degraded in monosomic lines                                                                            </w:t>
      </w:r>
      <w:commentRangeEnd w:id="180"/>
      <w:r>
        <w:rPr>
          <w:rStyle w:val="CommentReference"/>
        </w:rPr>
        <w:commentReference w:id="180"/>
      </w:r>
    </w:p>
    <w:p w14:paraId="316AA3B0" w14:textId="77777777" w:rsidR="006E0824" w:rsidRDefault="006E0824" w:rsidP="004353CF">
      <w:pPr>
        <w:spacing w:line="360" w:lineRule="auto"/>
        <w:rPr>
          <w:ins w:id="181" w:author="Holly Celina Mcqueary" w:date="2019-08-29T13:05:00Z"/>
          <w:b/>
          <w:bCs/>
          <w:sz w:val="32"/>
          <w:szCs w:val="32"/>
          <w:u w:val="single"/>
        </w:rPr>
        <w:pPrChange w:id="182" w:author="Holly Celina Mcqueary" w:date="2019-09-04T14:07:00Z">
          <w:pPr/>
        </w:pPrChange>
      </w:pPr>
    </w:p>
    <w:p w14:paraId="4E27156E" w14:textId="77777777" w:rsidR="006E0824" w:rsidRDefault="006E0824" w:rsidP="004353CF">
      <w:pPr>
        <w:spacing w:line="360" w:lineRule="auto"/>
        <w:rPr>
          <w:ins w:id="183" w:author="Holly Celina Mcqueary" w:date="2019-08-29T13:05:00Z"/>
          <w:b/>
          <w:bCs/>
          <w:sz w:val="32"/>
          <w:szCs w:val="32"/>
          <w:u w:val="single"/>
        </w:rPr>
        <w:pPrChange w:id="184" w:author="Holly Celina Mcqueary" w:date="2019-09-04T14:07:00Z">
          <w:pPr/>
        </w:pPrChange>
      </w:pPr>
    </w:p>
    <w:p w14:paraId="2C8E8A70" w14:textId="77777777" w:rsidR="006E0824" w:rsidRDefault="006E0824" w:rsidP="004353CF">
      <w:pPr>
        <w:spacing w:line="360" w:lineRule="auto"/>
        <w:rPr>
          <w:ins w:id="185" w:author="Holly Celina Mcqueary" w:date="2019-08-29T13:05:00Z"/>
          <w:b/>
          <w:bCs/>
          <w:sz w:val="32"/>
          <w:szCs w:val="32"/>
          <w:u w:val="single"/>
        </w:rPr>
        <w:pPrChange w:id="186" w:author="Holly Celina Mcqueary" w:date="2019-09-04T14:07:00Z">
          <w:pPr/>
        </w:pPrChange>
      </w:pPr>
    </w:p>
    <w:p w14:paraId="1EBF2C79" w14:textId="77777777" w:rsidR="006E0824" w:rsidRDefault="006E0824" w:rsidP="004353CF">
      <w:pPr>
        <w:spacing w:line="360" w:lineRule="auto"/>
        <w:rPr>
          <w:ins w:id="187" w:author="Holly Celina Mcqueary" w:date="2019-08-29T13:05:00Z"/>
          <w:b/>
          <w:bCs/>
          <w:sz w:val="32"/>
          <w:szCs w:val="32"/>
          <w:u w:val="single"/>
        </w:rPr>
        <w:pPrChange w:id="188" w:author="Holly Celina Mcqueary" w:date="2019-09-04T14:07:00Z">
          <w:pPr/>
        </w:pPrChange>
      </w:pPr>
    </w:p>
    <w:p w14:paraId="78BD5438" w14:textId="77777777" w:rsidR="006E0824" w:rsidRDefault="006E0824" w:rsidP="004353CF">
      <w:pPr>
        <w:spacing w:line="360" w:lineRule="auto"/>
        <w:rPr>
          <w:ins w:id="189" w:author="Holly Celina Mcqueary" w:date="2019-08-29T13:05:00Z"/>
          <w:b/>
          <w:bCs/>
          <w:sz w:val="32"/>
          <w:szCs w:val="32"/>
          <w:u w:val="single"/>
        </w:rPr>
        <w:pPrChange w:id="190" w:author="Holly Celina Mcqueary" w:date="2019-09-04T14:07:00Z">
          <w:pPr/>
        </w:pPrChange>
      </w:pPr>
    </w:p>
    <w:p w14:paraId="166F2788" w14:textId="75CA9B86" w:rsidR="004F7BC0" w:rsidRPr="00623142" w:rsidDel="006E0824" w:rsidRDefault="004F7BC0" w:rsidP="004353CF">
      <w:pPr>
        <w:spacing w:line="360" w:lineRule="auto"/>
        <w:rPr>
          <w:del w:id="191" w:author="Holly Celina Mcqueary" w:date="2019-08-29T13:05:00Z"/>
          <w:b/>
          <w:bCs/>
          <w:sz w:val="32"/>
          <w:szCs w:val="32"/>
          <w:u w:val="single"/>
        </w:rPr>
        <w:pPrChange w:id="192" w:author="Holly Celina Mcqueary" w:date="2019-09-04T14:07:00Z">
          <w:pPr/>
        </w:pPrChange>
      </w:pPr>
      <w:r w:rsidRPr="00623142">
        <w:rPr>
          <w:b/>
          <w:bCs/>
          <w:sz w:val="32"/>
          <w:szCs w:val="32"/>
          <w:u w:val="single"/>
        </w:rPr>
        <w:t>Figures</w:t>
      </w:r>
    </w:p>
    <w:p w14:paraId="27492C3D" w14:textId="575191AA" w:rsidR="006E0824" w:rsidRDefault="006E0824" w:rsidP="004353CF">
      <w:pPr>
        <w:spacing w:line="360" w:lineRule="auto"/>
        <w:rPr>
          <w:ins w:id="193" w:author="Holly Celina Mcqueary" w:date="2019-08-29T13:05:00Z"/>
        </w:rPr>
        <w:pPrChange w:id="194" w:author="Holly Celina Mcqueary" w:date="2019-09-04T14:07:00Z">
          <w:pPr/>
        </w:pPrChange>
      </w:pPr>
    </w:p>
    <w:p w14:paraId="6F4E12A7" w14:textId="77777777" w:rsidR="006E0824" w:rsidRDefault="006E0824" w:rsidP="004353CF">
      <w:pPr>
        <w:spacing w:line="360" w:lineRule="auto"/>
        <w:pPrChange w:id="195" w:author="Holly Celina Mcqueary" w:date="2019-09-04T14:07:00Z">
          <w:pPr/>
        </w:pPrChange>
      </w:pPr>
    </w:p>
    <w:tbl>
      <w:tblPr>
        <w:tblW w:w="6560" w:type="dxa"/>
        <w:tblLook w:val="04A0" w:firstRow="1" w:lastRow="0" w:firstColumn="1" w:lastColumn="0" w:noHBand="0" w:noVBand="1"/>
      </w:tblPr>
      <w:tblGrid>
        <w:gridCol w:w="3440"/>
        <w:gridCol w:w="1400"/>
        <w:gridCol w:w="1720"/>
      </w:tblGrid>
      <w:tr w:rsidR="009D4DE4" w:rsidRPr="00AF386E" w14:paraId="41405009" w14:textId="77777777" w:rsidTr="00523C94">
        <w:trPr>
          <w:trHeight w:val="320"/>
        </w:trPr>
        <w:tc>
          <w:tcPr>
            <w:tcW w:w="3440" w:type="dxa"/>
            <w:tcBorders>
              <w:top w:val="single" w:sz="4" w:space="0" w:color="000000"/>
              <w:left w:val="nil"/>
              <w:bottom w:val="single" w:sz="4" w:space="0" w:color="000000"/>
              <w:right w:val="nil"/>
            </w:tcBorders>
            <w:shd w:val="clear" w:color="auto" w:fill="auto"/>
            <w:noWrap/>
            <w:vAlign w:val="bottom"/>
            <w:hideMark/>
          </w:tcPr>
          <w:p w14:paraId="5FBD1DD5" w14:textId="77777777" w:rsidR="009D4DE4" w:rsidRPr="00AF386E" w:rsidRDefault="009D4DE4" w:rsidP="004353CF">
            <w:pPr>
              <w:spacing w:line="360" w:lineRule="auto"/>
              <w:rPr>
                <w:rFonts w:ascii="Calibri" w:eastAsia="Times New Roman" w:hAnsi="Calibri" w:cs="Calibri"/>
                <w:b/>
                <w:bCs/>
                <w:color w:val="000000"/>
              </w:rPr>
              <w:pPrChange w:id="196" w:author="Holly Celina Mcqueary" w:date="2019-09-04T14:07:00Z">
                <w:pPr/>
              </w:pPrChange>
            </w:pPr>
          </w:p>
        </w:tc>
        <w:tc>
          <w:tcPr>
            <w:tcW w:w="1400" w:type="dxa"/>
            <w:tcBorders>
              <w:top w:val="single" w:sz="4" w:space="0" w:color="000000"/>
              <w:left w:val="nil"/>
              <w:bottom w:val="single" w:sz="4" w:space="0" w:color="000000"/>
              <w:right w:val="nil"/>
            </w:tcBorders>
            <w:shd w:val="clear" w:color="auto" w:fill="auto"/>
            <w:noWrap/>
            <w:vAlign w:val="bottom"/>
            <w:hideMark/>
          </w:tcPr>
          <w:p w14:paraId="752E5C87" w14:textId="77777777" w:rsidR="009D4DE4" w:rsidRPr="00AF386E" w:rsidRDefault="009D4DE4" w:rsidP="004353CF">
            <w:pPr>
              <w:spacing w:line="360" w:lineRule="auto"/>
              <w:rPr>
                <w:rFonts w:ascii="Calibri" w:eastAsia="Times New Roman" w:hAnsi="Calibri" w:cs="Calibri"/>
                <w:b/>
                <w:bCs/>
                <w:color w:val="000000"/>
              </w:rPr>
              <w:pPrChange w:id="197" w:author="Holly Celina Mcqueary" w:date="2019-09-04T14:07:00Z">
                <w:pPr/>
              </w:pPrChange>
            </w:pPr>
            <w:r w:rsidRPr="00AF386E">
              <w:rPr>
                <w:rFonts w:ascii="Calibri" w:eastAsia="Times New Roman" w:hAnsi="Calibri" w:cs="Calibri"/>
                <w:b/>
                <w:bCs/>
                <w:color w:val="000000"/>
              </w:rPr>
              <w:t>Lab Strain</w:t>
            </w:r>
          </w:p>
        </w:tc>
        <w:tc>
          <w:tcPr>
            <w:tcW w:w="1720" w:type="dxa"/>
            <w:tcBorders>
              <w:top w:val="single" w:sz="4" w:space="0" w:color="000000"/>
              <w:left w:val="nil"/>
              <w:bottom w:val="single" w:sz="4" w:space="0" w:color="000000"/>
              <w:right w:val="nil"/>
            </w:tcBorders>
            <w:shd w:val="clear" w:color="auto" w:fill="auto"/>
            <w:noWrap/>
            <w:vAlign w:val="bottom"/>
            <w:hideMark/>
          </w:tcPr>
          <w:p w14:paraId="0EA09351" w14:textId="77777777" w:rsidR="009D4DE4" w:rsidRPr="00AF386E" w:rsidRDefault="009D4DE4" w:rsidP="004353CF">
            <w:pPr>
              <w:spacing w:line="360" w:lineRule="auto"/>
              <w:rPr>
                <w:rFonts w:ascii="Calibri" w:eastAsia="Times New Roman" w:hAnsi="Calibri" w:cs="Calibri"/>
                <w:b/>
                <w:bCs/>
                <w:color w:val="000000"/>
              </w:rPr>
              <w:pPrChange w:id="198" w:author="Holly Celina Mcqueary" w:date="2019-09-04T14:07:00Z">
                <w:pPr/>
              </w:pPrChange>
            </w:pPr>
            <w:r w:rsidRPr="00AF386E">
              <w:rPr>
                <w:rFonts w:ascii="Calibri" w:eastAsia="Times New Roman" w:hAnsi="Calibri" w:cs="Calibri"/>
                <w:b/>
                <w:bCs/>
                <w:color w:val="000000"/>
              </w:rPr>
              <w:t>Hybrid Strain</w:t>
            </w:r>
          </w:p>
        </w:tc>
      </w:tr>
      <w:tr w:rsidR="009D4DE4" w:rsidRPr="00AF386E" w14:paraId="5B1A60BC" w14:textId="77777777" w:rsidTr="00523C94">
        <w:trPr>
          <w:trHeight w:val="320"/>
        </w:trPr>
        <w:tc>
          <w:tcPr>
            <w:tcW w:w="3440" w:type="dxa"/>
            <w:tcBorders>
              <w:top w:val="nil"/>
              <w:left w:val="nil"/>
              <w:bottom w:val="nil"/>
              <w:right w:val="nil"/>
            </w:tcBorders>
            <w:shd w:val="clear" w:color="D9D9D9" w:fill="D9D9D9"/>
            <w:noWrap/>
            <w:vAlign w:val="bottom"/>
            <w:hideMark/>
          </w:tcPr>
          <w:p w14:paraId="5B4B394B" w14:textId="77777777" w:rsidR="009D4DE4" w:rsidRPr="00AF386E" w:rsidRDefault="009D4DE4" w:rsidP="004353CF">
            <w:pPr>
              <w:spacing w:line="360" w:lineRule="auto"/>
              <w:rPr>
                <w:rFonts w:ascii="Calibri" w:eastAsia="Times New Roman" w:hAnsi="Calibri" w:cs="Calibri"/>
                <w:color w:val="000000"/>
              </w:rPr>
              <w:pPrChange w:id="199" w:author="Holly Celina Mcqueary" w:date="2019-09-04T14:07:00Z">
                <w:pPr/>
              </w:pPrChange>
            </w:pPr>
            <w:r w:rsidRPr="00AF386E">
              <w:rPr>
                <w:rFonts w:ascii="Calibri" w:eastAsia="Times New Roman" w:hAnsi="Calibri" w:cs="Calibri"/>
                <w:color w:val="000000"/>
              </w:rPr>
              <w:t>Whole-chromosome duplications</w:t>
            </w:r>
          </w:p>
        </w:tc>
        <w:tc>
          <w:tcPr>
            <w:tcW w:w="1400" w:type="dxa"/>
            <w:tcBorders>
              <w:top w:val="nil"/>
              <w:left w:val="nil"/>
              <w:bottom w:val="nil"/>
              <w:right w:val="nil"/>
            </w:tcBorders>
            <w:shd w:val="clear" w:color="D9D9D9" w:fill="D9D9D9"/>
            <w:noWrap/>
            <w:vAlign w:val="bottom"/>
            <w:hideMark/>
          </w:tcPr>
          <w:p w14:paraId="6FE1CBC8" w14:textId="77777777" w:rsidR="009D4DE4" w:rsidRPr="00AF386E" w:rsidRDefault="009D4DE4" w:rsidP="004353CF">
            <w:pPr>
              <w:spacing w:line="360" w:lineRule="auto"/>
              <w:jc w:val="right"/>
              <w:rPr>
                <w:rFonts w:ascii="Calibri" w:eastAsia="Times New Roman" w:hAnsi="Calibri" w:cs="Calibri"/>
                <w:color w:val="000000"/>
              </w:rPr>
              <w:pPrChange w:id="200" w:author="Holly Celina Mcqueary" w:date="2019-09-04T14:07:00Z">
                <w:pPr>
                  <w:jc w:val="right"/>
                </w:pPr>
              </w:pPrChange>
            </w:pPr>
            <w:r w:rsidRPr="00AF386E">
              <w:rPr>
                <w:rFonts w:ascii="Calibri" w:eastAsia="Times New Roman" w:hAnsi="Calibri" w:cs="Calibri"/>
                <w:color w:val="000000"/>
              </w:rPr>
              <w:t>29</w:t>
            </w:r>
          </w:p>
        </w:tc>
        <w:tc>
          <w:tcPr>
            <w:tcW w:w="1720" w:type="dxa"/>
            <w:tcBorders>
              <w:top w:val="nil"/>
              <w:left w:val="nil"/>
              <w:bottom w:val="nil"/>
              <w:right w:val="nil"/>
            </w:tcBorders>
            <w:shd w:val="clear" w:color="D9D9D9" w:fill="D9D9D9"/>
            <w:noWrap/>
            <w:vAlign w:val="bottom"/>
            <w:hideMark/>
          </w:tcPr>
          <w:p w14:paraId="4453BA2E" w14:textId="77777777" w:rsidR="009D4DE4" w:rsidRPr="00AF386E" w:rsidRDefault="009D4DE4" w:rsidP="004353CF">
            <w:pPr>
              <w:spacing w:line="360" w:lineRule="auto"/>
              <w:jc w:val="right"/>
              <w:rPr>
                <w:rFonts w:ascii="Calibri" w:eastAsia="Times New Roman" w:hAnsi="Calibri" w:cs="Calibri"/>
                <w:color w:val="000000"/>
              </w:rPr>
              <w:pPrChange w:id="201" w:author="Holly Celina Mcqueary" w:date="2019-09-04T14:07:00Z">
                <w:pPr>
                  <w:jc w:val="right"/>
                </w:pPr>
              </w:pPrChange>
            </w:pPr>
            <w:r w:rsidRPr="00AF386E">
              <w:rPr>
                <w:rFonts w:ascii="Calibri" w:eastAsia="Times New Roman" w:hAnsi="Calibri" w:cs="Calibri"/>
                <w:color w:val="000000"/>
              </w:rPr>
              <w:t>27</w:t>
            </w:r>
          </w:p>
        </w:tc>
      </w:tr>
      <w:tr w:rsidR="009D4DE4" w:rsidRPr="00AF386E" w14:paraId="3F0E8484" w14:textId="77777777" w:rsidTr="00523C94">
        <w:trPr>
          <w:trHeight w:val="320"/>
        </w:trPr>
        <w:tc>
          <w:tcPr>
            <w:tcW w:w="3440" w:type="dxa"/>
            <w:tcBorders>
              <w:top w:val="nil"/>
              <w:left w:val="nil"/>
              <w:bottom w:val="nil"/>
              <w:right w:val="nil"/>
            </w:tcBorders>
            <w:shd w:val="clear" w:color="auto" w:fill="auto"/>
            <w:noWrap/>
            <w:vAlign w:val="bottom"/>
            <w:hideMark/>
          </w:tcPr>
          <w:p w14:paraId="1DFDE6F6" w14:textId="77777777" w:rsidR="009D4DE4" w:rsidRPr="00AF386E" w:rsidRDefault="009D4DE4" w:rsidP="004353CF">
            <w:pPr>
              <w:spacing w:line="360" w:lineRule="auto"/>
              <w:rPr>
                <w:rFonts w:ascii="Calibri" w:eastAsia="Times New Roman" w:hAnsi="Calibri" w:cs="Calibri"/>
                <w:color w:val="000000"/>
              </w:rPr>
              <w:pPrChange w:id="202" w:author="Holly Celina Mcqueary" w:date="2019-09-04T14:07:00Z">
                <w:pPr/>
              </w:pPrChange>
            </w:pPr>
            <w:r w:rsidRPr="00AF386E">
              <w:rPr>
                <w:rFonts w:ascii="Calibri" w:eastAsia="Times New Roman" w:hAnsi="Calibri" w:cs="Calibri"/>
                <w:color w:val="000000"/>
              </w:rPr>
              <w:t>Whole-chromosome deletions</w:t>
            </w:r>
          </w:p>
        </w:tc>
        <w:tc>
          <w:tcPr>
            <w:tcW w:w="1400" w:type="dxa"/>
            <w:tcBorders>
              <w:top w:val="nil"/>
              <w:left w:val="nil"/>
              <w:bottom w:val="nil"/>
              <w:right w:val="nil"/>
            </w:tcBorders>
            <w:shd w:val="clear" w:color="auto" w:fill="auto"/>
            <w:noWrap/>
            <w:vAlign w:val="bottom"/>
            <w:hideMark/>
          </w:tcPr>
          <w:p w14:paraId="30923CF7" w14:textId="77777777" w:rsidR="009D4DE4" w:rsidRPr="00AF386E" w:rsidRDefault="009D4DE4" w:rsidP="004353CF">
            <w:pPr>
              <w:spacing w:line="360" w:lineRule="auto"/>
              <w:jc w:val="right"/>
              <w:rPr>
                <w:rFonts w:ascii="Calibri" w:eastAsia="Times New Roman" w:hAnsi="Calibri" w:cs="Calibri"/>
                <w:color w:val="000000"/>
              </w:rPr>
              <w:pPrChange w:id="203" w:author="Holly Celina Mcqueary" w:date="2019-09-04T14:07:00Z">
                <w:pPr>
                  <w:jc w:val="right"/>
                </w:pPr>
              </w:pPrChange>
            </w:pPr>
            <w:r w:rsidRPr="00AF386E">
              <w:rPr>
                <w:rFonts w:ascii="Calibri" w:eastAsia="Times New Roman" w:hAnsi="Calibri" w:cs="Calibri"/>
                <w:color w:val="000000"/>
              </w:rPr>
              <w:t>2</w:t>
            </w:r>
          </w:p>
        </w:tc>
        <w:tc>
          <w:tcPr>
            <w:tcW w:w="1720" w:type="dxa"/>
            <w:tcBorders>
              <w:top w:val="nil"/>
              <w:left w:val="nil"/>
              <w:bottom w:val="nil"/>
              <w:right w:val="nil"/>
            </w:tcBorders>
            <w:shd w:val="clear" w:color="auto" w:fill="auto"/>
            <w:noWrap/>
            <w:vAlign w:val="bottom"/>
            <w:hideMark/>
          </w:tcPr>
          <w:p w14:paraId="7539A226" w14:textId="77777777" w:rsidR="009D4DE4" w:rsidRPr="00AF386E" w:rsidRDefault="009D4DE4" w:rsidP="004353CF">
            <w:pPr>
              <w:spacing w:line="360" w:lineRule="auto"/>
              <w:jc w:val="right"/>
              <w:rPr>
                <w:rFonts w:ascii="Calibri" w:eastAsia="Times New Roman" w:hAnsi="Calibri" w:cs="Calibri"/>
                <w:color w:val="000000"/>
              </w:rPr>
              <w:pPrChange w:id="204" w:author="Holly Celina Mcqueary" w:date="2019-09-04T14:07:00Z">
                <w:pPr>
                  <w:jc w:val="right"/>
                </w:pPr>
              </w:pPrChange>
            </w:pPr>
            <w:r w:rsidRPr="00AF386E">
              <w:rPr>
                <w:rFonts w:ascii="Calibri" w:eastAsia="Times New Roman" w:hAnsi="Calibri" w:cs="Calibri"/>
                <w:color w:val="000000"/>
              </w:rPr>
              <w:t>1</w:t>
            </w:r>
          </w:p>
        </w:tc>
      </w:tr>
      <w:tr w:rsidR="009D4DE4" w:rsidRPr="00AF386E" w14:paraId="134199A3" w14:textId="77777777" w:rsidTr="00523C94">
        <w:trPr>
          <w:trHeight w:val="320"/>
        </w:trPr>
        <w:tc>
          <w:tcPr>
            <w:tcW w:w="3440" w:type="dxa"/>
            <w:tcBorders>
              <w:top w:val="nil"/>
              <w:left w:val="nil"/>
              <w:bottom w:val="nil"/>
              <w:right w:val="nil"/>
            </w:tcBorders>
            <w:shd w:val="clear" w:color="D9D9D9" w:fill="D9D9D9"/>
            <w:noWrap/>
            <w:vAlign w:val="bottom"/>
            <w:hideMark/>
          </w:tcPr>
          <w:p w14:paraId="2AFE8768" w14:textId="77777777" w:rsidR="009D4DE4" w:rsidRPr="00AF386E" w:rsidRDefault="009D4DE4" w:rsidP="004353CF">
            <w:pPr>
              <w:spacing w:line="360" w:lineRule="auto"/>
              <w:rPr>
                <w:rFonts w:ascii="Calibri" w:eastAsia="Times New Roman" w:hAnsi="Calibri" w:cs="Calibri"/>
                <w:color w:val="000000"/>
              </w:rPr>
              <w:pPrChange w:id="205" w:author="Holly Celina Mcqueary" w:date="2019-09-04T14:07:00Z">
                <w:pPr/>
              </w:pPrChange>
            </w:pPr>
            <w:r w:rsidRPr="00AF386E">
              <w:rPr>
                <w:rFonts w:ascii="Calibri" w:eastAsia="Times New Roman" w:hAnsi="Calibri" w:cs="Calibri"/>
                <w:color w:val="000000"/>
              </w:rPr>
              <w:t>Segmental duplications</w:t>
            </w:r>
          </w:p>
        </w:tc>
        <w:tc>
          <w:tcPr>
            <w:tcW w:w="1400" w:type="dxa"/>
            <w:tcBorders>
              <w:top w:val="nil"/>
              <w:left w:val="nil"/>
              <w:bottom w:val="nil"/>
              <w:right w:val="nil"/>
            </w:tcBorders>
            <w:shd w:val="clear" w:color="D9D9D9" w:fill="D9D9D9"/>
            <w:noWrap/>
            <w:vAlign w:val="bottom"/>
            <w:hideMark/>
          </w:tcPr>
          <w:p w14:paraId="019D7741" w14:textId="77777777" w:rsidR="009D4DE4" w:rsidRPr="00AF386E" w:rsidRDefault="009D4DE4" w:rsidP="004353CF">
            <w:pPr>
              <w:spacing w:line="360" w:lineRule="auto"/>
              <w:jc w:val="right"/>
              <w:rPr>
                <w:rFonts w:ascii="Calibri" w:eastAsia="Times New Roman" w:hAnsi="Calibri" w:cs="Calibri"/>
                <w:color w:val="000000"/>
              </w:rPr>
              <w:pPrChange w:id="206" w:author="Holly Celina Mcqueary" w:date="2019-09-04T14:07:00Z">
                <w:pPr>
                  <w:jc w:val="right"/>
                </w:pPr>
              </w:pPrChange>
            </w:pPr>
            <w:r w:rsidRPr="00AF386E">
              <w:rPr>
                <w:rFonts w:ascii="Calibri" w:eastAsia="Times New Roman" w:hAnsi="Calibri" w:cs="Calibri"/>
                <w:color w:val="000000"/>
              </w:rPr>
              <w:t>0</w:t>
            </w:r>
          </w:p>
        </w:tc>
        <w:tc>
          <w:tcPr>
            <w:tcW w:w="1720" w:type="dxa"/>
            <w:tcBorders>
              <w:top w:val="nil"/>
              <w:left w:val="nil"/>
              <w:bottom w:val="nil"/>
              <w:right w:val="nil"/>
            </w:tcBorders>
            <w:shd w:val="clear" w:color="D9D9D9" w:fill="D9D9D9"/>
            <w:noWrap/>
            <w:vAlign w:val="bottom"/>
            <w:hideMark/>
          </w:tcPr>
          <w:p w14:paraId="10F49D42" w14:textId="77777777" w:rsidR="009D4DE4" w:rsidRPr="00AF386E" w:rsidRDefault="009D4DE4" w:rsidP="004353CF">
            <w:pPr>
              <w:spacing w:line="360" w:lineRule="auto"/>
              <w:jc w:val="right"/>
              <w:rPr>
                <w:rFonts w:ascii="Calibri" w:eastAsia="Times New Roman" w:hAnsi="Calibri" w:cs="Calibri"/>
                <w:color w:val="000000"/>
              </w:rPr>
              <w:pPrChange w:id="207" w:author="Holly Celina Mcqueary" w:date="2019-09-04T14:07:00Z">
                <w:pPr>
                  <w:jc w:val="right"/>
                </w:pPr>
              </w:pPrChange>
            </w:pPr>
            <w:r w:rsidRPr="00AF386E">
              <w:rPr>
                <w:rFonts w:ascii="Calibri" w:eastAsia="Times New Roman" w:hAnsi="Calibri" w:cs="Calibri"/>
                <w:color w:val="000000"/>
              </w:rPr>
              <w:t>1</w:t>
            </w:r>
          </w:p>
        </w:tc>
      </w:tr>
      <w:tr w:rsidR="009D4DE4" w:rsidRPr="00AF386E" w14:paraId="480B1203" w14:textId="77777777" w:rsidTr="00523C94">
        <w:trPr>
          <w:trHeight w:val="320"/>
        </w:trPr>
        <w:tc>
          <w:tcPr>
            <w:tcW w:w="3440" w:type="dxa"/>
            <w:tcBorders>
              <w:top w:val="nil"/>
              <w:left w:val="nil"/>
              <w:bottom w:val="nil"/>
              <w:right w:val="nil"/>
            </w:tcBorders>
            <w:shd w:val="clear" w:color="auto" w:fill="auto"/>
            <w:noWrap/>
            <w:vAlign w:val="bottom"/>
            <w:hideMark/>
          </w:tcPr>
          <w:p w14:paraId="56AFCB15" w14:textId="77777777" w:rsidR="009D4DE4" w:rsidRPr="00AF386E" w:rsidRDefault="009D4DE4" w:rsidP="004353CF">
            <w:pPr>
              <w:spacing w:line="360" w:lineRule="auto"/>
              <w:rPr>
                <w:rFonts w:ascii="Calibri" w:eastAsia="Times New Roman" w:hAnsi="Calibri" w:cs="Calibri"/>
                <w:color w:val="000000"/>
              </w:rPr>
              <w:pPrChange w:id="208" w:author="Holly Celina Mcqueary" w:date="2019-09-04T14:07:00Z">
                <w:pPr/>
              </w:pPrChange>
            </w:pPr>
            <w:r w:rsidRPr="00AF386E">
              <w:rPr>
                <w:rFonts w:ascii="Calibri" w:eastAsia="Times New Roman" w:hAnsi="Calibri" w:cs="Calibri"/>
                <w:color w:val="000000"/>
              </w:rPr>
              <w:t>Segmental deletions</w:t>
            </w:r>
          </w:p>
        </w:tc>
        <w:tc>
          <w:tcPr>
            <w:tcW w:w="1400" w:type="dxa"/>
            <w:tcBorders>
              <w:top w:val="nil"/>
              <w:left w:val="nil"/>
              <w:bottom w:val="nil"/>
              <w:right w:val="nil"/>
            </w:tcBorders>
            <w:shd w:val="clear" w:color="auto" w:fill="auto"/>
            <w:noWrap/>
            <w:vAlign w:val="bottom"/>
            <w:hideMark/>
          </w:tcPr>
          <w:p w14:paraId="310EC40D" w14:textId="77777777" w:rsidR="009D4DE4" w:rsidRPr="00AF386E" w:rsidRDefault="009D4DE4" w:rsidP="004353CF">
            <w:pPr>
              <w:spacing w:line="360" w:lineRule="auto"/>
              <w:jc w:val="right"/>
              <w:rPr>
                <w:rFonts w:ascii="Calibri" w:eastAsia="Times New Roman" w:hAnsi="Calibri" w:cs="Calibri"/>
                <w:color w:val="000000"/>
              </w:rPr>
              <w:pPrChange w:id="209" w:author="Holly Celina Mcqueary" w:date="2019-09-04T14:07:00Z">
                <w:pPr>
                  <w:jc w:val="right"/>
                </w:pPr>
              </w:pPrChange>
            </w:pPr>
            <w:r w:rsidRPr="00AF386E">
              <w:rPr>
                <w:rFonts w:ascii="Calibri" w:eastAsia="Times New Roman" w:hAnsi="Calibri" w:cs="Calibri"/>
                <w:color w:val="000000"/>
              </w:rPr>
              <w:t>0</w:t>
            </w:r>
          </w:p>
        </w:tc>
        <w:tc>
          <w:tcPr>
            <w:tcW w:w="1720" w:type="dxa"/>
            <w:tcBorders>
              <w:top w:val="nil"/>
              <w:left w:val="nil"/>
              <w:bottom w:val="nil"/>
              <w:right w:val="nil"/>
            </w:tcBorders>
            <w:shd w:val="clear" w:color="auto" w:fill="auto"/>
            <w:noWrap/>
            <w:vAlign w:val="bottom"/>
            <w:hideMark/>
          </w:tcPr>
          <w:p w14:paraId="1E83F999" w14:textId="77777777" w:rsidR="009D4DE4" w:rsidRPr="00AF386E" w:rsidRDefault="009D4DE4" w:rsidP="004353CF">
            <w:pPr>
              <w:spacing w:line="360" w:lineRule="auto"/>
              <w:jc w:val="right"/>
              <w:rPr>
                <w:rFonts w:ascii="Calibri" w:eastAsia="Times New Roman" w:hAnsi="Calibri" w:cs="Calibri"/>
                <w:color w:val="000000"/>
              </w:rPr>
              <w:pPrChange w:id="210" w:author="Holly Celina Mcqueary" w:date="2019-09-04T14:07:00Z">
                <w:pPr>
                  <w:jc w:val="right"/>
                </w:pPr>
              </w:pPrChange>
            </w:pPr>
            <w:r w:rsidRPr="00AF386E">
              <w:rPr>
                <w:rFonts w:ascii="Calibri" w:eastAsia="Times New Roman" w:hAnsi="Calibri" w:cs="Calibri"/>
                <w:color w:val="000000"/>
              </w:rPr>
              <w:t>0</w:t>
            </w:r>
          </w:p>
        </w:tc>
      </w:tr>
      <w:tr w:rsidR="009D4DE4" w:rsidRPr="00AF386E" w14:paraId="32B6CBE4" w14:textId="77777777" w:rsidTr="00523C94">
        <w:trPr>
          <w:trHeight w:val="320"/>
        </w:trPr>
        <w:tc>
          <w:tcPr>
            <w:tcW w:w="3440" w:type="dxa"/>
            <w:tcBorders>
              <w:top w:val="nil"/>
              <w:left w:val="nil"/>
              <w:bottom w:val="nil"/>
              <w:right w:val="nil"/>
            </w:tcBorders>
            <w:shd w:val="clear" w:color="D9D9D9" w:fill="D9D9D9"/>
            <w:noWrap/>
            <w:vAlign w:val="bottom"/>
            <w:hideMark/>
          </w:tcPr>
          <w:p w14:paraId="6BBED61A" w14:textId="77777777" w:rsidR="009D4DE4" w:rsidRPr="00AF386E" w:rsidRDefault="009D4DE4" w:rsidP="004353CF">
            <w:pPr>
              <w:spacing w:line="360" w:lineRule="auto"/>
              <w:rPr>
                <w:rFonts w:ascii="Calibri" w:eastAsia="Times New Roman" w:hAnsi="Calibri" w:cs="Calibri"/>
                <w:b/>
                <w:bCs/>
                <w:color w:val="000000"/>
              </w:rPr>
              <w:pPrChange w:id="211" w:author="Holly Celina Mcqueary" w:date="2019-09-04T14:07:00Z">
                <w:pPr/>
              </w:pPrChange>
            </w:pPr>
            <w:r w:rsidRPr="00AF386E">
              <w:rPr>
                <w:rFonts w:ascii="Calibri" w:eastAsia="Times New Roman" w:hAnsi="Calibri" w:cs="Calibri"/>
                <w:b/>
                <w:bCs/>
                <w:color w:val="000000"/>
              </w:rPr>
              <w:t>Total Aneuploidies</w:t>
            </w:r>
          </w:p>
        </w:tc>
        <w:tc>
          <w:tcPr>
            <w:tcW w:w="1400" w:type="dxa"/>
            <w:tcBorders>
              <w:top w:val="nil"/>
              <w:left w:val="nil"/>
              <w:bottom w:val="nil"/>
              <w:right w:val="nil"/>
            </w:tcBorders>
            <w:shd w:val="clear" w:color="D9D9D9" w:fill="D9D9D9"/>
            <w:noWrap/>
            <w:vAlign w:val="bottom"/>
            <w:hideMark/>
          </w:tcPr>
          <w:p w14:paraId="13289B8F" w14:textId="77777777" w:rsidR="009D4DE4" w:rsidRPr="00AF386E" w:rsidRDefault="009D4DE4" w:rsidP="004353CF">
            <w:pPr>
              <w:spacing w:line="360" w:lineRule="auto"/>
              <w:jc w:val="right"/>
              <w:rPr>
                <w:rFonts w:ascii="Calibri" w:eastAsia="Times New Roman" w:hAnsi="Calibri" w:cs="Calibri"/>
                <w:b/>
                <w:bCs/>
                <w:color w:val="000000"/>
              </w:rPr>
              <w:pPrChange w:id="212" w:author="Holly Celina Mcqueary" w:date="2019-09-04T14:07:00Z">
                <w:pPr>
                  <w:jc w:val="right"/>
                </w:pPr>
              </w:pPrChange>
            </w:pPr>
            <w:r w:rsidRPr="00AF386E">
              <w:rPr>
                <w:rFonts w:ascii="Calibri" w:eastAsia="Times New Roman" w:hAnsi="Calibri" w:cs="Calibri"/>
                <w:b/>
                <w:bCs/>
                <w:color w:val="000000"/>
              </w:rPr>
              <w:t>31</w:t>
            </w:r>
          </w:p>
        </w:tc>
        <w:tc>
          <w:tcPr>
            <w:tcW w:w="1720" w:type="dxa"/>
            <w:tcBorders>
              <w:top w:val="nil"/>
              <w:left w:val="nil"/>
              <w:bottom w:val="nil"/>
              <w:right w:val="nil"/>
            </w:tcBorders>
            <w:shd w:val="clear" w:color="D9D9D9" w:fill="D9D9D9"/>
            <w:noWrap/>
            <w:vAlign w:val="bottom"/>
            <w:hideMark/>
          </w:tcPr>
          <w:p w14:paraId="17E47705" w14:textId="77777777" w:rsidR="009D4DE4" w:rsidRPr="00AF386E" w:rsidRDefault="009D4DE4" w:rsidP="004353CF">
            <w:pPr>
              <w:spacing w:line="360" w:lineRule="auto"/>
              <w:jc w:val="right"/>
              <w:rPr>
                <w:rFonts w:ascii="Calibri" w:eastAsia="Times New Roman" w:hAnsi="Calibri" w:cs="Calibri"/>
                <w:b/>
                <w:bCs/>
                <w:color w:val="000000"/>
              </w:rPr>
              <w:pPrChange w:id="213" w:author="Holly Celina Mcqueary" w:date="2019-09-04T14:07:00Z">
                <w:pPr>
                  <w:jc w:val="right"/>
                </w:pPr>
              </w:pPrChange>
            </w:pPr>
            <w:r w:rsidRPr="00AF386E">
              <w:rPr>
                <w:rFonts w:ascii="Calibri" w:eastAsia="Times New Roman" w:hAnsi="Calibri" w:cs="Calibri"/>
                <w:b/>
                <w:bCs/>
                <w:color w:val="000000"/>
              </w:rPr>
              <w:t>29</w:t>
            </w:r>
          </w:p>
        </w:tc>
      </w:tr>
      <w:tr w:rsidR="009D4DE4" w:rsidRPr="00AF386E" w14:paraId="38A515AF" w14:textId="77777777" w:rsidTr="00523C94">
        <w:trPr>
          <w:trHeight w:val="320"/>
        </w:trPr>
        <w:tc>
          <w:tcPr>
            <w:tcW w:w="3440" w:type="dxa"/>
            <w:tcBorders>
              <w:top w:val="nil"/>
              <w:left w:val="nil"/>
              <w:bottom w:val="single" w:sz="4" w:space="0" w:color="000000"/>
              <w:right w:val="nil"/>
            </w:tcBorders>
            <w:shd w:val="clear" w:color="auto" w:fill="auto"/>
            <w:noWrap/>
            <w:vAlign w:val="bottom"/>
            <w:hideMark/>
          </w:tcPr>
          <w:p w14:paraId="29B8B1D6" w14:textId="77777777" w:rsidR="009D4DE4" w:rsidRPr="00AF386E" w:rsidRDefault="009D4DE4" w:rsidP="004353CF">
            <w:pPr>
              <w:spacing w:line="360" w:lineRule="auto"/>
              <w:rPr>
                <w:rFonts w:ascii="Calibri" w:eastAsia="Times New Roman" w:hAnsi="Calibri" w:cs="Calibri"/>
                <w:b/>
                <w:bCs/>
                <w:color w:val="000000"/>
              </w:rPr>
              <w:pPrChange w:id="214" w:author="Holly Celina Mcqueary" w:date="2019-09-04T14:07:00Z">
                <w:pPr/>
              </w:pPrChange>
            </w:pPr>
            <w:r w:rsidRPr="00AF386E">
              <w:rPr>
                <w:rFonts w:ascii="Calibri" w:eastAsia="Times New Roman" w:hAnsi="Calibri" w:cs="Calibri"/>
                <w:b/>
                <w:bCs/>
                <w:color w:val="000000"/>
              </w:rPr>
              <w:t>Total Lines</w:t>
            </w:r>
          </w:p>
        </w:tc>
        <w:tc>
          <w:tcPr>
            <w:tcW w:w="1400" w:type="dxa"/>
            <w:tcBorders>
              <w:top w:val="nil"/>
              <w:left w:val="nil"/>
              <w:bottom w:val="single" w:sz="4" w:space="0" w:color="000000"/>
              <w:right w:val="nil"/>
            </w:tcBorders>
            <w:shd w:val="clear" w:color="auto" w:fill="auto"/>
            <w:noWrap/>
            <w:vAlign w:val="bottom"/>
            <w:hideMark/>
          </w:tcPr>
          <w:p w14:paraId="2D8B2793" w14:textId="77777777" w:rsidR="009D4DE4" w:rsidRPr="00AF386E" w:rsidRDefault="009D4DE4" w:rsidP="004353CF">
            <w:pPr>
              <w:spacing w:line="360" w:lineRule="auto"/>
              <w:jc w:val="right"/>
              <w:rPr>
                <w:rFonts w:ascii="Calibri" w:eastAsia="Times New Roman" w:hAnsi="Calibri" w:cs="Calibri"/>
                <w:b/>
                <w:bCs/>
                <w:color w:val="000000"/>
              </w:rPr>
              <w:pPrChange w:id="215" w:author="Holly Celina Mcqueary" w:date="2019-09-04T14:07:00Z">
                <w:pPr>
                  <w:jc w:val="right"/>
                </w:pPr>
              </w:pPrChange>
            </w:pPr>
            <w:r w:rsidRPr="00AF386E">
              <w:rPr>
                <w:rFonts w:ascii="Calibri" w:eastAsia="Times New Roman" w:hAnsi="Calibri" w:cs="Calibri"/>
                <w:b/>
                <w:bCs/>
                <w:color w:val="000000"/>
              </w:rPr>
              <w:t>152</w:t>
            </w:r>
          </w:p>
        </w:tc>
        <w:tc>
          <w:tcPr>
            <w:tcW w:w="1720" w:type="dxa"/>
            <w:tcBorders>
              <w:top w:val="nil"/>
              <w:left w:val="nil"/>
              <w:bottom w:val="single" w:sz="4" w:space="0" w:color="000000"/>
              <w:right w:val="nil"/>
            </w:tcBorders>
            <w:shd w:val="clear" w:color="auto" w:fill="auto"/>
            <w:noWrap/>
            <w:vAlign w:val="bottom"/>
            <w:hideMark/>
          </w:tcPr>
          <w:p w14:paraId="4E79FB28" w14:textId="77777777" w:rsidR="009D4DE4" w:rsidRPr="00AF386E" w:rsidRDefault="009D4DE4" w:rsidP="004353CF">
            <w:pPr>
              <w:spacing w:line="360" w:lineRule="auto"/>
              <w:jc w:val="right"/>
              <w:rPr>
                <w:rFonts w:ascii="Calibri" w:eastAsia="Times New Roman" w:hAnsi="Calibri" w:cs="Calibri"/>
                <w:b/>
                <w:bCs/>
                <w:color w:val="000000"/>
              </w:rPr>
              <w:pPrChange w:id="216" w:author="Holly Celina Mcqueary" w:date="2019-09-04T14:07:00Z">
                <w:pPr>
                  <w:jc w:val="right"/>
                </w:pPr>
              </w:pPrChange>
            </w:pPr>
            <w:r w:rsidRPr="00AF386E">
              <w:rPr>
                <w:rFonts w:ascii="Calibri" w:eastAsia="Times New Roman" w:hAnsi="Calibri" w:cs="Calibri"/>
                <w:b/>
                <w:bCs/>
                <w:color w:val="000000"/>
              </w:rPr>
              <w:t>76</w:t>
            </w:r>
          </w:p>
        </w:tc>
      </w:tr>
    </w:tbl>
    <w:p w14:paraId="303DA07C" w14:textId="6ABC7A37" w:rsidR="009D4DE4" w:rsidRDefault="009D4DE4" w:rsidP="004353CF">
      <w:pPr>
        <w:spacing w:line="360" w:lineRule="auto"/>
        <w:ind w:firstLine="720"/>
        <w:rPr>
          <w:rFonts w:ascii="Arial" w:eastAsia="Times New Roman" w:hAnsi="Arial" w:cs="Arial"/>
          <w:sz w:val="22"/>
        </w:rPr>
        <w:pPrChange w:id="217" w:author="Holly Celina Mcqueary" w:date="2019-09-04T14:07:00Z">
          <w:pPr>
            <w:ind w:firstLine="720"/>
          </w:pPr>
        </w:pPrChange>
      </w:pPr>
      <w:r>
        <w:rPr>
          <w:rFonts w:ascii="Arial" w:eastAsia="Times New Roman" w:hAnsi="Arial" w:cs="Arial"/>
          <w:sz w:val="22"/>
        </w:rPr>
        <w:t xml:space="preserve">Table 1: Summary of aneuploidy types found in each of the strains. </w:t>
      </w:r>
      <w:r>
        <w:rPr>
          <w:noProof/>
        </w:rPr>
        <w:drawing>
          <wp:inline distT="0" distB="0" distL="0" distR="0" wp14:anchorId="110F4E2F" wp14:editId="489816D2">
            <wp:extent cx="6844420" cy="4327556"/>
            <wp:effectExtent l="0" t="0" r="13970" b="15875"/>
            <wp:docPr id="3" name="Chart 3">
              <a:extLst xmlns:a="http://schemas.openxmlformats.org/drawingml/2006/main">
                <a:ext uri="{FF2B5EF4-FFF2-40B4-BE49-F238E27FC236}">
                  <a16:creationId xmlns:a16="http://schemas.microsoft.com/office/drawing/2014/main" id="{E09D364E-7C0E-C840-BF33-327777BDAB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479F20B1" w14:textId="3E477F39" w:rsidR="004F7BC0" w:rsidRPr="00623142" w:rsidRDefault="009D4DE4" w:rsidP="004353CF">
      <w:pPr>
        <w:spacing w:line="360" w:lineRule="auto"/>
        <w:rPr>
          <w:rFonts w:ascii="Arial" w:eastAsia="Times New Roman" w:hAnsi="Arial" w:cs="Arial"/>
          <w:sz w:val="22"/>
        </w:rPr>
        <w:pPrChange w:id="218" w:author="Holly Celina Mcqueary" w:date="2019-09-04T14:07:00Z">
          <w:pPr/>
        </w:pPrChange>
      </w:pPr>
      <w:r w:rsidRPr="00623142">
        <w:rPr>
          <w:rFonts w:ascii="Arial" w:eastAsia="Times New Roman" w:hAnsi="Arial" w:cs="Arial"/>
          <w:b/>
          <w:bCs/>
          <w:sz w:val="22"/>
        </w:rPr>
        <w:t>Figure 1:</w:t>
      </w:r>
      <w:r>
        <w:rPr>
          <w:rFonts w:ascii="Arial" w:eastAsia="Times New Roman" w:hAnsi="Arial" w:cs="Arial"/>
          <w:sz w:val="22"/>
        </w:rPr>
        <w:t xml:space="preserve"> Rate of aneuploidy in heterozygous hybrid strain compared to the homozygous lab strain. Error bars are standard error. The homozygous lab strain had 0 </w:t>
      </w:r>
      <w:proofErr w:type="spellStart"/>
      <w:r>
        <w:rPr>
          <w:rFonts w:ascii="Arial" w:eastAsia="Times New Roman" w:hAnsi="Arial" w:cs="Arial"/>
          <w:sz w:val="22"/>
        </w:rPr>
        <w:t>tetrasomies</w:t>
      </w:r>
      <w:proofErr w:type="spellEnd"/>
      <w:r>
        <w:rPr>
          <w:rFonts w:ascii="Arial" w:eastAsia="Times New Roman" w:hAnsi="Arial" w:cs="Arial"/>
          <w:sz w:val="22"/>
        </w:rPr>
        <w:t>.</w:t>
      </w:r>
      <w:r w:rsidR="00623142">
        <w:rPr>
          <w:rFonts w:ascii="Arial" w:eastAsia="Times New Roman" w:hAnsi="Arial" w:cs="Arial"/>
          <w:sz w:val="22"/>
        </w:rPr>
        <w:t xml:space="preserve"> </w:t>
      </w:r>
      <w:r w:rsidR="004F7BC0">
        <w:t>Heterozygous lines have a higher rate of aneuploidy than homozygous lab strain lines</w:t>
      </w:r>
      <w:r w:rsidR="00623142">
        <w:t>.</w:t>
      </w:r>
    </w:p>
    <w:p w14:paraId="0852D790" w14:textId="77777777" w:rsidR="009D4DE4" w:rsidRDefault="009D4DE4" w:rsidP="004353CF">
      <w:pPr>
        <w:spacing w:line="360" w:lineRule="auto"/>
        <w:rPr>
          <w:rFonts w:ascii="Arial" w:eastAsia="Times New Roman" w:hAnsi="Arial" w:cs="Arial"/>
          <w:sz w:val="22"/>
        </w:rPr>
        <w:pPrChange w:id="219" w:author="Holly Celina Mcqueary" w:date="2019-09-04T14:07:00Z">
          <w:pPr/>
        </w:pPrChange>
      </w:pPr>
      <w:r>
        <w:rPr>
          <w:rFonts w:ascii="Arial" w:eastAsia="Times New Roman" w:hAnsi="Arial" w:cs="Arial"/>
          <w:noProof/>
          <w:sz w:val="22"/>
        </w:rPr>
        <w:lastRenderedPageBreak/>
        <w:drawing>
          <wp:inline distT="0" distB="0" distL="0" distR="0" wp14:anchorId="2919A39B" wp14:editId="57A64441">
            <wp:extent cx="5943600" cy="37147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6-04 at 2.02.03 P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D246A94" w14:textId="7C30EAC3" w:rsidR="009D4DE4" w:rsidRDefault="009D4DE4" w:rsidP="004353CF">
      <w:pPr>
        <w:spacing w:line="360" w:lineRule="auto"/>
        <w:rPr>
          <w:rFonts w:ascii="Arial" w:eastAsia="Times New Roman" w:hAnsi="Arial" w:cs="Arial"/>
          <w:sz w:val="22"/>
        </w:rPr>
        <w:pPrChange w:id="220" w:author="Holly Celina Mcqueary" w:date="2019-09-04T14:07:00Z">
          <w:pPr/>
        </w:pPrChange>
      </w:pPr>
      <w:commentRangeStart w:id="221"/>
      <w:r w:rsidRPr="00623142">
        <w:rPr>
          <w:rFonts w:ascii="Arial" w:eastAsia="Times New Roman" w:hAnsi="Arial" w:cs="Arial"/>
          <w:b/>
          <w:bCs/>
          <w:sz w:val="22"/>
        </w:rPr>
        <w:t>Figure 2</w:t>
      </w:r>
      <w:commentRangeEnd w:id="221"/>
      <w:r w:rsidR="00BC2D2E">
        <w:rPr>
          <w:rStyle w:val="CommentReference"/>
        </w:rPr>
        <w:commentReference w:id="221"/>
      </w:r>
      <w:r w:rsidRPr="00623142">
        <w:rPr>
          <w:rFonts w:ascii="Arial" w:eastAsia="Times New Roman" w:hAnsi="Arial" w:cs="Arial"/>
          <w:b/>
          <w:bCs/>
          <w:sz w:val="22"/>
        </w:rPr>
        <w:t>:</w:t>
      </w:r>
      <w:r>
        <w:rPr>
          <w:rFonts w:ascii="Arial" w:eastAsia="Times New Roman" w:hAnsi="Arial" w:cs="Arial"/>
          <w:sz w:val="22"/>
        </w:rPr>
        <w:t xml:space="preserve"> </w:t>
      </w:r>
      <w:r w:rsidR="00623142">
        <w:rPr>
          <w:rFonts w:ascii="Arial" w:eastAsia="Times New Roman" w:hAnsi="Arial" w:cs="Arial"/>
          <w:sz w:val="22"/>
        </w:rPr>
        <w:t>Integrated genome viewer (</w:t>
      </w:r>
      <w:r>
        <w:rPr>
          <w:rFonts w:ascii="Arial" w:eastAsia="Times New Roman" w:hAnsi="Arial" w:cs="Arial"/>
          <w:sz w:val="22"/>
        </w:rPr>
        <w:t>IGV</w:t>
      </w:r>
      <w:r w:rsidR="00623142">
        <w:rPr>
          <w:rFonts w:ascii="Arial" w:eastAsia="Times New Roman" w:hAnsi="Arial" w:cs="Arial"/>
          <w:sz w:val="22"/>
        </w:rPr>
        <w:t>)</w:t>
      </w:r>
      <w:r>
        <w:rPr>
          <w:rFonts w:ascii="Arial" w:eastAsia="Times New Roman" w:hAnsi="Arial" w:cs="Arial"/>
          <w:sz w:val="22"/>
        </w:rPr>
        <w:t xml:space="preserve"> screenshot of the theorized initial breakpoint. Read count increases from an average of 80 to an average of 120 (1.5-fold difference – consistent with 3 copies of each duplicated allele). </w:t>
      </w:r>
    </w:p>
    <w:p w14:paraId="395ADF23" w14:textId="77777777" w:rsidR="009D4DE4" w:rsidRDefault="009D4DE4" w:rsidP="004353CF">
      <w:pPr>
        <w:spacing w:line="360" w:lineRule="auto"/>
        <w:rPr>
          <w:rFonts w:ascii="Arial" w:eastAsia="Times New Roman" w:hAnsi="Arial" w:cs="Arial"/>
          <w:sz w:val="22"/>
        </w:rPr>
        <w:pPrChange w:id="222" w:author="Holly Celina Mcqueary" w:date="2019-09-04T14:07:00Z">
          <w:pPr/>
        </w:pPrChange>
      </w:pPr>
      <w:r>
        <w:rPr>
          <w:rFonts w:ascii="Arial" w:eastAsia="Times New Roman" w:hAnsi="Arial" w:cs="Arial"/>
          <w:noProof/>
          <w:sz w:val="22"/>
        </w:rPr>
        <w:drawing>
          <wp:inline distT="0" distB="0" distL="0" distR="0" wp14:anchorId="217D1A09" wp14:editId="575C8556">
            <wp:extent cx="5943600" cy="34715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6-04 at 1.41.45 PM.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471545"/>
                    </a:xfrm>
                    <a:prstGeom prst="rect">
                      <a:avLst/>
                    </a:prstGeom>
                  </pic:spPr>
                </pic:pic>
              </a:graphicData>
            </a:graphic>
          </wp:inline>
        </w:drawing>
      </w:r>
    </w:p>
    <w:p w14:paraId="6E2F23CB" w14:textId="77777777" w:rsidR="009D4DE4" w:rsidRDefault="009D4DE4" w:rsidP="004353CF">
      <w:pPr>
        <w:spacing w:line="360" w:lineRule="auto"/>
        <w:rPr>
          <w:rFonts w:ascii="Arial" w:eastAsia="Times New Roman" w:hAnsi="Arial" w:cs="Arial"/>
          <w:sz w:val="22"/>
        </w:rPr>
        <w:pPrChange w:id="223" w:author="Holly Celina Mcqueary" w:date="2019-09-04T14:07:00Z">
          <w:pPr/>
        </w:pPrChange>
      </w:pPr>
      <w:r w:rsidRPr="00623142">
        <w:rPr>
          <w:rFonts w:ascii="Arial" w:eastAsia="Times New Roman" w:hAnsi="Arial" w:cs="Arial"/>
          <w:b/>
          <w:bCs/>
          <w:sz w:val="22"/>
        </w:rPr>
        <w:lastRenderedPageBreak/>
        <w:t>Figure 3:</w:t>
      </w:r>
      <w:r>
        <w:rPr>
          <w:rFonts w:ascii="Arial" w:eastAsia="Times New Roman" w:hAnsi="Arial" w:cs="Arial"/>
          <w:sz w:val="22"/>
        </w:rPr>
        <w:t xml:space="preserve"> IGV screenshot of the theorized final breakpoint. Read count decreases from an average of 120 to an average of 80 (1.5-fold difference – consistent with 3 copies of each allele affected). </w:t>
      </w:r>
    </w:p>
    <w:p w14:paraId="3BEACA2C" w14:textId="1C8EF29B" w:rsidR="009D4DE4" w:rsidRDefault="00213525" w:rsidP="004353CF">
      <w:pPr>
        <w:spacing w:line="360" w:lineRule="auto"/>
        <w:rPr>
          <w:rFonts w:ascii="Arial" w:eastAsia="Times New Roman" w:hAnsi="Arial" w:cs="Arial"/>
          <w:sz w:val="22"/>
        </w:rPr>
        <w:pPrChange w:id="224" w:author="Holly Celina Mcqueary" w:date="2019-09-04T14:07:00Z">
          <w:pPr/>
        </w:pPrChange>
      </w:pPr>
      <w:r>
        <w:rPr>
          <w:rFonts w:ascii="Arial" w:eastAsia="Times New Roman" w:hAnsi="Arial" w:cs="Arial"/>
          <w:noProof/>
          <w:sz w:val="22"/>
        </w:rPr>
        <w:drawing>
          <wp:inline distT="0" distB="0" distL="0" distR="0" wp14:anchorId="7ACA947B" wp14:editId="5DFCC877">
            <wp:extent cx="5567881" cy="346862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6-05 at 12.12.17 PM.png"/>
                    <pic:cNvPicPr/>
                  </pic:nvPicPr>
                  <pic:blipFill>
                    <a:blip r:embed="rId16">
                      <a:extLst>
                        <a:ext uri="{28A0092B-C50C-407E-A947-70E740481C1C}">
                          <a14:useLocalDpi xmlns:a14="http://schemas.microsoft.com/office/drawing/2010/main" val="0"/>
                        </a:ext>
                      </a:extLst>
                    </a:blip>
                    <a:stretch>
                      <a:fillRect/>
                    </a:stretch>
                  </pic:blipFill>
                  <pic:spPr>
                    <a:xfrm>
                      <a:off x="0" y="0"/>
                      <a:ext cx="5574071" cy="3472479"/>
                    </a:xfrm>
                    <a:prstGeom prst="rect">
                      <a:avLst/>
                    </a:prstGeom>
                  </pic:spPr>
                </pic:pic>
              </a:graphicData>
            </a:graphic>
          </wp:inline>
        </w:drawing>
      </w:r>
    </w:p>
    <w:p w14:paraId="3C076BCD" w14:textId="2616107A" w:rsidR="00213525" w:rsidRDefault="00213525" w:rsidP="004353CF">
      <w:pPr>
        <w:spacing w:line="360" w:lineRule="auto"/>
        <w:rPr>
          <w:rFonts w:ascii="Arial" w:eastAsia="Times New Roman" w:hAnsi="Arial" w:cs="Arial"/>
          <w:sz w:val="22"/>
        </w:rPr>
        <w:pPrChange w:id="225" w:author="Holly Celina Mcqueary" w:date="2019-09-04T14:07:00Z">
          <w:pPr/>
        </w:pPrChange>
      </w:pPr>
      <w:commentRangeStart w:id="226"/>
      <w:r w:rsidRPr="00213525">
        <w:rPr>
          <w:rFonts w:ascii="Arial" w:eastAsia="Times New Roman" w:hAnsi="Arial" w:cs="Arial"/>
          <w:b/>
          <w:bCs/>
          <w:sz w:val="22"/>
        </w:rPr>
        <w:t>Figure 4</w:t>
      </w:r>
      <w:commentRangeEnd w:id="226"/>
      <w:r w:rsidR="00BC2D2E">
        <w:rPr>
          <w:rStyle w:val="CommentReference"/>
        </w:rPr>
        <w:commentReference w:id="226"/>
      </w:r>
      <w:r w:rsidRPr="00213525">
        <w:rPr>
          <w:rFonts w:ascii="Arial" w:eastAsia="Times New Roman" w:hAnsi="Arial" w:cs="Arial"/>
          <w:b/>
          <w:bCs/>
          <w:sz w:val="22"/>
        </w:rPr>
        <w:t>:</w:t>
      </w:r>
      <w:r>
        <w:rPr>
          <w:rFonts w:ascii="Arial" w:eastAsia="Times New Roman" w:hAnsi="Arial" w:cs="Arial"/>
          <w:sz w:val="22"/>
        </w:rPr>
        <w:t xml:space="preserve"> IGV screenshot of decrease in read count toward the end of chromosome VI: indicating a potential location of the duplicated arm of chromosome X in line 76. </w:t>
      </w:r>
    </w:p>
    <w:p w14:paraId="3782CE45" w14:textId="25CE1C5B" w:rsidR="00213525" w:rsidRDefault="00213525" w:rsidP="004353CF">
      <w:pPr>
        <w:spacing w:line="360" w:lineRule="auto"/>
        <w:rPr>
          <w:rFonts w:ascii="Arial" w:eastAsia="Times New Roman" w:hAnsi="Arial" w:cs="Arial"/>
          <w:sz w:val="22"/>
        </w:rPr>
        <w:pPrChange w:id="227" w:author="Holly Celina Mcqueary" w:date="2019-09-04T14:07:00Z">
          <w:pPr/>
        </w:pPrChange>
      </w:pPr>
      <w:r>
        <w:rPr>
          <w:rFonts w:ascii="Arial" w:eastAsia="Times New Roman" w:hAnsi="Arial" w:cs="Arial"/>
          <w:noProof/>
          <w:sz w:val="22"/>
        </w:rPr>
        <w:lastRenderedPageBreak/>
        <w:drawing>
          <wp:inline distT="0" distB="0" distL="0" distR="0" wp14:anchorId="51348194" wp14:editId="305DD846">
            <wp:extent cx="5567680" cy="39045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6-05 at 12.22.16 PM.png"/>
                    <pic:cNvPicPr/>
                  </pic:nvPicPr>
                  <pic:blipFill>
                    <a:blip r:embed="rId17">
                      <a:extLst>
                        <a:ext uri="{28A0092B-C50C-407E-A947-70E740481C1C}">
                          <a14:useLocalDpi xmlns:a14="http://schemas.microsoft.com/office/drawing/2010/main" val="0"/>
                        </a:ext>
                      </a:extLst>
                    </a:blip>
                    <a:stretch>
                      <a:fillRect/>
                    </a:stretch>
                  </pic:blipFill>
                  <pic:spPr>
                    <a:xfrm>
                      <a:off x="0" y="0"/>
                      <a:ext cx="5574885" cy="3909567"/>
                    </a:xfrm>
                    <a:prstGeom prst="rect">
                      <a:avLst/>
                    </a:prstGeom>
                  </pic:spPr>
                </pic:pic>
              </a:graphicData>
            </a:graphic>
          </wp:inline>
        </w:drawing>
      </w:r>
    </w:p>
    <w:p w14:paraId="6F228B00" w14:textId="11A8C840" w:rsidR="00213525" w:rsidRDefault="00213525" w:rsidP="004353CF">
      <w:pPr>
        <w:spacing w:line="360" w:lineRule="auto"/>
        <w:rPr>
          <w:rFonts w:ascii="Arial" w:eastAsia="Times New Roman" w:hAnsi="Arial" w:cs="Arial"/>
          <w:sz w:val="22"/>
        </w:rPr>
        <w:pPrChange w:id="228" w:author="Holly Celina Mcqueary" w:date="2019-09-04T14:07:00Z">
          <w:pPr/>
        </w:pPrChange>
      </w:pPr>
      <w:r w:rsidRPr="00213525">
        <w:rPr>
          <w:rFonts w:ascii="Arial" w:eastAsia="Times New Roman" w:hAnsi="Arial" w:cs="Arial"/>
          <w:b/>
          <w:bCs/>
          <w:sz w:val="22"/>
        </w:rPr>
        <w:t>Figure 5:</w:t>
      </w:r>
      <w:r>
        <w:rPr>
          <w:rFonts w:ascii="Arial" w:eastAsia="Times New Roman" w:hAnsi="Arial" w:cs="Arial"/>
          <w:sz w:val="22"/>
        </w:rPr>
        <w:t xml:space="preserve"> IGV screenshot of a decrease in copy number toward the end of chromosome XI, indicating a potential candidate for the location of the partially duplicated arm of chromosome X in line 76. </w:t>
      </w:r>
    </w:p>
    <w:p w14:paraId="68A11FEE" w14:textId="20954E60" w:rsidR="009D4DE4" w:rsidRDefault="009D4DE4" w:rsidP="004353CF">
      <w:pPr>
        <w:spacing w:line="360" w:lineRule="auto"/>
        <w:pPrChange w:id="229" w:author="Holly Celina Mcqueary" w:date="2019-09-04T14:07:00Z">
          <w:pPr/>
        </w:pPrChange>
      </w:pPr>
    </w:p>
    <w:p w14:paraId="1AEC8DC5" w14:textId="77777777" w:rsidR="009D4DE4" w:rsidRDefault="009D4DE4" w:rsidP="004353CF">
      <w:pPr>
        <w:spacing w:line="360" w:lineRule="auto"/>
        <w:pPrChange w:id="230" w:author="Holly Celina Mcqueary" w:date="2019-09-04T14:07:00Z">
          <w:pPr/>
        </w:pPrChange>
      </w:pPr>
    </w:p>
    <w:p w14:paraId="7D64982E" w14:textId="77777777" w:rsidR="00623142" w:rsidRDefault="004F7BC0" w:rsidP="004353CF">
      <w:pPr>
        <w:spacing w:line="360" w:lineRule="auto"/>
        <w:pPrChange w:id="231" w:author="Holly Celina Mcqueary" w:date="2019-09-04T14:07:00Z">
          <w:pPr/>
        </w:pPrChange>
      </w:pPr>
      <w:r w:rsidRPr="00E74C40">
        <w:rPr>
          <w:noProof/>
        </w:rPr>
        <w:lastRenderedPageBreak/>
        <w:drawing>
          <wp:inline distT="0" distB="0" distL="0" distR="0" wp14:anchorId="3772AC99" wp14:editId="45543BDA">
            <wp:extent cx="2664430" cy="5254173"/>
            <wp:effectExtent l="0" t="0" r="0" b="0"/>
            <wp:docPr id="4" name="Picture 71">
              <a:extLst xmlns:a="http://schemas.openxmlformats.org/drawingml/2006/main">
                <a:ext uri="{FF2B5EF4-FFF2-40B4-BE49-F238E27FC236}">
                  <a16:creationId xmlns:a16="http://schemas.microsoft.com/office/drawing/2014/main" id="{A070556C-F9DD-3042-BAE4-A4EA7760FF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71">
                      <a:extLst>
                        <a:ext uri="{FF2B5EF4-FFF2-40B4-BE49-F238E27FC236}">
                          <a16:creationId xmlns:a16="http://schemas.microsoft.com/office/drawing/2014/main" id="{A070556C-F9DD-3042-BAE4-A4EA7760FFA1}"/>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64430" cy="5254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EB5FEF1" w14:textId="2886A382" w:rsidR="004F7BC0" w:rsidRDefault="00CD3C1D" w:rsidP="004353CF">
      <w:pPr>
        <w:spacing w:line="360" w:lineRule="auto"/>
        <w:pPrChange w:id="232" w:author="Holly Celina Mcqueary" w:date="2019-09-04T14:07:00Z">
          <w:pPr/>
        </w:pPrChange>
      </w:pPr>
      <w:r w:rsidRPr="00CD3C1D">
        <w:rPr>
          <w:b/>
          <w:bCs/>
        </w:rPr>
        <w:t>Figure 6:</w:t>
      </w:r>
      <w:r>
        <w:t xml:space="preserve"> </w:t>
      </w:r>
      <w:r w:rsidR="004F7BC0">
        <w:t>Heatmap depicting differential gene expression at the whole-chromosome level in aneuploid lines, when compared to ancestral expression levels.</w:t>
      </w:r>
    </w:p>
    <w:p w14:paraId="02FB2080" w14:textId="160F1863" w:rsidR="002A3599" w:rsidRDefault="007C14E6" w:rsidP="004353CF">
      <w:pPr>
        <w:spacing w:line="360" w:lineRule="auto"/>
        <w:pPrChange w:id="233" w:author="Holly Celina Mcqueary" w:date="2019-09-04T14:07:00Z">
          <w:pPr/>
        </w:pPrChange>
      </w:pPr>
      <w:r>
        <w:rPr>
          <w:noProof/>
        </w:rPr>
        <w:lastRenderedPageBreak/>
        <w:drawing>
          <wp:inline distT="0" distB="0" distL="0" distR="0" wp14:anchorId="5C2752AC" wp14:editId="00C4D986">
            <wp:extent cx="5943600"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oxplots_all.pdf"/>
                    <pic:cNvPicPr/>
                  </pic:nvPicPr>
                  <pic:blipFill>
                    <a:blip r:embed="rId1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B4A9EE3" w14:textId="4CBE4E74" w:rsidR="004F7BC0" w:rsidRDefault="00CD3C1D" w:rsidP="004353CF">
      <w:pPr>
        <w:spacing w:line="360" w:lineRule="auto"/>
        <w:pPrChange w:id="234" w:author="Holly Celina Mcqueary" w:date="2019-09-04T14:07:00Z">
          <w:pPr/>
        </w:pPrChange>
      </w:pPr>
      <w:r w:rsidRPr="00CD3C1D">
        <w:rPr>
          <w:b/>
          <w:bCs/>
        </w:rPr>
        <w:t>Figure 7:</w:t>
      </w:r>
      <w:r>
        <w:t xml:space="preserve"> </w:t>
      </w:r>
      <w:r w:rsidR="004F7BC0">
        <w:t>Boxplot</w:t>
      </w:r>
      <w:r>
        <w:t>s</w:t>
      </w:r>
      <w:r w:rsidR="004F7BC0">
        <w:t xml:space="preserve"> showing that gene expression levels (as measured by log2(</w:t>
      </w:r>
      <w:proofErr w:type="spellStart"/>
      <w:r w:rsidR="004F7BC0">
        <w:t>FPKMratio</w:t>
      </w:r>
      <w:proofErr w:type="spellEnd"/>
      <w:r w:rsidR="004F7BC0">
        <w:t>) are as expected for aneuploid chromosomes. Boxes in blue represent monosomic chromosomes in the line, boxes in red represent trisomic chromosomes in the line,</w:t>
      </w:r>
      <w:r>
        <w:t xml:space="preserve"> dark red boxes indicate </w:t>
      </w:r>
      <w:proofErr w:type="spellStart"/>
      <w:r>
        <w:t>tetrasomic</w:t>
      </w:r>
      <w:proofErr w:type="spellEnd"/>
      <w:r>
        <w:t xml:space="preserve"> chromosomes, pink represents partially duplicated chromosomes,</w:t>
      </w:r>
      <w:r w:rsidR="004F7BC0">
        <w:t xml:space="preserve"> and gray boxes are euploid </w:t>
      </w:r>
      <w:r>
        <w:t>chromosomes</w:t>
      </w:r>
      <w:r w:rsidR="004F7BC0">
        <w:t xml:space="preserve">. Red line indicates expected log2 ratio for a 1.5x increase in gene dosage, and the blue line represents expected log2 ratio for a 0.5x decrease in gene dosage. Gray middle line indicates no change in gene dosage. </w:t>
      </w:r>
    </w:p>
    <w:p w14:paraId="3BD49AF9" w14:textId="77777777" w:rsidR="00D25776" w:rsidRDefault="00D25776" w:rsidP="004353CF">
      <w:pPr>
        <w:spacing w:line="360" w:lineRule="auto"/>
        <w:pPrChange w:id="235" w:author="Holly Celina Mcqueary" w:date="2019-09-04T14:07:00Z">
          <w:pPr/>
        </w:pPrChange>
      </w:pPr>
    </w:p>
    <w:p w14:paraId="58BE590F" w14:textId="6B7782FC" w:rsidR="004F7BC0" w:rsidRDefault="00D25776" w:rsidP="004353CF">
      <w:pPr>
        <w:spacing w:line="360" w:lineRule="auto"/>
        <w:pPrChange w:id="236" w:author="Holly Celina Mcqueary" w:date="2019-09-04T14:07:00Z">
          <w:pPr/>
        </w:pPrChange>
      </w:pPr>
      <w:r>
        <w:rPr>
          <w:noProof/>
        </w:rPr>
        <w:lastRenderedPageBreak/>
        <w:drawing>
          <wp:inline distT="0" distB="0" distL="0" distR="0" wp14:anchorId="7A47E8D4" wp14:editId="01FEB90D">
            <wp:extent cx="5943600" cy="5544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hromXIII_cis_transGenesDist.pdf"/>
                    <pic:cNvPicPr/>
                  </pic:nvPicPr>
                  <pic:blipFill>
                    <a:blip r:embed="rId20">
                      <a:extLst>
                        <a:ext uri="{28A0092B-C50C-407E-A947-70E740481C1C}">
                          <a14:useLocalDpi xmlns:a14="http://schemas.microsoft.com/office/drawing/2010/main" val="0"/>
                        </a:ext>
                      </a:extLst>
                    </a:blip>
                    <a:stretch>
                      <a:fillRect/>
                    </a:stretch>
                  </pic:blipFill>
                  <pic:spPr>
                    <a:xfrm>
                      <a:off x="0" y="0"/>
                      <a:ext cx="5943600" cy="5544185"/>
                    </a:xfrm>
                    <a:prstGeom prst="rect">
                      <a:avLst/>
                    </a:prstGeom>
                  </pic:spPr>
                </pic:pic>
              </a:graphicData>
            </a:graphic>
          </wp:inline>
        </w:drawing>
      </w:r>
    </w:p>
    <w:p w14:paraId="59EC377C" w14:textId="31AE1A1A" w:rsidR="00D25776" w:rsidRDefault="00D25776" w:rsidP="004353CF">
      <w:pPr>
        <w:spacing w:line="360" w:lineRule="auto"/>
        <w:pPrChange w:id="237" w:author="Holly Celina Mcqueary" w:date="2019-09-04T14:07:00Z">
          <w:pPr/>
        </w:pPrChange>
      </w:pPr>
      <w:r w:rsidRPr="00015D1C">
        <w:rPr>
          <w:b/>
          <w:bCs/>
        </w:rPr>
        <w:t>Figure 8:</w:t>
      </w:r>
      <w:r>
        <w:t xml:space="preserve"> Ratio distribution of cis and trans genes for two lines with trisomy VIII. Red dotted line: average ratio compared to ancestor, black line: ratio of 1 (no change in dose compared to ancestor), green line: ratio of 0.5 compared to ancestor (expected for monosomic genes), magenta line: ratio of 1.5 compared to ancestor (expected for trisomic genes). </w:t>
      </w:r>
    </w:p>
    <w:p w14:paraId="7F2C32A2" w14:textId="2797079E" w:rsidR="00D25776" w:rsidRDefault="00D25776" w:rsidP="004353CF">
      <w:pPr>
        <w:spacing w:line="360" w:lineRule="auto"/>
        <w:pPrChange w:id="238" w:author="Holly Celina Mcqueary" w:date="2019-09-04T14:07:00Z">
          <w:pPr/>
        </w:pPrChange>
      </w:pPr>
      <w:r>
        <w:t xml:space="preserve">** This is an example of plots that I will include – I have a lot </w:t>
      </w:r>
      <w:proofErr w:type="gramStart"/>
      <w:r>
        <w:t>more,</w:t>
      </w:r>
      <w:proofErr w:type="gramEnd"/>
      <w:r>
        <w:t xml:space="preserve"> I just need to modify them to look like this one. </w:t>
      </w:r>
    </w:p>
    <w:p w14:paraId="680C06B2" w14:textId="7A3F7810" w:rsidR="007F2F9A" w:rsidRDefault="007F2F9A" w:rsidP="004353CF">
      <w:pPr>
        <w:spacing w:line="360" w:lineRule="auto"/>
        <w:pPrChange w:id="239" w:author="Holly Celina Mcqueary" w:date="2019-09-04T14:07:00Z">
          <w:pPr/>
        </w:pPrChange>
      </w:pPr>
    </w:p>
    <w:p w14:paraId="6FEDF3AC" w14:textId="79954E1A" w:rsidR="007F2F9A" w:rsidRDefault="007F2F9A" w:rsidP="004353CF">
      <w:pPr>
        <w:spacing w:line="360" w:lineRule="auto"/>
        <w:pPrChange w:id="240" w:author="Holly Celina Mcqueary" w:date="2019-09-04T14:07:00Z">
          <w:pPr/>
        </w:pPrChange>
      </w:pPr>
    </w:p>
    <w:p w14:paraId="6FE23D25" w14:textId="63244A85" w:rsidR="007F2F9A" w:rsidRDefault="007F2F9A" w:rsidP="004353CF">
      <w:pPr>
        <w:spacing w:line="360" w:lineRule="auto"/>
        <w:pPrChange w:id="241" w:author="Holly Celina Mcqueary" w:date="2019-09-04T14:07:00Z">
          <w:pPr/>
        </w:pPrChange>
      </w:pPr>
    </w:p>
    <w:p w14:paraId="024BBB8B" w14:textId="4A45160F" w:rsidR="007F2F9A" w:rsidRDefault="007F2F9A" w:rsidP="004353CF">
      <w:pPr>
        <w:spacing w:line="360" w:lineRule="auto"/>
        <w:pPrChange w:id="242" w:author="Holly Celina Mcqueary" w:date="2019-09-04T14:07:00Z">
          <w:pPr/>
        </w:pPrChange>
      </w:pPr>
    </w:p>
    <w:p w14:paraId="576C28AC" w14:textId="644023D9" w:rsidR="007F2F9A" w:rsidRDefault="007F2F9A" w:rsidP="004353CF">
      <w:pPr>
        <w:spacing w:line="360" w:lineRule="auto"/>
        <w:pPrChange w:id="243" w:author="Holly Celina Mcqueary" w:date="2019-09-04T14:07:00Z">
          <w:pPr/>
        </w:pPrChange>
      </w:pPr>
    </w:p>
    <w:p w14:paraId="0BAC3332" w14:textId="18D3B516" w:rsidR="007F2F9A" w:rsidRDefault="007F2F9A" w:rsidP="004353CF">
      <w:pPr>
        <w:spacing w:line="360" w:lineRule="auto"/>
        <w:pPrChange w:id="244" w:author="Holly Celina Mcqueary" w:date="2019-09-04T14:07:00Z">
          <w:pPr/>
        </w:pPrChange>
      </w:pPr>
    </w:p>
    <w:p w14:paraId="0CD6DC7F" w14:textId="205068A2" w:rsidR="007F2F9A" w:rsidRDefault="007F2F9A" w:rsidP="004353CF">
      <w:pPr>
        <w:spacing w:line="360" w:lineRule="auto"/>
        <w:pPrChange w:id="245" w:author="Holly Celina Mcqueary" w:date="2019-09-04T14:07:00Z">
          <w:pPr/>
        </w:pPrChange>
      </w:pPr>
    </w:p>
    <w:p w14:paraId="47CAC8C5" w14:textId="6EA055EA" w:rsidR="007F2F9A" w:rsidRDefault="007F2F9A" w:rsidP="004353CF">
      <w:pPr>
        <w:spacing w:line="360" w:lineRule="auto"/>
        <w:pPrChange w:id="246" w:author="Holly Celina Mcqueary" w:date="2019-09-04T14:07:00Z">
          <w:pPr/>
        </w:pPrChange>
      </w:pPr>
    </w:p>
    <w:p w14:paraId="4D678A88" w14:textId="77777777" w:rsidR="003A658E" w:rsidRDefault="003A658E" w:rsidP="004353CF">
      <w:pPr>
        <w:spacing w:line="360" w:lineRule="auto"/>
        <w:pPrChange w:id="247" w:author="Holly Celina Mcqueary" w:date="2019-09-04T14:07:00Z">
          <w:pPr/>
        </w:pPrChange>
      </w:pPr>
    </w:p>
    <w:p w14:paraId="41E2A347" w14:textId="77777777" w:rsidR="003C3348" w:rsidRDefault="003C3348" w:rsidP="004353CF">
      <w:pPr>
        <w:spacing w:line="360" w:lineRule="auto"/>
        <w:jc w:val="center"/>
        <w:pPrChange w:id="248" w:author="Holly Celina Mcqueary" w:date="2019-09-04T14:07:00Z">
          <w:pPr>
            <w:jc w:val="center"/>
          </w:pPr>
        </w:pPrChange>
      </w:pPr>
      <w:r>
        <w:rPr>
          <w:noProof/>
        </w:rPr>
        <w:drawing>
          <wp:inline distT="0" distB="0" distL="0" distR="0" wp14:anchorId="1A285528" wp14:editId="18578DD7">
            <wp:extent cx="3200400"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mmonDEgenesDiffAneu.pdf"/>
                    <pic:cNvPicPr/>
                  </pic:nvPicPr>
                  <pic:blipFill>
                    <a:blip r:embed="rId21">
                      <a:extLst>
                        <a:ext uri="{28A0092B-C50C-407E-A947-70E740481C1C}">
                          <a14:useLocalDpi xmlns:a14="http://schemas.microsoft.com/office/drawing/2010/main" val="0"/>
                        </a:ext>
                      </a:extLst>
                    </a:blip>
                    <a:stretch>
                      <a:fillRect/>
                    </a:stretch>
                  </pic:blipFill>
                  <pic:spPr>
                    <a:xfrm>
                      <a:off x="0" y="0"/>
                      <a:ext cx="3200400" cy="3200400"/>
                    </a:xfrm>
                    <a:prstGeom prst="rect">
                      <a:avLst/>
                    </a:prstGeom>
                  </pic:spPr>
                </pic:pic>
              </a:graphicData>
            </a:graphic>
          </wp:inline>
        </w:drawing>
      </w:r>
    </w:p>
    <w:p w14:paraId="2E9EB8E7" w14:textId="77777777" w:rsidR="003C3348" w:rsidRDefault="003C3348" w:rsidP="004353CF">
      <w:pPr>
        <w:spacing w:line="360" w:lineRule="auto"/>
        <w:pPrChange w:id="249" w:author="Holly Celina Mcqueary" w:date="2019-09-04T14:07:00Z">
          <w:pPr/>
        </w:pPrChange>
      </w:pPr>
      <w:r w:rsidRPr="003C3348">
        <w:rPr>
          <w:b/>
          <w:bCs/>
        </w:rPr>
        <w:t>Figure 9:</w:t>
      </w:r>
      <w:r>
        <w:t xml:space="preserve"> Aneuploids for different aneuploid chromosomes share differentially expressed genes located on euploid chromosomes</w:t>
      </w:r>
    </w:p>
    <w:p w14:paraId="6617B06F" w14:textId="0E286212" w:rsidR="004F7BC0" w:rsidRDefault="003C3348" w:rsidP="004353CF">
      <w:pPr>
        <w:spacing w:line="360" w:lineRule="auto"/>
        <w:pPrChange w:id="250" w:author="Holly Celina Mcqueary" w:date="2019-09-04T14:07:00Z">
          <w:pPr/>
        </w:pPrChange>
      </w:pPr>
      <w:r>
        <w:t>*** This is also an example of just one of the graphs I would add (and one way of displaying the information). I will make more of these with more data and include an alternative way of displaying the data.</w:t>
      </w:r>
    </w:p>
    <w:p w14:paraId="35D87C46" w14:textId="38247313" w:rsidR="004F7BC0" w:rsidRDefault="007A391E" w:rsidP="004353CF">
      <w:pPr>
        <w:spacing w:line="360" w:lineRule="auto"/>
        <w:pPrChange w:id="251" w:author="Holly Celina Mcqueary" w:date="2019-09-04T14:07:00Z">
          <w:pPr/>
        </w:pPrChange>
      </w:pPr>
      <w:r w:rsidRPr="008C2F6C">
        <w:rPr>
          <w:noProof/>
        </w:rPr>
        <mc:AlternateContent>
          <mc:Choice Requires="wpg">
            <w:drawing>
              <wp:anchor distT="0" distB="0" distL="114300" distR="114300" simplePos="0" relativeHeight="251659264" behindDoc="0" locked="0" layoutInCell="1" allowOverlap="1" wp14:anchorId="6F78D007" wp14:editId="662E5733">
                <wp:simplePos x="0" y="0"/>
                <wp:positionH relativeFrom="column">
                  <wp:posOffset>118751</wp:posOffset>
                </wp:positionH>
                <wp:positionV relativeFrom="paragraph">
                  <wp:posOffset>121285</wp:posOffset>
                </wp:positionV>
                <wp:extent cx="6578600" cy="4051300"/>
                <wp:effectExtent l="0" t="0" r="12700" b="0"/>
                <wp:wrapNone/>
                <wp:docPr id="11" name="Group 159"/>
                <wp:cNvGraphicFramePr/>
                <a:graphic xmlns:a="http://schemas.openxmlformats.org/drawingml/2006/main">
                  <a:graphicData uri="http://schemas.microsoft.com/office/word/2010/wordprocessingGroup">
                    <wpg:wgp>
                      <wpg:cNvGrpSpPr/>
                      <wpg:grpSpPr bwMode="auto">
                        <a:xfrm>
                          <a:off x="0" y="0"/>
                          <a:ext cx="6578600" cy="4051300"/>
                          <a:chOff x="0" y="0"/>
                          <a:chExt cx="11983145" cy="6064389"/>
                        </a:xfrm>
                      </wpg:grpSpPr>
                      <pic:pic xmlns:pic="http://schemas.openxmlformats.org/drawingml/2006/picture">
                        <pic:nvPicPr>
                          <pic:cNvPr id="12"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64389" cy="60643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aphicFrame>
                        <wpg:cNvPr id="13" name="Chart 13"/>
                        <wpg:cNvFrPr>
                          <a:graphicFrameLocks/>
                        </wpg:cNvFrPr>
                        <wpg:xfrm>
                          <a:off x="6132754" y="640287"/>
                          <a:ext cx="5850391" cy="4659731"/>
                        </wpg:xfrm>
                        <a:graphic>
                          <a:graphicData uri="http://schemas.openxmlformats.org/drawingml/2006/chart">
                            <c:chart xmlns:c="http://schemas.openxmlformats.org/drawingml/2006/chart" xmlns:r="http://schemas.openxmlformats.org/officeDocument/2006/relationships" r:id="rId23"/>
                          </a:graphicData>
                        </a:graphic>
                      </wpg:graphicFrame>
                    </wpg:wgp>
                  </a:graphicData>
                </a:graphic>
                <wp14:sizeRelH relativeFrom="margin">
                  <wp14:pctWidth>0</wp14:pctWidth>
                </wp14:sizeRelH>
                <wp14:sizeRelV relativeFrom="margin">
                  <wp14:pctHeight>0</wp14:pctHeight>
                </wp14:sizeRelV>
              </wp:anchor>
            </w:drawing>
          </mc:Choice>
          <mc:Fallback>
            <w:pict>
              <v:group w14:anchorId="07E4A6FA" id="Group 159" o:spid="_x0000_s1026" style="position:absolute;margin-left:9.35pt;margin-top:9.55pt;width:518pt;height:319pt;z-index:251659264;mso-width-relative:margin;mso-height-relative:margin" coordsize="119831,60643" o:gfxdata="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60643;height:606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">
                  <v:imagedata r:id="rId24" o:title=""/>
                </v:shape>
                <v:shape id="Chart 13" o:spid="_x0000_s1028" type="#_x0000_t75" style="position:absolute;left:61072;top:6273;width:58990;height:46956;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">
                  <v:imagedata r:id="rId25" o:title=""/>
                  <o:lock v:ext="edit" aspectratio="f"/>
                </v:shape>
              </v:group>
            </w:pict>
          </mc:Fallback>
        </mc:AlternateContent>
      </w:r>
    </w:p>
    <w:p w14:paraId="4D245D20" w14:textId="77777777" w:rsidR="004F7BC0" w:rsidRDefault="004F7BC0" w:rsidP="004353CF">
      <w:pPr>
        <w:spacing w:line="360" w:lineRule="auto"/>
        <w:pPrChange w:id="252" w:author="Holly Celina Mcqueary" w:date="2019-09-04T14:07:00Z">
          <w:pPr/>
        </w:pPrChange>
      </w:pPr>
    </w:p>
    <w:p w14:paraId="07156A59" w14:textId="77777777" w:rsidR="004F7BC0" w:rsidRDefault="004F7BC0" w:rsidP="004353CF">
      <w:pPr>
        <w:spacing w:line="360" w:lineRule="auto"/>
        <w:pPrChange w:id="253" w:author="Holly Celina Mcqueary" w:date="2019-09-04T14:07:00Z">
          <w:pPr/>
        </w:pPrChange>
      </w:pPr>
    </w:p>
    <w:p w14:paraId="5B9D8404" w14:textId="77777777" w:rsidR="004F7BC0" w:rsidRDefault="004F7BC0" w:rsidP="004353CF">
      <w:pPr>
        <w:spacing w:line="360" w:lineRule="auto"/>
        <w:pPrChange w:id="254" w:author="Holly Celina Mcqueary" w:date="2019-09-04T14:07:00Z">
          <w:pPr/>
        </w:pPrChange>
      </w:pPr>
    </w:p>
    <w:p w14:paraId="44DE6352" w14:textId="77777777" w:rsidR="004F7BC0" w:rsidRDefault="004F7BC0" w:rsidP="004353CF">
      <w:pPr>
        <w:spacing w:line="360" w:lineRule="auto"/>
        <w:pPrChange w:id="255" w:author="Holly Celina Mcqueary" w:date="2019-09-04T14:07:00Z">
          <w:pPr/>
        </w:pPrChange>
      </w:pPr>
    </w:p>
    <w:p w14:paraId="229520C6" w14:textId="77777777" w:rsidR="004F7BC0" w:rsidRDefault="004F7BC0" w:rsidP="004353CF">
      <w:pPr>
        <w:spacing w:line="360" w:lineRule="auto"/>
        <w:pPrChange w:id="256" w:author="Holly Celina Mcqueary" w:date="2019-09-04T14:07:00Z">
          <w:pPr/>
        </w:pPrChange>
      </w:pPr>
    </w:p>
    <w:p w14:paraId="4E17198E" w14:textId="77777777" w:rsidR="004F7BC0" w:rsidRDefault="004F7BC0" w:rsidP="004353CF">
      <w:pPr>
        <w:spacing w:line="360" w:lineRule="auto"/>
        <w:pPrChange w:id="257" w:author="Holly Celina Mcqueary" w:date="2019-09-04T14:07:00Z">
          <w:pPr/>
        </w:pPrChange>
      </w:pPr>
    </w:p>
    <w:p w14:paraId="673C3D51" w14:textId="5E7B381C" w:rsidR="004F7BC0" w:rsidRDefault="004F7BC0" w:rsidP="004353CF">
      <w:pPr>
        <w:spacing w:line="360" w:lineRule="auto"/>
        <w:pPrChange w:id="258" w:author="Holly Celina Mcqueary" w:date="2019-09-04T14:07:00Z">
          <w:pPr/>
        </w:pPrChange>
      </w:pPr>
    </w:p>
    <w:p w14:paraId="0D093960" w14:textId="77777777" w:rsidR="004F7BC0" w:rsidRDefault="004F7BC0" w:rsidP="004353CF">
      <w:pPr>
        <w:spacing w:line="360" w:lineRule="auto"/>
        <w:pPrChange w:id="259" w:author="Holly Celina Mcqueary" w:date="2019-09-04T14:07:00Z">
          <w:pPr/>
        </w:pPrChange>
      </w:pPr>
    </w:p>
    <w:p w14:paraId="35EACF66" w14:textId="77777777" w:rsidR="004F7BC0" w:rsidRDefault="004F7BC0" w:rsidP="004353CF">
      <w:pPr>
        <w:spacing w:line="360" w:lineRule="auto"/>
        <w:pPrChange w:id="260" w:author="Holly Celina Mcqueary" w:date="2019-09-04T14:07:00Z">
          <w:pPr/>
        </w:pPrChange>
      </w:pPr>
    </w:p>
    <w:p w14:paraId="0C234663" w14:textId="77777777" w:rsidR="004F7BC0" w:rsidRDefault="004F7BC0" w:rsidP="004353CF">
      <w:pPr>
        <w:spacing w:line="360" w:lineRule="auto"/>
        <w:pPrChange w:id="261" w:author="Holly Celina Mcqueary" w:date="2019-09-04T14:07:00Z">
          <w:pPr/>
        </w:pPrChange>
      </w:pPr>
    </w:p>
    <w:p w14:paraId="404FFEA2" w14:textId="77777777" w:rsidR="004F7BC0" w:rsidRDefault="004F7BC0" w:rsidP="004353CF">
      <w:pPr>
        <w:spacing w:line="360" w:lineRule="auto"/>
        <w:pPrChange w:id="262" w:author="Holly Celina Mcqueary" w:date="2019-09-04T14:07:00Z">
          <w:pPr/>
        </w:pPrChange>
      </w:pPr>
    </w:p>
    <w:p w14:paraId="57E86F4E" w14:textId="77777777" w:rsidR="004F7BC0" w:rsidRDefault="004F7BC0" w:rsidP="004353CF">
      <w:pPr>
        <w:spacing w:line="360" w:lineRule="auto"/>
        <w:pPrChange w:id="263" w:author="Holly Celina Mcqueary" w:date="2019-09-04T14:07:00Z">
          <w:pPr/>
        </w:pPrChange>
      </w:pPr>
    </w:p>
    <w:p w14:paraId="0B02F71B" w14:textId="77777777" w:rsidR="004F7BC0" w:rsidRDefault="004F7BC0" w:rsidP="004353CF">
      <w:pPr>
        <w:spacing w:line="360" w:lineRule="auto"/>
        <w:pPrChange w:id="264" w:author="Holly Celina Mcqueary" w:date="2019-09-04T14:07:00Z">
          <w:pPr/>
        </w:pPrChange>
      </w:pPr>
    </w:p>
    <w:p w14:paraId="0BCE6C47" w14:textId="77777777" w:rsidR="004F7BC0" w:rsidRDefault="004F7BC0" w:rsidP="004353CF">
      <w:pPr>
        <w:spacing w:line="360" w:lineRule="auto"/>
        <w:pPrChange w:id="265" w:author="Holly Celina Mcqueary" w:date="2019-09-04T14:07:00Z">
          <w:pPr/>
        </w:pPrChange>
      </w:pPr>
    </w:p>
    <w:p w14:paraId="091C8C61" w14:textId="77777777" w:rsidR="004F7BC0" w:rsidRDefault="004F7BC0" w:rsidP="004353CF">
      <w:pPr>
        <w:spacing w:line="360" w:lineRule="auto"/>
        <w:pPrChange w:id="266" w:author="Holly Celina Mcqueary" w:date="2019-09-04T14:07:00Z">
          <w:pPr/>
        </w:pPrChange>
      </w:pPr>
    </w:p>
    <w:p w14:paraId="27421BA3" w14:textId="77777777" w:rsidR="004F7BC0" w:rsidRDefault="004F7BC0" w:rsidP="004353CF">
      <w:pPr>
        <w:spacing w:line="360" w:lineRule="auto"/>
        <w:pPrChange w:id="267" w:author="Holly Celina Mcqueary" w:date="2019-09-04T14:07:00Z">
          <w:pPr/>
        </w:pPrChange>
      </w:pPr>
    </w:p>
    <w:p w14:paraId="2E2B111C" w14:textId="77777777" w:rsidR="004F7BC0" w:rsidRDefault="004F7BC0" w:rsidP="004353CF">
      <w:pPr>
        <w:spacing w:line="360" w:lineRule="auto"/>
        <w:pPrChange w:id="268" w:author="Holly Celina Mcqueary" w:date="2019-09-04T14:07:00Z">
          <w:pPr/>
        </w:pPrChange>
      </w:pPr>
    </w:p>
    <w:p w14:paraId="453C314B" w14:textId="77777777" w:rsidR="004F7BC0" w:rsidRDefault="004F7BC0" w:rsidP="004353CF">
      <w:pPr>
        <w:spacing w:line="360" w:lineRule="auto"/>
        <w:pPrChange w:id="269" w:author="Holly Celina Mcqueary" w:date="2019-09-04T14:07:00Z">
          <w:pPr/>
        </w:pPrChange>
      </w:pPr>
    </w:p>
    <w:p w14:paraId="313BE715" w14:textId="77777777" w:rsidR="004F7BC0" w:rsidRDefault="004F7BC0" w:rsidP="004353CF">
      <w:pPr>
        <w:spacing w:line="360" w:lineRule="auto"/>
        <w:pPrChange w:id="270" w:author="Holly Celina Mcqueary" w:date="2019-09-04T14:07:00Z">
          <w:pPr/>
        </w:pPrChange>
      </w:pPr>
    </w:p>
    <w:p w14:paraId="621CEC7D" w14:textId="77777777" w:rsidR="004F7BC0" w:rsidRDefault="004F7BC0" w:rsidP="004353CF">
      <w:pPr>
        <w:spacing w:line="360" w:lineRule="auto"/>
        <w:pPrChange w:id="271" w:author="Holly Celina Mcqueary" w:date="2019-09-04T14:07:00Z">
          <w:pPr/>
        </w:pPrChange>
      </w:pPr>
    </w:p>
    <w:p w14:paraId="0AA96BC7" w14:textId="77777777" w:rsidR="004F7BC0" w:rsidRDefault="004F7BC0" w:rsidP="004353CF">
      <w:pPr>
        <w:spacing w:line="360" w:lineRule="auto"/>
        <w:pPrChange w:id="272" w:author="Holly Celina Mcqueary" w:date="2019-09-04T14:07:00Z">
          <w:pPr/>
        </w:pPrChange>
      </w:pPr>
    </w:p>
    <w:p w14:paraId="20986825" w14:textId="77777777" w:rsidR="004F7BC0" w:rsidRDefault="004F7BC0" w:rsidP="004353CF">
      <w:pPr>
        <w:spacing w:line="360" w:lineRule="auto"/>
        <w:pPrChange w:id="273" w:author="Holly Celina Mcqueary" w:date="2019-09-04T14:07:00Z">
          <w:pPr/>
        </w:pPrChange>
      </w:pPr>
    </w:p>
    <w:p w14:paraId="11E0056C" w14:textId="6C75C838" w:rsidR="004F7BC0" w:rsidRDefault="00DA2406" w:rsidP="004353CF">
      <w:pPr>
        <w:spacing w:line="360" w:lineRule="auto"/>
        <w:pPrChange w:id="274" w:author="Holly Celina Mcqueary" w:date="2019-09-04T14:07:00Z">
          <w:pPr/>
        </w:pPrChange>
      </w:pPr>
      <w:r w:rsidRPr="00DA2406">
        <w:rPr>
          <w:b/>
          <w:bCs/>
        </w:rPr>
        <w:t>Figure 10:</w:t>
      </w:r>
      <w:r>
        <w:t xml:space="preserve"> </w:t>
      </w:r>
      <w:r w:rsidR="00B436FF">
        <w:t>Hybrid e</w:t>
      </w:r>
      <w:r w:rsidR="004F7BC0">
        <w:t xml:space="preserve">uploid lines share a common gene expression signature, likely caused by mutation accumulation. </w:t>
      </w:r>
      <w:r w:rsidR="00B436FF">
        <w:t xml:space="preserve">GO analysis indicated that most of these genes are related to mitochondrial function. </w:t>
      </w:r>
    </w:p>
    <w:p w14:paraId="7D8EF145" w14:textId="32870C07" w:rsidR="00B436FF" w:rsidRDefault="00B436FF" w:rsidP="004353CF">
      <w:pPr>
        <w:spacing w:line="360" w:lineRule="auto"/>
        <w:pPrChange w:id="275" w:author="Holly Celina Mcqueary" w:date="2019-09-04T14:07:00Z">
          <w:pPr/>
        </w:pPrChange>
      </w:pPr>
      <w:r>
        <w:t xml:space="preserve">** I still need to make one of these for lab strain samples. </w:t>
      </w:r>
    </w:p>
    <w:p w14:paraId="1FF0FF7D" w14:textId="7B8625BD" w:rsidR="008236D4" w:rsidRDefault="008236D4" w:rsidP="004353CF">
      <w:pPr>
        <w:spacing w:line="360" w:lineRule="auto"/>
        <w:pPrChange w:id="276" w:author="Holly Celina Mcqueary" w:date="2019-09-04T14:07:00Z">
          <w:pPr/>
        </w:pPrChange>
      </w:pPr>
    </w:p>
    <w:p w14:paraId="6462C0DD" w14:textId="2989F037" w:rsidR="008236D4" w:rsidRDefault="008236D4" w:rsidP="004353CF">
      <w:pPr>
        <w:spacing w:line="360" w:lineRule="auto"/>
        <w:pPrChange w:id="277" w:author="Holly Celina Mcqueary" w:date="2019-09-04T14:07:00Z">
          <w:pPr/>
        </w:pPrChange>
      </w:pPr>
      <w:r>
        <w:rPr>
          <w:noProof/>
        </w:rPr>
        <w:lastRenderedPageBreak/>
        <w:drawing>
          <wp:inline distT="0" distB="0" distL="0" distR="0" wp14:anchorId="189B6AF1" wp14:editId="2539819D">
            <wp:extent cx="6773122" cy="4842933"/>
            <wp:effectExtent l="0" t="0" r="8890" b="8890"/>
            <wp:docPr id="1" name="Chart 1">
              <a:extLst xmlns:a="http://schemas.openxmlformats.org/drawingml/2006/main">
                <a:ext uri="{FF2B5EF4-FFF2-40B4-BE49-F238E27FC236}">
                  <a16:creationId xmlns:a16="http://schemas.microsoft.com/office/drawing/2014/main" id="{6B8D59EA-61F1-1D42-B30A-483FB50D30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011CFC28" w14:textId="77777777" w:rsidR="00DA2406" w:rsidRDefault="00DA2406" w:rsidP="004353CF">
      <w:pPr>
        <w:spacing w:line="360" w:lineRule="auto"/>
        <w:pPrChange w:id="278" w:author="Holly Celina Mcqueary" w:date="2019-09-04T14:07:00Z">
          <w:pPr/>
        </w:pPrChange>
      </w:pPr>
    </w:p>
    <w:p w14:paraId="2BD149C5" w14:textId="6EEFC110" w:rsidR="008236D4" w:rsidRDefault="00DA2406" w:rsidP="004353CF">
      <w:pPr>
        <w:spacing w:line="360" w:lineRule="auto"/>
        <w:pPrChange w:id="279" w:author="Holly Celina Mcqueary" w:date="2019-09-04T14:07:00Z">
          <w:pPr/>
        </w:pPrChange>
      </w:pPr>
      <w:r w:rsidRPr="00DA2406">
        <w:rPr>
          <w:b/>
          <w:bCs/>
        </w:rPr>
        <w:t>Figure 11:</w:t>
      </w:r>
      <w:r>
        <w:t xml:space="preserve"> </w:t>
      </w:r>
      <w:r w:rsidR="008236D4">
        <w:t xml:space="preserve">Percentage of genes differentially expressed located on cis (aneuploid) chromosome and trans (non-aneuploid) chromosomes </w:t>
      </w:r>
    </w:p>
    <w:p w14:paraId="0E7B9A78" w14:textId="36F36145" w:rsidR="00CA6FD4" w:rsidRDefault="00CA6FD4" w:rsidP="004353CF">
      <w:pPr>
        <w:spacing w:line="360" w:lineRule="auto"/>
        <w:pPrChange w:id="280" w:author="Holly Celina Mcqueary" w:date="2019-09-04T14:07:00Z">
          <w:pPr/>
        </w:pPrChange>
      </w:pPr>
    </w:p>
    <w:p w14:paraId="31E76CB5" w14:textId="00DD96B2" w:rsidR="00686FFE" w:rsidRDefault="00686FFE" w:rsidP="004353CF">
      <w:pPr>
        <w:spacing w:line="360" w:lineRule="auto"/>
        <w:pPrChange w:id="281" w:author="Holly Celina Mcqueary" w:date="2019-09-04T14:07:00Z">
          <w:pPr/>
        </w:pPrChange>
      </w:pPr>
      <w:r>
        <w:rPr>
          <w:noProof/>
        </w:rPr>
        <w:lastRenderedPageBreak/>
        <w:drawing>
          <wp:inline distT="0" distB="0" distL="0" distR="0" wp14:anchorId="0333F63F" wp14:editId="4A07A737">
            <wp:extent cx="5943600" cy="3669665"/>
            <wp:effectExtent l="0" t="0" r="12700" b="13335"/>
            <wp:docPr id="2" name="Chart 2">
              <a:extLst xmlns:a="http://schemas.openxmlformats.org/drawingml/2006/main">
                <a:ext uri="{FF2B5EF4-FFF2-40B4-BE49-F238E27FC236}">
                  <a16:creationId xmlns:a16="http://schemas.microsoft.com/office/drawing/2014/main" id="{F04530FC-34FA-3547-9C5D-D924C2D0D67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5D105977" w14:textId="37CC7BEA" w:rsidR="00B436FF" w:rsidRDefault="00B436FF" w:rsidP="004353CF">
      <w:pPr>
        <w:spacing w:line="360" w:lineRule="auto"/>
        <w:pPrChange w:id="282" w:author="Holly Celina Mcqueary" w:date="2019-09-04T14:07:00Z">
          <w:pPr/>
        </w:pPrChange>
      </w:pPr>
      <w:r w:rsidRPr="00B436FF">
        <w:rPr>
          <w:b/>
          <w:bCs/>
        </w:rPr>
        <w:t>Figure 12:</w:t>
      </w:r>
      <w:r>
        <w:t xml:space="preserve"> </w:t>
      </w:r>
      <w:r w:rsidR="00686FFE">
        <w:t xml:space="preserve">Breakdown of genes on aneuploid chromosomes by compensation type. Shown is average percentage of genes on the given aneuploid chromosome. </w:t>
      </w:r>
      <w:r>
        <w:t xml:space="preserve">** I will likely redo this later and make it look better. </w:t>
      </w:r>
    </w:p>
    <w:p w14:paraId="3ABA950D" w14:textId="6CB07319" w:rsidR="003A658E" w:rsidRDefault="003A658E" w:rsidP="004353CF">
      <w:pPr>
        <w:spacing w:line="360" w:lineRule="auto"/>
        <w:pPrChange w:id="283" w:author="Holly Celina Mcqueary" w:date="2019-09-04T14:07:00Z">
          <w:pPr/>
        </w:pPrChange>
      </w:pPr>
    </w:p>
    <w:p w14:paraId="483C7ABF" w14:textId="2FDAE3CA" w:rsidR="003A658E" w:rsidRDefault="003A658E" w:rsidP="004353CF">
      <w:pPr>
        <w:spacing w:line="360" w:lineRule="auto"/>
        <w:pPrChange w:id="284" w:author="Holly Celina Mcqueary" w:date="2019-09-04T14:07:00Z">
          <w:pPr/>
        </w:pPrChange>
      </w:pPr>
    </w:p>
    <w:p w14:paraId="2B919D0B" w14:textId="75D4E3DD" w:rsidR="003A658E" w:rsidRDefault="00953A16" w:rsidP="004353CF">
      <w:pPr>
        <w:spacing w:line="360" w:lineRule="auto"/>
        <w:pPrChange w:id="285" w:author="Holly Celina Mcqueary" w:date="2019-09-04T14:07:00Z">
          <w:pPr/>
        </w:pPrChange>
      </w:pPr>
      <w:r>
        <w:rPr>
          <w:noProof/>
        </w:rPr>
        <w:lastRenderedPageBreak/>
        <w:drawing>
          <wp:inline distT="0" distB="0" distL="0" distR="0" wp14:anchorId="03368CE0" wp14:editId="21C6DEBB">
            <wp:extent cx="5539105" cy="8229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ybridSamplesEuploidRatioDistrs.pdf"/>
                    <pic:cNvPicPr/>
                  </pic:nvPicPr>
                  <pic:blipFill>
                    <a:blip r:embed="rId28">
                      <a:extLst>
                        <a:ext uri="{28A0092B-C50C-407E-A947-70E740481C1C}">
                          <a14:useLocalDpi xmlns:a14="http://schemas.microsoft.com/office/drawing/2010/main" val="0"/>
                        </a:ext>
                      </a:extLst>
                    </a:blip>
                    <a:stretch>
                      <a:fillRect/>
                    </a:stretch>
                  </pic:blipFill>
                  <pic:spPr>
                    <a:xfrm>
                      <a:off x="0" y="0"/>
                      <a:ext cx="5539105" cy="8229600"/>
                    </a:xfrm>
                    <a:prstGeom prst="rect">
                      <a:avLst/>
                    </a:prstGeom>
                  </pic:spPr>
                </pic:pic>
              </a:graphicData>
            </a:graphic>
          </wp:inline>
        </w:drawing>
      </w:r>
    </w:p>
    <w:p w14:paraId="0C42811F" w14:textId="66524DA1" w:rsidR="003A658E" w:rsidRDefault="003A658E" w:rsidP="004353CF">
      <w:pPr>
        <w:spacing w:line="360" w:lineRule="auto"/>
        <w:pPrChange w:id="286" w:author="Holly Celina Mcqueary" w:date="2019-09-04T14:07:00Z">
          <w:pPr/>
        </w:pPrChange>
      </w:pPr>
      <w:r>
        <w:lastRenderedPageBreak/>
        <w:t>Figure 13: Ratio distribution of all genes for 5 euploid lines from the hybrid ancestor experiment. Red dotted line: average ratio compared to ancestor, black line: ratio of 1 (no change in dose compared to ancestor), green line: ratio of 0.5 compared to ancestor (expected for monosomic genes), magenta line: ratio of 1.5 compared to ancestor (expected for trisomic genes).</w:t>
      </w:r>
    </w:p>
    <w:p w14:paraId="6E6038BB" w14:textId="792B0B45" w:rsidR="003A658E" w:rsidRDefault="00953A16" w:rsidP="004353CF">
      <w:pPr>
        <w:spacing w:line="360" w:lineRule="auto"/>
        <w:pPrChange w:id="287" w:author="Holly Celina Mcqueary" w:date="2019-09-04T14:07:00Z">
          <w:pPr/>
        </w:pPrChange>
      </w:pPr>
      <w:r>
        <w:rPr>
          <w:noProof/>
        </w:rPr>
        <w:drawing>
          <wp:inline distT="0" distB="0" distL="0" distR="0" wp14:anchorId="035C3CF2" wp14:editId="2B7C7584">
            <wp:extent cx="5943600" cy="63709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abSamplesEuploidRatioDistrs.pdf"/>
                    <pic:cNvPicPr/>
                  </pic:nvPicPr>
                  <pic:blipFill>
                    <a:blip r:embed="rId29">
                      <a:extLst>
                        <a:ext uri="{28A0092B-C50C-407E-A947-70E740481C1C}">
                          <a14:useLocalDpi xmlns:a14="http://schemas.microsoft.com/office/drawing/2010/main" val="0"/>
                        </a:ext>
                      </a:extLst>
                    </a:blip>
                    <a:stretch>
                      <a:fillRect/>
                    </a:stretch>
                  </pic:blipFill>
                  <pic:spPr>
                    <a:xfrm>
                      <a:off x="0" y="0"/>
                      <a:ext cx="5943600" cy="6370955"/>
                    </a:xfrm>
                    <a:prstGeom prst="rect">
                      <a:avLst/>
                    </a:prstGeom>
                  </pic:spPr>
                </pic:pic>
              </a:graphicData>
            </a:graphic>
          </wp:inline>
        </w:drawing>
      </w:r>
    </w:p>
    <w:p w14:paraId="7C6D6028" w14:textId="4E403C1E" w:rsidR="003A658E" w:rsidRDefault="003A658E" w:rsidP="004353CF">
      <w:pPr>
        <w:spacing w:line="360" w:lineRule="auto"/>
        <w:pPrChange w:id="288" w:author="Holly Celina Mcqueary" w:date="2019-09-04T14:07:00Z">
          <w:pPr/>
        </w:pPrChange>
      </w:pPr>
      <w:r>
        <w:lastRenderedPageBreak/>
        <w:t>Figure 14: Ratio distribution of all genes for 5 euploid lines from the lab strain ancestor experiment. Red dotted line: average ratio compared to ancestor, black line: ratio of 1 (no change in dose compared to ancestor), green line: ratio of 0.5 compared to ancestor (expected for monosomic genes), magenta line: ratio of 1.5 compared to ancestor (expected for trisomic genes).</w:t>
      </w:r>
    </w:p>
    <w:p w14:paraId="7B619804" w14:textId="77777777" w:rsidR="003A658E" w:rsidRDefault="003A658E" w:rsidP="004353CF">
      <w:pPr>
        <w:spacing w:line="360" w:lineRule="auto"/>
        <w:pPrChange w:id="289" w:author="Holly Celina Mcqueary" w:date="2019-09-04T14:07:00Z">
          <w:pPr/>
        </w:pPrChange>
      </w:pPr>
    </w:p>
    <w:p w14:paraId="5C10FB97" w14:textId="4F4F6995" w:rsidR="00686FFE" w:rsidRDefault="00686FFE" w:rsidP="004353CF">
      <w:pPr>
        <w:spacing w:line="360" w:lineRule="auto"/>
        <w:pPrChange w:id="290" w:author="Holly Celina Mcqueary" w:date="2019-09-04T14:07:00Z">
          <w:pPr/>
        </w:pPrChange>
      </w:pPr>
    </w:p>
    <w:p w14:paraId="34926866" w14:textId="37BDA42A" w:rsidR="0004630B" w:rsidRDefault="0004630B" w:rsidP="004353CF">
      <w:pPr>
        <w:spacing w:line="360" w:lineRule="auto"/>
        <w:pPrChange w:id="291" w:author="Holly Celina Mcqueary" w:date="2019-09-04T14:07:00Z">
          <w:pPr/>
        </w:pPrChange>
      </w:pPr>
    </w:p>
    <w:p w14:paraId="014FA10D" w14:textId="74A8067D" w:rsidR="0004630B" w:rsidRDefault="0004630B" w:rsidP="004353CF">
      <w:pPr>
        <w:spacing w:line="360" w:lineRule="auto"/>
        <w:pPrChange w:id="292" w:author="Holly Celina Mcqueary" w:date="2019-09-04T14:07:00Z">
          <w:pPr/>
        </w:pPrChange>
      </w:pPr>
      <w:r>
        <w:rPr>
          <w:noProof/>
        </w:rPr>
        <w:drawing>
          <wp:inline distT="0" distB="0" distL="0" distR="0" wp14:anchorId="6D0DCE09" wp14:editId="662B552D">
            <wp:extent cx="5943600" cy="42913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romIcisAndTransRatioDistrs.pdf"/>
                    <pic:cNvPicPr/>
                  </pic:nvPicPr>
                  <pic:blipFill>
                    <a:blip r:embed="rId30">
                      <a:extLst>
                        <a:ext uri="{28A0092B-C50C-407E-A947-70E740481C1C}">
                          <a14:useLocalDpi xmlns:a14="http://schemas.microsoft.com/office/drawing/2010/main" val="0"/>
                        </a:ext>
                      </a:extLst>
                    </a:blip>
                    <a:stretch>
                      <a:fillRect/>
                    </a:stretch>
                  </pic:blipFill>
                  <pic:spPr>
                    <a:xfrm>
                      <a:off x="0" y="0"/>
                      <a:ext cx="5943600" cy="4291330"/>
                    </a:xfrm>
                    <a:prstGeom prst="rect">
                      <a:avLst/>
                    </a:prstGeom>
                  </pic:spPr>
                </pic:pic>
              </a:graphicData>
            </a:graphic>
          </wp:inline>
        </w:drawing>
      </w:r>
    </w:p>
    <w:p w14:paraId="7E22BC19" w14:textId="74A64D5B" w:rsidR="00B854B9" w:rsidRDefault="00B854B9" w:rsidP="004353CF">
      <w:pPr>
        <w:spacing w:line="360" w:lineRule="auto"/>
        <w:pPrChange w:id="293" w:author="Holly Celina Mcqueary" w:date="2019-09-04T14:07:00Z">
          <w:pPr/>
        </w:pPrChange>
      </w:pPr>
      <w:r w:rsidRPr="00015D1C">
        <w:rPr>
          <w:b/>
          <w:bCs/>
        </w:rPr>
        <w:t xml:space="preserve">Figure </w:t>
      </w:r>
      <w:r>
        <w:rPr>
          <w:b/>
          <w:bCs/>
        </w:rPr>
        <w:t>15</w:t>
      </w:r>
      <w:r w:rsidRPr="00015D1C">
        <w:rPr>
          <w:b/>
          <w:bCs/>
        </w:rPr>
        <w:t>:</w:t>
      </w:r>
      <w:r>
        <w:t xml:space="preserve"> Ratio distribution of cis and trans genes for three lines aneuploid for chromosome I. Red dotted line: average ratio compared to ancestor, black line: ratio of 1 (no change in dose compared to ancestor), green line: ratio of 0.5 compared to ancestor (expected for monosomic genes), magenta line: ratio of 1.5 compared to ancestor (expected for trisomic genes). </w:t>
      </w:r>
    </w:p>
    <w:p w14:paraId="159C97D8" w14:textId="52A7D3E9" w:rsidR="0004630B" w:rsidRDefault="0004630B" w:rsidP="004353CF">
      <w:pPr>
        <w:spacing w:line="360" w:lineRule="auto"/>
        <w:pPrChange w:id="294" w:author="Holly Celina Mcqueary" w:date="2019-09-04T14:07:00Z">
          <w:pPr/>
        </w:pPrChange>
      </w:pPr>
    </w:p>
    <w:p w14:paraId="20554667" w14:textId="77777777" w:rsidR="00953A16" w:rsidRDefault="0004630B" w:rsidP="004353CF">
      <w:pPr>
        <w:spacing w:line="360" w:lineRule="auto"/>
        <w:rPr>
          <w:b/>
          <w:bCs/>
        </w:rPr>
        <w:pPrChange w:id="295" w:author="Holly Celina Mcqueary" w:date="2019-09-04T14:07:00Z">
          <w:pPr/>
        </w:pPrChange>
      </w:pPr>
      <w:r>
        <w:rPr>
          <w:noProof/>
        </w:rPr>
        <w:lastRenderedPageBreak/>
        <w:drawing>
          <wp:inline distT="0" distB="0" distL="0" distR="0" wp14:anchorId="534E199D" wp14:editId="337513A9">
            <wp:extent cx="3808429" cy="730893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hromVcisTransGenesDistr.pdf"/>
                    <pic:cNvPicPr/>
                  </pic:nvPicPr>
                  <pic:blipFill>
                    <a:blip r:embed="rId31">
                      <a:extLst>
                        <a:ext uri="{28A0092B-C50C-407E-A947-70E740481C1C}">
                          <a14:useLocalDpi xmlns:a14="http://schemas.microsoft.com/office/drawing/2010/main" val="0"/>
                        </a:ext>
                      </a:extLst>
                    </a:blip>
                    <a:stretch>
                      <a:fillRect/>
                    </a:stretch>
                  </pic:blipFill>
                  <pic:spPr>
                    <a:xfrm>
                      <a:off x="0" y="0"/>
                      <a:ext cx="3814697" cy="7320963"/>
                    </a:xfrm>
                    <a:prstGeom prst="rect">
                      <a:avLst/>
                    </a:prstGeom>
                  </pic:spPr>
                </pic:pic>
              </a:graphicData>
            </a:graphic>
          </wp:inline>
        </w:drawing>
      </w:r>
      <w:r w:rsidR="00B854B9" w:rsidRPr="00B854B9">
        <w:rPr>
          <w:b/>
          <w:bCs/>
        </w:rPr>
        <w:t xml:space="preserve"> </w:t>
      </w:r>
    </w:p>
    <w:p w14:paraId="02CAA56F" w14:textId="58ED331D" w:rsidR="00B854B9" w:rsidRDefault="00B854B9" w:rsidP="004353CF">
      <w:pPr>
        <w:spacing w:line="360" w:lineRule="auto"/>
        <w:pPrChange w:id="296" w:author="Holly Celina Mcqueary" w:date="2019-09-04T14:07:00Z">
          <w:pPr/>
        </w:pPrChange>
      </w:pPr>
      <w:r w:rsidRPr="00015D1C">
        <w:rPr>
          <w:b/>
          <w:bCs/>
        </w:rPr>
        <w:t xml:space="preserve">Figure </w:t>
      </w:r>
      <w:r>
        <w:rPr>
          <w:b/>
          <w:bCs/>
        </w:rPr>
        <w:t>16</w:t>
      </w:r>
      <w:r w:rsidRPr="00015D1C">
        <w:rPr>
          <w:b/>
          <w:bCs/>
        </w:rPr>
        <w:t>:</w:t>
      </w:r>
      <w:r>
        <w:t xml:space="preserve"> Ratio distribution of cis and trans genes for four lines aneuploid for chromosome V. Red dotted line: average ratio compared to ancestor, black line: ratio of 1 (no change in dose </w:t>
      </w:r>
      <w:r>
        <w:lastRenderedPageBreak/>
        <w:t xml:space="preserve">compared to ancestor), green line: ratio of 0.5 compared to ancestor (expected for monosomic genes), magenta line: ratio of 1.5 compared to ancestor (expected for trisomic genes). </w:t>
      </w:r>
    </w:p>
    <w:p w14:paraId="1ECEBDDF" w14:textId="14CA84EC" w:rsidR="00FD4C17" w:rsidRDefault="00FD4C17" w:rsidP="004353CF">
      <w:pPr>
        <w:spacing w:line="360" w:lineRule="auto"/>
        <w:pPrChange w:id="297" w:author="Holly Celina Mcqueary" w:date="2019-09-04T14:07:00Z">
          <w:pPr/>
        </w:pPrChange>
      </w:pPr>
      <w:r>
        <w:rPr>
          <w:noProof/>
        </w:rPr>
        <w:drawing>
          <wp:inline distT="0" distB="0" distL="0" distR="0" wp14:anchorId="385A0DC1" wp14:editId="1F4E11B9">
            <wp:extent cx="5943600" cy="54679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romVIIcisTransGenesDistr.pdf"/>
                    <pic:cNvPicPr/>
                  </pic:nvPicPr>
                  <pic:blipFill>
                    <a:blip r:embed="rId32">
                      <a:extLst>
                        <a:ext uri="{28A0092B-C50C-407E-A947-70E740481C1C}">
                          <a14:useLocalDpi xmlns:a14="http://schemas.microsoft.com/office/drawing/2010/main" val="0"/>
                        </a:ext>
                      </a:extLst>
                    </a:blip>
                    <a:stretch>
                      <a:fillRect/>
                    </a:stretch>
                  </pic:blipFill>
                  <pic:spPr>
                    <a:xfrm>
                      <a:off x="0" y="0"/>
                      <a:ext cx="5943600" cy="5467985"/>
                    </a:xfrm>
                    <a:prstGeom prst="rect">
                      <a:avLst/>
                    </a:prstGeom>
                  </pic:spPr>
                </pic:pic>
              </a:graphicData>
            </a:graphic>
          </wp:inline>
        </w:drawing>
      </w:r>
    </w:p>
    <w:p w14:paraId="0B797B99" w14:textId="2CAF11E4" w:rsidR="0004630B" w:rsidRDefault="0004630B" w:rsidP="004353CF">
      <w:pPr>
        <w:spacing w:line="360" w:lineRule="auto"/>
        <w:pPrChange w:id="298" w:author="Holly Celina Mcqueary" w:date="2019-09-04T14:07:00Z">
          <w:pPr/>
        </w:pPrChange>
      </w:pPr>
    </w:p>
    <w:p w14:paraId="571352CB" w14:textId="6EE9ABE6" w:rsidR="00FD4C17" w:rsidRDefault="00FD4C17" w:rsidP="004353CF">
      <w:pPr>
        <w:spacing w:line="360" w:lineRule="auto"/>
        <w:pPrChange w:id="299" w:author="Holly Celina Mcqueary" w:date="2019-09-04T14:07:00Z">
          <w:pPr/>
        </w:pPrChange>
      </w:pPr>
      <w:r w:rsidRPr="00015D1C">
        <w:rPr>
          <w:b/>
          <w:bCs/>
        </w:rPr>
        <w:t xml:space="preserve">Figure </w:t>
      </w:r>
      <w:r>
        <w:rPr>
          <w:b/>
          <w:bCs/>
        </w:rPr>
        <w:t>17</w:t>
      </w:r>
      <w:r w:rsidRPr="00015D1C">
        <w:rPr>
          <w:b/>
          <w:bCs/>
        </w:rPr>
        <w:t>:</w:t>
      </w:r>
      <w:r>
        <w:t xml:space="preserve"> Ratio distribution of cis and trans genes for two lines aneuploid for chromosome VII. Red dotted line: average ratio compared to ancestor, black line: ratio of 1 (no change in dose compared to ancestor), green line: ratio of 0.5 compared to ancestor (expected for monosomic genes), magenta line: ratio of 1.5 compared to ancestor (expected for trisomic genes). </w:t>
      </w:r>
    </w:p>
    <w:p w14:paraId="26FBD349" w14:textId="77777777" w:rsidR="0004630B" w:rsidRDefault="0004630B" w:rsidP="004353CF">
      <w:pPr>
        <w:spacing w:line="360" w:lineRule="auto"/>
        <w:pPrChange w:id="300" w:author="Holly Celina Mcqueary" w:date="2019-09-04T14:07:00Z">
          <w:pPr/>
        </w:pPrChange>
      </w:pPr>
    </w:p>
    <w:p w14:paraId="0A54510C" w14:textId="20DED061" w:rsidR="00CA6FD4" w:rsidRDefault="000A30FB" w:rsidP="004353CF">
      <w:pPr>
        <w:spacing w:line="360" w:lineRule="auto"/>
        <w:pPrChange w:id="301" w:author="Holly Celina Mcqueary" w:date="2019-09-04T14:07:00Z">
          <w:pPr/>
        </w:pPrChange>
      </w:pPr>
      <w:r>
        <w:rPr>
          <w:noProof/>
        </w:rPr>
        <w:lastRenderedPageBreak/>
        <w:drawing>
          <wp:inline distT="0" distB="0" distL="0" distR="0" wp14:anchorId="0F468FA5" wp14:editId="26721157">
            <wp:extent cx="4402318" cy="6155361"/>
            <wp:effectExtent l="0" t="0" r="508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hromIXcisTransGenesDistr.pdf"/>
                    <pic:cNvPicPr/>
                  </pic:nvPicPr>
                  <pic:blipFill>
                    <a:blip r:embed="rId33">
                      <a:extLst>
                        <a:ext uri="{28A0092B-C50C-407E-A947-70E740481C1C}">
                          <a14:useLocalDpi xmlns:a14="http://schemas.microsoft.com/office/drawing/2010/main" val="0"/>
                        </a:ext>
                      </a:extLst>
                    </a:blip>
                    <a:stretch>
                      <a:fillRect/>
                    </a:stretch>
                  </pic:blipFill>
                  <pic:spPr>
                    <a:xfrm>
                      <a:off x="0" y="0"/>
                      <a:ext cx="4405481" cy="6159784"/>
                    </a:xfrm>
                    <a:prstGeom prst="rect">
                      <a:avLst/>
                    </a:prstGeom>
                  </pic:spPr>
                </pic:pic>
              </a:graphicData>
            </a:graphic>
          </wp:inline>
        </w:drawing>
      </w:r>
    </w:p>
    <w:p w14:paraId="58120961" w14:textId="72029F8A" w:rsidR="000A30FB" w:rsidRDefault="000A30FB" w:rsidP="004353CF">
      <w:pPr>
        <w:spacing w:line="360" w:lineRule="auto"/>
        <w:pPrChange w:id="302" w:author="Holly Celina Mcqueary" w:date="2019-09-04T14:07:00Z">
          <w:pPr/>
        </w:pPrChange>
      </w:pPr>
      <w:r w:rsidRPr="00015D1C">
        <w:rPr>
          <w:b/>
          <w:bCs/>
        </w:rPr>
        <w:t xml:space="preserve">Figure </w:t>
      </w:r>
      <w:r>
        <w:rPr>
          <w:b/>
          <w:bCs/>
        </w:rPr>
        <w:t>18</w:t>
      </w:r>
      <w:r w:rsidRPr="00015D1C">
        <w:rPr>
          <w:b/>
          <w:bCs/>
        </w:rPr>
        <w:t>:</w:t>
      </w:r>
      <w:r>
        <w:t xml:space="preserve"> Ratio distribution of cis and trans genes for two lines aneuploid for chromosome IX. Red dotted line: average ratio compared to ancestor, black line: ratio of 1 (no change in dose compared to ancestor), green line: ratio of 0.5 compared to ancestor (expected for monosomic genes), magenta line: ratio of 1.5 compared to ancestor (expected for trisomic genes). </w:t>
      </w:r>
    </w:p>
    <w:p w14:paraId="1EECCD51" w14:textId="77777777" w:rsidR="000A30FB" w:rsidRDefault="000A30FB" w:rsidP="004353CF">
      <w:pPr>
        <w:spacing w:line="360" w:lineRule="auto"/>
        <w:pPrChange w:id="303" w:author="Holly Celina Mcqueary" w:date="2019-09-04T14:07:00Z">
          <w:pPr/>
        </w:pPrChange>
      </w:pPr>
    </w:p>
    <w:p w14:paraId="2B9B0746" w14:textId="0B56BCE1" w:rsidR="000A30FB" w:rsidRDefault="000A30FB" w:rsidP="004353CF">
      <w:pPr>
        <w:spacing w:line="360" w:lineRule="auto"/>
        <w:pPrChange w:id="304" w:author="Holly Celina Mcqueary" w:date="2019-09-04T14:07:00Z">
          <w:pPr/>
        </w:pPrChange>
      </w:pPr>
    </w:p>
    <w:p w14:paraId="1998AD40" w14:textId="7DE0E2DC" w:rsidR="00250787" w:rsidRDefault="00250787" w:rsidP="004353CF">
      <w:pPr>
        <w:spacing w:line="360" w:lineRule="auto"/>
        <w:pPrChange w:id="305" w:author="Holly Celina Mcqueary" w:date="2019-09-04T14:07:00Z">
          <w:pPr/>
        </w:pPrChange>
      </w:pPr>
    </w:p>
    <w:p w14:paraId="376C180B" w14:textId="4732F5B4" w:rsidR="00250787" w:rsidRDefault="00250787" w:rsidP="004353CF">
      <w:pPr>
        <w:spacing w:line="360" w:lineRule="auto"/>
        <w:pPrChange w:id="306" w:author="Holly Celina Mcqueary" w:date="2019-09-04T14:07:00Z">
          <w:pPr/>
        </w:pPrChange>
      </w:pPr>
      <w:r>
        <w:rPr>
          <w:noProof/>
        </w:rPr>
        <w:lastRenderedPageBreak/>
        <w:drawing>
          <wp:inline distT="0" distB="0" distL="0" distR="0" wp14:anchorId="72C67958" wp14:editId="6A8A3357">
            <wp:extent cx="5298393" cy="2727880"/>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romXcisTransGenesDistr.pdf"/>
                    <pic:cNvPicPr/>
                  </pic:nvPicPr>
                  <pic:blipFill>
                    <a:blip r:embed="rId34">
                      <a:extLst>
                        <a:ext uri="{28A0092B-C50C-407E-A947-70E740481C1C}">
                          <a14:useLocalDpi xmlns:a14="http://schemas.microsoft.com/office/drawing/2010/main" val="0"/>
                        </a:ext>
                      </a:extLst>
                    </a:blip>
                    <a:stretch>
                      <a:fillRect/>
                    </a:stretch>
                  </pic:blipFill>
                  <pic:spPr>
                    <a:xfrm>
                      <a:off x="0" y="0"/>
                      <a:ext cx="5305734" cy="2731660"/>
                    </a:xfrm>
                    <a:prstGeom prst="rect">
                      <a:avLst/>
                    </a:prstGeom>
                  </pic:spPr>
                </pic:pic>
              </a:graphicData>
            </a:graphic>
          </wp:inline>
        </w:drawing>
      </w:r>
    </w:p>
    <w:p w14:paraId="17BC72EB" w14:textId="68C8558F" w:rsidR="00250787" w:rsidRDefault="00250787" w:rsidP="004353CF">
      <w:pPr>
        <w:spacing w:line="360" w:lineRule="auto"/>
        <w:pPrChange w:id="307" w:author="Holly Celina Mcqueary" w:date="2019-09-04T14:07:00Z">
          <w:pPr/>
        </w:pPrChange>
      </w:pPr>
      <w:r w:rsidRPr="00015D1C">
        <w:rPr>
          <w:b/>
          <w:bCs/>
        </w:rPr>
        <w:t xml:space="preserve">Figure </w:t>
      </w:r>
      <w:r>
        <w:rPr>
          <w:b/>
          <w:bCs/>
        </w:rPr>
        <w:t>19</w:t>
      </w:r>
      <w:r w:rsidRPr="00015D1C">
        <w:rPr>
          <w:b/>
          <w:bCs/>
        </w:rPr>
        <w:t>:</w:t>
      </w:r>
      <w:r>
        <w:t xml:space="preserve"> Ratio distribution of cis and trans genes for two lines aneuploid for chromosome X. Red dotted line: average ratio compared to ancestor, black line: ratio of 1 (no change in dose compared to ancestor), green line: ratio of 0.5 compared to ancestor (expected for monosomic genes), magenta line: ratio of 1.5 compared to ancestor (expected for trisomic genes). </w:t>
      </w:r>
    </w:p>
    <w:p w14:paraId="0908CB8B" w14:textId="77777777" w:rsidR="00250787" w:rsidRDefault="00250787" w:rsidP="004353CF">
      <w:pPr>
        <w:spacing w:line="360" w:lineRule="auto"/>
        <w:pPrChange w:id="308" w:author="Holly Celina Mcqueary" w:date="2019-09-04T14:07:00Z">
          <w:pPr/>
        </w:pPrChange>
      </w:pPr>
    </w:p>
    <w:p w14:paraId="50A56062" w14:textId="1923B8AF" w:rsidR="00250787" w:rsidRDefault="00DE6819" w:rsidP="004353CF">
      <w:pPr>
        <w:spacing w:line="360" w:lineRule="auto"/>
        <w:pPrChange w:id="309" w:author="Holly Celina Mcqueary" w:date="2019-09-04T14:07:00Z">
          <w:pPr/>
        </w:pPrChange>
      </w:pPr>
      <w:r>
        <w:rPr>
          <w:noProof/>
        </w:rPr>
        <w:lastRenderedPageBreak/>
        <w:drawing>
          <wp:inline distT="0" distB="0" distL="0" distR="0" wp14:anchorId="0A70C79A" wp14:editId="1A2CE3C0">
            <wp:extent cx="5943600" cy="56686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romXIIRatioDists.pdf"/>
                    <pic:cNvPicPr/>
                  </pic:nvPicPr>
                  <pic:blipFill>
                    <a:blip r:embed="rId35">
                      <a:extLst>
                        <a:ext uri="{28A0092B-C50C-407E-A947-70E740481C1C}">
                          <a14:useLocalDpi xmlns:a14="http://schemas.microsoft.com/office/drawing/2010/main" val="0"/>
                        </a:ext>
                      </a:extLst>
                    </a:blip>
                    <a:stretch>
                      <a:fillRect/>
                    </a:stretch>
                  </pic:blipFill>
                  <pic:spPr>
                    <a:xfrm>
                      <a:off x="0" y="0"/>
                      <a:ext cx="5943600" cy="5668645"/>
                    </a:xfrm>
                    <a:prstGeom prst="rect">
                      <a:avLst/>
                    </a:prstGeom>
                  </pic:spPr>
                </pic:pic>
              </a:graphicData>
            </a:graphic>
          </wp:inline>
        </w:drawing>
      </w:r>
    </w:p>
    <w:p w14:paraId="75619754" w14:textId="2E193E90" w:rsidR="00DE6819" w:rsidRDefault="00DE6819" w:rsidP="004353CF">
      <w:pPr>
        <w:spacing w:line="360" w:lineRule="auto"/>
        <w:pPrChange w:id="310" w:author="Holly Celina Mcqueary" w:date="2019-09-04T14:07:00Z">
          <w:pPr/>
        </w:pPrChange>
      </w:pPr>
      <w:r w:rsidRPr="00015D1C">
        <w:rPr>
          <w:b/>
          <w:bCs/>
        </w:rPr>
        <w:t xml:space="preserve">Figure </w:t>
      </w:r>
      <w:r>
        <w:rPr>
          <w:b/>
          <w:bCs/>
        </w:rPr>
        <w:t>20</w:t>
      </w:r>
      <w:r w:rsidRPr="00015D1C">
        <w:rPr>
          <w:b/>
          <w:bCs/>
        </w:rPr>
        <w:t>:</w:t>
      </w:r>
      <w:r>
        <w:t xml:space="preserve"> Ratio distribution of cis and trans genes for two lines aneuploid for chromosome XII. Red dotted line: average ratio compared to ancestor, black line: ratio of 1 (no change in dose compared to ancestor), green line: ratio of 0.5 compared to ancestor (expected for monosomic genes), magenta line: ratio of 1.5 compared to ancestor (expected for trisomic genes). </w:t>
      </w:r>
    </w:p>
    <w:p w14:paraId="04A12176" w14:textId="41959FD1" w:rsidR="00DE6819" w:rsidRDefault="00DE6819" w:rsidP="004353CF">
      <w:pPr>
        <w:spacing w:line="360" w:lineRule="auto"/>
        <w:pPrChange w:id="311" w:author="Holly Celina Mcqueary" w:date="2019-09-04T14:07:00Z">
          <w:pPr/>
        </w:pPrChange>
      </w:pPr>
    </w:p>
    <w:p w14:paraId="2420DD15" w14:textId="0056F5BE" w:rsidR="004E6D8E" w:rsidRDefault="004E6D8E" w:rsidP="004353CF">
      <w:pPr>
        <w:spacing w:line="360" w:lineRule="auto"/>
        <w:pPrChange w:id="312" w:author="Holly Celina Mcqueary" w:date="2019-09-04T14:07:00Z">
          <w:pPr/>
        </w:pPrChange>
      </w:pPr>
      <w:r>
        <w:rPr>
          <w:noProof/>
        </w:rPr>
        <w:lastRenderedPageBreak/>
        <w:drawing>
          <wp:inline distT="0" distB="0" distL="0" distR="0" wp14:anchorId="231E3C56" wp14:editId="28FE0E6B">
            <wp:extent cx="5943600" cy="5627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hromXIVRatioDists.pdf"/>
                    <pic:cNvPicPr/>
                  </pic:nvPicPr>
                  <pic:blipFill>
                    <a:blip r:embed="rId36">
                      <a:extLst>
                        <a:ext uri="{28A0092B-C50C-407E-A947-70E740481C1C}">
                          <a14:useLocalDpi xmlns:a14="http://schemas.microsoft.com/office/drawing/2010/main" val="0"/>
                        </a:ext>
                      </a:extLst>
                    </a:blip>
                    <a:stretch>
                      <a:fillRect/>
                    </a:stretch>
                  </pic:blipFill>
                  <pic:spPr>
                    <a:xfrm>
                      <a:off x="0" y="0"/>
                      <a:ext cx="5943600" cy="5627370"/>
                    </a:xfrm>
                    <a:prstGeom prst="rect">
                      <a:avLst/>
                    </a:prstGeom>
                  </pic:spPr>
                </pic:pic>
              </a:graphicData>
            </a:graphic>
          </wp:inline>
        </w:drawing>
      </w:r>
    </w:p>
    <w:p w14:paraId="78D9991C" w14:textId="599CEE08" w:rsidR="004E6D8E" w:rsidRDefault="004E6D8E" w:rsidP="004353CF">
      <w:pPr>
        <w:spacing w:line="360" w:lineRule="auto"/>
        <w:pPrChange w:id="313" w:author="Holly Celina Mcqueary" w:date="2019-09-04T14:07:00Z">
          <w:pPr/>
        </w:pPrChange>
      </w:pPr>
      <w:r w:rsidRPr="00015D1C">
        <w:rPr>
          <w:b/>
          <w:bCs/>
        </w:rPr>
        <w:t xml:space="preserve">Figure </w:t>
      </w:r>
      <w:r>
        <w:rPr>
          <w:b/>
          <w:bCs/>
        </w:rPr>
        <w:t>2</w:t>
      </w:r>
      <w:r w:rsidR="00486FC7">
        <w:rPr>
          <w:b/>
          <w:bCs/>
        </w:rPr>
        <w:t>1</w:t>
      </w:r>
      <w:r w:rsidRPr="00015D1C">
        <w:rPr>
          <w:b/>
          <w:bCs/>
        </w:rPr>
        <w:t>:</w:t>
      </w:r>
      <w:r>
        <w:t xml:space="preserve"> Ratio distribution of cis and trans genes for two lines aneuploid for chromosome XIV. Red dotted line: average ratio compared to ancestor, black line: ratio of 1 (no change in dose compared to ancestor), green line: ratio of 0.5 compared to ancestor (expected for monosomic genes), magenta line: ratio of 1.5 compared to ancestor (expected for trisomic genes). </w:t>
      </w:r>
    </w:p>
    <w:p w14:paraId="770355C2" w14:textId="1867E3DB" w:rsidR="00DE6819" w:rsidRDefault="00486FC7" w:rsidP="004353CF">
      <w:pPr>
        <w:spacing w:line="360" w:lineRule="auto"/>
        <w:pPrChange w:id="314" w:author="Holly Celina Mcqueary" w:date="2019-09-04T14:07:00Z">
          <w:pPr/>
        </w:pPrChange>
      </w:pPr>
      <w:r>
        <w:rPr>
          <w:noProof/>
        </w:rPr>
        <w:lastRenderedPageBreak/>
        <w:drawing>
          <wp:inline distT="0" distB="0" distL="0" distR="0" wp14:anchorId="7C578F48" wp14:editId="3C1CC753">
            <wp:extent cx="5943600" cy="27279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hromXVRatioDistrs.pdf"/>
                    <pic:cNvPicPr/>
                  </pic:nvPicPr>
                  <pic:blipFill>
                    <a:blip r:embed="rId37">
                      <a:extLst>
                        <a:ext uri="{28A0092B-C50C-407E-A947-70E740481C1C}">
                          <a14:useLocalDpi xmlns:a14="http://schemas.microsoft.com/office/drawing/2010/main" val="0"/>
                        </a:ext>
                      </a:extLst>
                    </a:blip>
                    <a:stretch>
                      <a:fillRect/>
                    </a:stretch>
                  </pic:blipFill>
                  <pic:spPr>
                    <a:xfrm>
                      <a:off x="0" y="0"/>
                      <a:ext cx="5943600" cy="2727960"/>
                    </a:xfrm>
                    <a:prstGeom prst="rect">
                      <a:avLst/>
                    </a:prstGeom>
                  </pic:spPr>
                </pic:pic>
              </a:graphicData>
            </a:graphic>
          </wp:inline>
        </w:drawing>
      </w:r>
    </w:p>
    <w:p w14:paraId="17B03E72" w14:textId="4D083B79" w:rsidR="00486FC7" w:rsidRDefault="00486FC7" w:rsidP="004353CF">
      <w:pPr>
        <w:spacing w:line="360" w:lineRule="auto"/>
        <w:pPrChange w:id="315" w:author="Holly Celina Mcqueary" w:date="2019-09-04T14:07:00Z">
          <w:pPr/>
        </w:pPrChange>
      </w:pPr>
      <w:r w:rsidRPr="00015D1C">
        <w:rPr>
          <w:b/>
          <w:bCs/>
        </w:rPr>
        <w:t xml:space="preserve">Figure </w:t>
      </w:r>
      <w:r>
        <w:rPr>
          <w:b/>
          <w:bCs/>
        </w:rPr>
        <w:t>22</w:t>
      </w:r>
      <w:r w:rsidRPr="00015D1C">
        <w:rPr>
          <w:b/>
          <w:bCs/>
        </w:rPr>
        <w:t>:</w:t>
      </w:r>
      <w:r>
        <w:t xml:space="preserve"> Ratio distribution of cis and trans genes for one sample aneuploid for chromosome XV. Red dotted line: average ratio compared to ancestor, black line: ratio of 1 (no change in dose compared to ancestor), green line: ratio of 0.5 compared to ancestor (expected for monosomic genes), magenta line: ratio of 1.5 compared to ancestor (expected for trisomic genes). </w:t>
      </w:r>
    </w:p>
    <w:p w14:paraId="649D1835" w14:textId="099BE450" w:rsidR="00486FC7" w:rsidRDefault="001F7CF1" w:rsidP="004353CF">
      <w:pPr>
        <w:spacing w:line="360" w:lineRule="auto"/>
        <w:pPrChange w:id="316" w:author="Holly Celina Mcqueary" w:date="2019-09-04T14:07:00Z">
          <w:pPr/>
        </w:pPrChange>
      </w:pPr>
      <w:r>
        <w:rPr>
          <w:noProof/>
        </w:rPr>
        <w:lastRenderedPageBreak/>
        <w:drawing>
          <wp:inline distT="0" distB="0" distL="0" distR="0" wp14:anchorId="715FDC2C" wp14:editId="7C8A5F65">
            <wp:extent cx="5943600" cy="58007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hromXVIRatioDistrs.pdf"/>
                    <pic:cNvPicPr/>
                  </pic:nvPicPr>
                  <pic:blipFill>
                    <a:blip r:embed="rId38">
                      <a:extLst>
                        <a:ext uri="{28A0092B-C50C-407E-A947-70E740481C1C}">
                          <a14:useLocalDpi xmlns:a14="http://schemas.microsoft.com/office/drawing/2010/main" val="0"/>
                        </a:ext>
                      </a:extLst>
                    </a:blip>
                    <a:stretch>
                      <a:fillRect/>
                    </a:stretch>
                  </pic:blipFill>
                  <pic:spPr>
                    <a:xfrm>
                      <a:off x="0" y="0"/>
                      <a:ext cx="5943600" cy="5800725"/>
                    </a:xfrm>
                    <a:prstGeom prst="rect">
                      <a:avLst/>
                    </a:prstGeom>
                  </pic:spPr>
                </pic:pic>
              </a:graphicData>
            </a:graphic>
          </wp:inline>
        </w:drawing>
      </w:r>
    </w:p>
    <w:p w14:paraId="27B7A718" w14:textId="65B600A3" w:rsidR="001F7CF1" w:rsidRDefault="001F7CF1" w:rsidP="004353CF">
      <w:pPr>
        <w:spacing w:line="360" w:lineRule="auto"/>
        <w:pPrChange w:id="317" w:author="Holly Celina Mcqueary" w:date="2019-09-04T14:07:00Z">
          <w:pPr/>
        </w:pPrChange>
      </w:pPr>
      <w:r w:rsidRPr="00015D1C">
        <w:rPr>
          <w:b/>
          <w:bCs/>
        </w:rPr>
        <w:t xml:space="preserve">Figure </w:t>
      </w:r>
      <w:r>
        <w:rPr>
          <w:b/>
          <w:bCs/>
        </w:rPr>
        <w:t>23</w:t>
      </w:r>
      <w:r w:rsidRPr="00015D1C">
        <w:rPr>
          <w:b/>
          <w:bCs/>
        </w:rPr>
        <w:t>:</w:t>
      </w:r>
      <w:r>
        <w:t xml:space="preserve"> Ratio distribution of cis and trans genes for two lines aneuploid for chromosome XVI. Red dotted line: average ratio compared to ancestor, black line: ratio of 1 (no change in dose compared to ancestor), green line: ratio of 0.5 compared to ancestor (expected for monosomic genes), magenta line: ratio of 1.5 compared to ancestor (expected for trisomic genes). </w:t>
      </w:r>
    </w:p>
    <w:p w14:paraId="3C927BFF" w14:textId="77777777" w:rsidR="001F7CF1" w:rsidRDefault="001F7CF1" w:rsidP="004353CF">
      <w:pPr>
        <w:spacing w:line="360" w:lineRule="auto"/>
        <w:pPrChange w:id="318" w:author="Holly Celina Mcqueary" w:date="2019-09-04T14:07:00Z">
          <w:pPr/>
        </w:pPrChange>
      </w:pPr>
    </w:p>
    <w:p w14:paraId="0CF28BAA" w14:textId="5C8501DA" w:rsidR="00DE6819" w:rsidRDefault="00985EE6" w:rsidP="004353CF">
      <w:pPr>
        <w:spacing w:line="360" w:lineRule="auto"/>
        <w:pPrChange w:id="319" w:author="Holly Celina Mcqueary" w:date="2019-09-04T14:07:00Z">
          <w:pPr/>
        </w:pPrChange>
      </w:pPr>
      <w:r>
        <w:rPr>
          <w:noProof/>
        </w:rPr>
        <w:lastRenderedPageBreak/>
        <w:drawing>
          <wp:inline distT="0" distB="0" distL="0" distR="0" wp14:anchorId="1B603BFE" wp14:editId="3C7C900B">
            <wp:extent cx="5943600" cy="3966210"/>
            <wp:effectExtent l="0" t="0" r="12700" b="8890"/>
            <wp:docPr id="28" name="Chart 28">
              <a:extLst xmlns:a="http://schemas.openxmlformats.org/drawingml/2006/main">
                <a:ext uri="{FF2B5EF4-FFF2-40B4-BE49-F238E27FC236}">
                  <a16:creationId xmlns:a16="http://schemas.microsoft.com/office/drawing/2014/main" id="{37EFC732-60DC-D94D-A41F-CF54777D1C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75A4FA3C" w14:textId="677A1867" w:rsidR="00985EE6" w:rsidRDefault="00985EE6" w:rsidP="004353CF">
      <w:pPr>
        <w:spacing w:line="360" w:lineRule="auto"/>
        <w:pPrChange w:id="320" w:author="Holly Celina Mcqueary" w:date="2019-09-04T14:07:00Z">
          <w:pPr/>
        </w:pPrChange>
      </w:pPr>
      <w:r w:rsidRPr="000A2DAA">
        <w:rPr>
          <w:b/>
          <w:bCs/>
        </w:rPr>
        <w:t>Figure 24:</w:t>
      </w:r>
      <w:r>
        <w:t xml:space="preserve"> Plot indicating the average number of differentially expressed environmental response (ESR) genes in the aneuploid lines, arranged by chromosome. Plot also indicates the number of shared ESR genes between samples that are aneuploid for the same chromosome (genetic background and ploidy not taken into account). </w:t>
      </w:r>
      <w:r w:rsidR="000A2DAA">
        <w:t xml:space="preserve">Chromosomes with no bars were not sampled in our analyses. </w:t>
      </w:r>
    </w:p>
    <w:p w14:paraId="6F85ED00" w14:textId="77777777" w:rsidR="000A2DAA" w:rsidRDefault="000A2DAA" w:rsidP="004353CF">
      <w:pPr>
        <w:spacing w:line="360" w:lineRule="auto"/>
        <w:pPrChange w:id="321" w:author="Holly Celina Mcqueary" w:date="2019-09-04T14:07:00Z">
          <w:pPr/>
        </w:pPrChange>
      </w:pPr>
    </w:p>
    <w:p w14:paraId="52B411DD" w14:textId="77777777" w:rsidR="00394CAF" w:rsidRPr="00394CAF" w:rsidRDefault="00CA6FD4" w:rsidP="004353CF">
      <w:pPr>
        <w:pStyle w:val="EndNoteBibliography"/>
        <w:spacing w:line="360" w:lineRule="auto"/>
        <w:rPr>
          <w:noProof/>
        </w:rPr>
        <w:pPrChange w:id="322" w:author="Holly Celina Mcqueary" w:date="2019-09-04T14:07:00Z">
          <w:pPr>
            <w:pStyle w:val="EndNoteBibliography"/>
          </w:pPr>
        </w:pPrChange>
      </w:pPr>
      <w:r>
        <w:fldChar w:fldCharType="begin"/>
      </w:r>
      <w:r>
        <w:instrText xml:space="preserve"> ADDIN EN.REFLIST </w:instrText>
      </w:r>
      <w:r>
        <w:fldChar w:fldCharType="separate"/>
      </w:r>
      <w:r w:rsidR="00394CAF" w:rsidRPr="00394CAF">
        <w:rPr>
          <w:noProof/>
        </w:rPr>
        <w:t>Gasch, A. P., P. T. Spellman, C. M. Kao, O. Carmel-Harel, M. B. Eisen</w:t>
      </w:r>
      <w:r w:rsidR="00394CAF" w:rsidRPr="00394CAF">
        <w:rPr>
          <w:i/>
          <w:noProof/>
        </w:rPr>
        <w:t xml:space="preserve"> et al.</w:t>
      </w:r>
      <w:r w:rsidR="00394CAF" w:rsidRPr="00394CAF">
        <w:rPr>
          <w:noProof/>
        </w:rPr>
        <w:t>, 2000 Genomic expression programs in the response of yeast cells to environmental changes. Molecular biology of the cell 11</w:t>
      </w:r>
      <w:r w:rsidR="00394CAF" w:rsidRPr="00394CAF">
        <w:rPr>
          <w:b/>
          <w:noProof/>
        </w:rPr>
        <w:t>:</w:t>
      </w:r>
      <w:r w:rsidR="00394CAF" w:rsidRPr="00394CAF">
        <w:rPr>
          <w:noProof/>
        </w:rPr>
        <w:t xml:space="preserve"> 4241-4257.</w:t>
      </w:r>
    </w:p>
    <w:p w14:paraId="3A9B050C" w14:textId="77777777" w:rsidR="00394CAF" w:rsidRPr="00394CAF" w:rsidRDefault="00394CAF" w:rsidP="004353CF">
      <w:pPr>
        <w:pStyle w:val="EndNoteBibliography"/>
        <w:spacing w:line="360" w:lineRule="auto"/>
        <w:ind w:left="720" w:hanging="720"/>
        <w:rPr>
          <w:noProof/>
        </w:rPr>
        <w:pPrChange w:id="323" w:author="Holly Celina Mcqueary" w:date="2019-09-04T14:07:00Z">
          <w:pPr>
            <w:pStyle w:val="EndNoteBibliography"/>
            <w:ind w:left="720" w:hanging="720"/>
          </w:pPr>
        </w:pPrChange>
      </w:pPr>
      <w:r w:rsidRPr="00394CAF">
        <w:rPr>
          <w:noProof/>
        </w:rPr>
        <w:t>Kumaran, R., S.-Y. Yang and J.-Y. Leu, 2013 Characterization of chromosome stability in diploid, polyploid and hybrid yeast cells. PLoS One 8</w:t>
      </w:r>
      <w:r w:rsidRPr="00394CAF">
        <w:rPr>
          <w:b/>
          <w:noProof/>
        </w:rPr>
        <w:t>:</w:t>
      </w:r>
      <w:r w:rsidRPr="00394CAF">
        <w:rPr>
          <w:noProof/>
        </w:rPr>
        <w:t xml:space="preserve"> e68094.</w:t>
      </w:r>
    </w:p>
    <w:p w14:paraId="759A1AE0" w14:textId="5479F3F4" w:rsidR="00394CAF" w:rsidRPr="00394CAF" w:rsidRDefault="00394CAF" w:rsidP="004353CF">
      <w:pPr>
        <w:pStyle w:val="EndNoteBibliography"/>
        <w:spacing w:line="360" w:lineRule="auto"/>
        <w:ind w:left="720" w:hanging="720"/>
        <w:rPr>
          <w:noProof/>
        </w:rPr>
        <w:pPrChange w:id="324" w:author="Holly Celina Mcqueary" w:date="2019-09-04T14:07:00Z">
          <w:pPr>
            <w:pStyle w:val="EndNoteBibliography"/>
            <w:ind w:left="720" w:hanging="720"/>
          </w:pPr>
        </w:pPrChange>
      </w:pPr>
      <w:r w:rsidRPr="00394CAF">
        <w:rPr>
          <w:noProof/>
        </w:rPr>
        <w:t>Marinoni, G., M. Manuel, R. F. Petersen, J. Hvidtfeldt, P. Sulo</w:t>
      </w:r>
      <w:r w:rsidRPr="00394CAF">
        <w:rPr>
          <w:i/>
          <w:noProof/>
        </w:rPr>
        <w:t xml:space="preserve"> et al.</w:t>
      </w:r>
      <w:r w:rsidRPr="00394CAF">
        <w:rPr>
          <w:noProof/>
        </w:rPr>
        <w:t>, 1999 Horizontal transfer of genetic material amongSaccharomyces yeasts. Journal of Bacteriology 181</w:t>
      </w:r>
      <w:r w:rsidRPr="00394CAF">
        <w:rPr>
          <w:b/>
          <w:noProof/>
        </w:rPr>
        <w:t>:</w:t>
      </w:r>
      <w:r w:rsidRPr="00394CAF">
        <w:rPr>
          <w:noProof/>
        </w:rPr>
        <w:t xml:space="preserve"> 6488-6496.</w:t>
      </w:r>
    </w:p>
    <w:p w14:paraId="0FD7C77B" w14:textId="77777777" w:rsidR="00394CAF" w:rsidRPr="00394CAF" w:rsidRDefault="00394CAF" w:rsidP="004353CF">
      <w:pPr>
        <w:pStyle w:val="EndNoteBibliography"/>
        <w:spacing w:line="360" w:lineRule="auto"/>
        <w:ind w:left="720" w:hanging="720"/>
        <w:rPr>
          <w:noProof/>
        </w:rPr>
        <w:pPrChange w:id="325" w:author="Holly Celina Mcqueary" w:date="2019-09-04T14:07:00Z">
          <w:pPr>
            <w:pStyle w:val="EndNoteBibliography"/>
            <w:ind w:left="720" w:hanging="720"/>
          </w:pPr>
        </w:pPrChange>
      </w:pPr>
      <w:r w:rsidRPr="00394CAF">
        <w:rPr>
          <w:noProof/>
        </w:rPr>
        <w:t>Mulla, W., J. Zhu and R. Li, 2014 Yeast: a simple model system to study complex phenomena of aneuploidy. FEMS microbiology reviews 38</w:t>
      </w:r>
      <w:r w:rsidRPr="00394CAF">
        <w:rPr>
          <w:b/>
          <w:noProof/>
        </w:rPr>
        <w:t>:</w:t>
      </w:r>
      <w:r w:rsidRPr="00394CAF">
        <w:rPr>
          <w:noProof/>
        </w:rPr>
        <w:t xml:space="preserve"> 201-212.</w:t>
      </w:r>
    </w:p>
    <w:p w14:paraId="4A65DF58" w14:textId="77777777" w:rsidR="00394CAF" w:rsidRPr="00394CAF" w:rsidRDefault="00394CAF" w:rsidP="004353CF">
      <w:pPr>
        <w:pStyle w:val="EndNoteBibliography"/>
        <w:spacing w:line="360" w:lineRule="auto"/>
        <w:ind w:left="720" w:hanging="720"/>
        <w:rPr>
          <w:noProof/>
        </w:rPr>
        <w:pPrChange w:id="326" w:author="Holly Celina Mcqueary" w:date="2019-09-04T14:07:00Z">
          <w:pPr>
            <w:pStyle w:val="EndNoteBibliography"/>
            <w:ind w:left="720" w:hanging="720"/>
          </w:pPr>
        </w:pPrChange>
      </w:pPr>
      <w:r w:rsidRPr="00394CAF">
        <w:rPr>
          <w:noProof/>
        </w:rPr>
        <w:lastRenderedPageBreak/>
        <w:t>Osley, M. A., and L. M. Hereford, 1981 Yeast histone genes show dosage compensation. Cell 24</w:t>
      </w:r>
      <w:r w:rsidRPr="00394CAF">
        <w:rPr>
          <w:b/>
          <w:noProof/>
        </w:rPr>
        <w:t>:</w:t>
      </w:r>
      <w:r w:rsidRPr="00394CAF">
        <w:rPr>
          <w:noProof/>
        </w:rPr>
        <w:t xml:space="preserve"> 377-384.</w:t>
      </w:r>
    </w:p>
    <w:p w14:paraId="375E4927" w14:textId="77777777" w:rsidR="00394CAF" w:rsidRPr="00394CAF" w:rsidRDefault="00394CAF" w:rsidP="004353CF">
      <w:pPr>
        <w:pStyle w:val="EndNoteBibliography"/>
        <w:spacing w:line="360" w:lineRule="auto"/>
        <w:ind w:left="720" w:hanging="720"/>
        <w:rPr>
          <w:noProof/>
        </w:rPr>
        <w:pPrChange w:id="327" w:author="Holly Celina Mcqueary" w:date="2019-09-04T14:07:00Z">
          <w:pPr>
            <w:pStyle w:val="EndNoteBibliography"/>
            <w:ind w:left="720" w:hanging="720"/>
          </w:pPr>
        </w:pPrChange>
      </w:pPr>
      <w:r w:rsidRPr="00394CAF">
        <w:rPr>
          <w:noProof/>
        </w:rPr>
        <w:t>Peter R. Eriksson, D. G., V. Nagarajavel, and David J. Clark, 2012 Regulation of Histone Gene Expression in Budding Yeast. Genetics 191</w:t>
      </w:r>
      <w:r w:rsidRPr="00394CAF">
        <w:rPr>
          <w:b/>
          <w:noProof/>
        </w:rPr>
        <w:t>:</w:t>
      </w:r>
      <w:r w:rsidRPr="00394CAF">
        <w:rPr>
          <w:noProof/>
        </w:rPr>
        <w:t xml:space="preserve"> 7-20.</w:t>
      </w:r>
    </w:p>
    <w:p w14:paraId="44AC6027" w14:textId="77777777" w:rsidR="00394CAF" w:rsidRPr="00394CAF" w:rsidRDefault="00394CAF" w:rsidP="004353CF">
      <w:pPr>
        <w:pStyle w:val="EndNoteBibliography"/>
        <w:spacing w:line="360" w:lineRule="auto"/>
        <w:ind w:left="720" w:hanging="720"/>
        <w:rPr>
          <w:noProof/>
        </w:rPr>
        <w:pPrChange w:id="328" w:author="Holly Celina Mcqueary" w:date="2019-09-04T14:07:00Z">
          <w:pPr>
            <w:pStyle w:val="EndNoteBibliography"/>
            <w:ind w:left="720" w:hanging="720"/>
          </w:pPr>
        </w:pPrChange>
      </w:pPr>
      <w:r w:rsidRPr="00394CAF">
        <w:rPr>
          <w:noProof/>
        </w:rPr>
        <w:t>Torres, E. M., N. Dephoure, A. Panneerselvam, C. M. Tucker, C. A. Whittaker</w:t>
      </w:r>
      <w:r w:rsidRPr="00394CAF">
        <w:rPr>
          <w:i/>
          <w:noProof/>
        </w:rPr>
        <w:t xml:space="preserve"> et al.</w:t>
      </w:r>
      <w:r w:rsidRPr="00394CAF">
        <w:rPr>
          <w:noProof/>
        </w:rPr>
        <w:t>, 2010 Identification of aneuploidy-tolerating mutations. Cell 143</w:t>
      </w:r>
      <w:r w:rsidRPr="00394CAF">
        <w:rPr>
          <w:b/>
          <w:noProof/>
        </w:rPr>
        <w:t>:</w:t>
      </w:r>
      <w:r w:rsidRPr="00394CAF">
        <w:rPr>
          <w:noProof/>
        </w:rPr>
        <w:t xml:space="preserve"> 71-83.</w:t>
      </w:r>
    </w:p>
    <w:p w14:paraId="02C387B3" w14:textId="77777777" w:rsidR="00394CAF" w:rsidRPr="00394CAF" w:rsidRDefault="00394CAF" w:rsidP="004353CF">
      <w:pPr>
        <w:pStyle w:val="EndNoteBibliography"/>
        <w:spacing w:line="360" w:lineRule="auto"/>
        <w:ind w:left="720" w:hanging="720"/>
        <w:rPr>
          <w:noProof/>
        </w:rPr>
        <w:pPrChange w:id="329" w:author="Holly Celina Mcqueary" w:date="2019-09-04T14:07:00Z">
          <w:pPr>
            <w:pStyle w:val="EndNoteBibliography"/>
            <w:ind w:left="720" w:hanging="720"/>
          </w:pPr>
        </w:pPrChange>
      </w:pPr>
      <w:r w:rsidRPr="00394CAF">
        <w:rPr>
          <w:noProof/>
        </w:rPr>
        <w:t>Zhu, Y. O., M. L. Siegal, D. W. Hall and D. A. Petrov, 2014 Precise estimates of mutation rate and spectrum in yeast. Proceedings of the National Academy of Sciences 111</w:t>
      </w:r>
      <w:r w:rsidRPr="00394CAF">
        <w:rPr>
          <w:b/>
          <w:noProof/>
        </w:rPr>
        <w:t>:</w:t>
      </w:r>
      <w:r w:rsidRPr="00394CAF">
        <w:rPr>
          <w:noProof/>
        </w:rPr>
        <w:t xml:space="preserve"> E2310-E2318.</w:t>
      </w:r>
    </w:p>
    <w:p w14:paraId="577FD009" w14:textId="77777777" w:rsidR="00394CAF" w:rsidRPr="00394CAF" w:rsidRDefault="00394CAF" w:rsidP="004353CF">
      <w:pPr>
        <w:pStyle w:val="EndNoteBibliography"/>
        <w:spacing w:line="360" w:lineRule="auto"/>
        <w:ind w:left="720" w:hanging="720"/>
        <w:rPr>
          <w:noProof/>
        </w:rPr>
        <w:pPrChange w:id="330" w:author="Holly Celina Mcqueary" w:date="2019-09-04T14:07:00Z">
          <w:pPr>
            <w:pStyle w:val="EndNoteBibliography"/>
            <w:ind w:left="720" w:hanging="720"/>
          </w:pPr>
        </w:pPrChange>
      </w:pPr>
      <w:r w:rsidRPr="00394CAF">
        <w:rPr>
          <w:noProof/>
        </w:rPr>
        <w:t>Zillikens, M. C., S. Demissie, Y. H. Hsu, L. M. Yerges-Armstrong, W. C. Chou</w:t>
      </w:r>
      <w:r w:rsidRPr="00394CAF">
        <w:rPr>
          <w:i/>
          <w:noProof/>
        </w:rPr>
        <w:t xml:space="preserve"> et al.</w:t>
      </w:r>
      <w:r w:rsidRPr="00394CAF">
        <w:rPr>
          <w:noProof/>
        </w:rPr>
        <w:t>, 2017 Erratum: Large meta-analysis of genome-wide association studies identifies five loci for lean body mass. Nat Commun 8</w:t>
      </w:r>
      <w:r w:rsidRPr="00394CAF">
        <w:rPr>
          <w:b/>
          <w:noProof/>
        </w:rPr>
        <w:t>:</w:t>
      </w:r>
      <w:r w:rsidRPr="00394CAF">
        <w:rPr>
          <w:noProof/>
        </w:rPr>
        <w:t xml:space="preserve"> 1414.</w:t>
      </w:r>
    </w:p>
    <w:p w14:paraId="5A3CB9A1" w14:textId="15514CCA" w:rsidR="004F7BC0" w:rsidRDefault="00CA6FD4" w:rsidP="004353CF">
      <w:pPr>
        <w:spacing w:line="360" w:lineRule="auto"/>
        <w:pPrChange w:id="331" w:author="Holly Celina Mcqueary" w:date="2019-09-04T14:07:00Z">
          <w:pPr/>
        </w:pPrChange>
      </w:pPr>
      <w:r>
        <w:fldChar w:fldCharType="end"/>
      </w:r>
    </w:p>
    <w:sectPr w:rsidR="004F7BC0" w:rsidSect="009D432F">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 w:author="Dave Hall" w:date="2019-08-20T08:49:00Z" w:initials="DWH">
    <w:p w14:paraId="52D262EA" w14:textId="657331AA" w:rsidR="005E0C06" w:rsidRDefault="005E0C06">
      <w:pPr>
        <w:pStyle w:val="CommentText"/>
      </w:pPr>
      <w:r>
        <w:rPr>
          <w:rStyle w:val="CommentReference"/>
        </w:rPr>
        <w:annotationRef/>
      </w:r>
      <w:r>
        <w:t>Not sure a figure is needed for this result. Maybe a table?</w:t>
      </w:r>
    </w:p>
  </w:comment>
  <w:comment w:id="9" w:author="Holly Celina Mcqueary" w:date="2019-06-14T12:58:00Z" w:initials="HCM">
    <w:p w14:paraId="78A868B2" w14:textId="388852BD" w:rsidR="005E0C06" w:rsidRDefault="005E0C06" w:rsidP="001076C4">
      <w:pPr>
        <w:pStyle w:val="CommentText"/>
      </w:pPr>
      <w:r>
        <w:rPr>
          <w:rStyle w:val="CommentReference"/>
        </w:rPr>
        <w:annotationRef/>
      </w:r>
      <w:r>
        <w:t>Tie this into my data somehow – calculate rate of aneuploidy specifically for chromosome v?</w:t>
      </w:r>
    </w:p>
  </w:comment>
  <w:comment w:id="10" w:author="Dave Hall" w:date="2019-08-20T08:50:00Z" w:initials="DWH">
    <w:p w14:paraId="77395432" w14:textId="355B6976" w:rsidR="005E0C06" w:rsidRDefault="005E0C06">
      <w:pPr>
        <w:pStyle w:val="CommentText"/>
      </w:pPr>
      <w:r>
        <w:rPr>
          <w:rStyle w:val="CommentReference"/>
        </w:rPr>
        <w:annotationRef/>
      </w:r>
      <w:r>
        <w:t xml:space="preserve">Indeed. We could calculate the rate for chromosome V directly. In addition, a consideration of the rate across </w:t>
      </w:r>
      <w:proofErr w:type="spellStart"/>
      <w:r>
        <w:t>chromsooems</w:t>
      </w:r>
      <w:proofErr w:type="spellEnd"/>
      <w:r>
        <w:t xml:space="preserve"> might be worth </w:t>
      </w:r>
      <w:proofErr w:type="spellStart"/>
      <w:r>
        <w:t>dioscussing</w:t>
      </w:r>
      <w:proofErr w:type="spellEnd"/>
      <w:r>
        <w:t xml:space="preserve">. Do you think all chromosomes can be trisomic? Are </w:t>
      </w:r>
      <w:proofErr w:type="spellStart"/>
      <w:r>
        <w:t>spome</w:t>
      </w:r>
      <w:proofErr w:type="spellEnd"/>
      <w:r>
        <w:t xml:space="preserve"> better </w:t>
      </w:r>
      <w:proofErr w:type="spellStart"/>
      <w:r>
        <w:t>toelrated</w:t>
      </w:r>
      <w:proofErr w:type="spellEnd"/>
      <w:r>
        <w:t xml:space="preserve"> than others (and thus detected at higher frequency)? Maybe come up with a distribution assuming chromosome identity does not matter and use rate to calculate a Poisson expectation for number of chromosomes with 0, 1, 2, </w:t>
      </w:r>
      <w:proofErr w:type="spellStart"/>
      <w:r>
        <w:t>etc</w:t>
      </w:r>
      <w:proofErr w:type="spellEnd"/>
      <w:r>
        <w:t xml:space="preserve"> aneuploidies </w:t>
      </w:r>
      <w:proofErr w:type="spellStart"/>
      <w:r>
        <w:t>ac ross</w:t>
      </w:r>
      <w:proofErr w:type="spellEnd"/>
      <w:r>
        <w:t xml:space="preserve"> both </w:t>
      </w:r>
      <w:proofErr w:type="spellStart"/>
      <w:r>
        <w:t>experiemnts</w:t>
      </w:r>
      <w:proofErr w:type="spellEnd"/>
      <w:r>
        <w:t xml:space="preserve"> (or for each). </w:t>
      </w:r>
    </w:p>
  </w:comment>
  <w:comment w:id="24" w:author="Holly Celina Mcqueary" w:date="2019-09-03T12:29:00Z" w:initials="HCM">
    <w:p w14:paraId="70586A04" w14:textId="57F84F5C" w:rsidR="00A075D3" w:rsidRDefault="00A075D3">
      <w:pPr>
        <w:pStyle w:val="CommentText"/>
      </w:pPr>
      <w:r>
        <w:rPr>
          <w:rStyle w:val="CommentReference"/>
        </w:rPr>
        <w:annotationRef/>
      </w:r>
      <w:r>
        <w:t xml:space="preserve">There were actually 38 </w:t>
      </w:r>
      <w:proofErr w:type="spellStart"/>
      <w:r>
        <w:t>trisomies</w:t>
      </w:r>
      <w:proofErr w:type="spellEnd"/>
      <w:r>
        <w:t xml:space="preserve"> in the GC experiment – counting based on chromosome. Several lines were </w:t>
      </w:r>
      <w:proofErr w:type="spellStart"/>
      <w:r>
        <w:t>aneiploid</w:t>
      </w:r>
      <w:proofErr w:type="spellEnd"/>
      <w:r>
        <w:t xml:space="preserve"> for multiple chromosomes which is why I had said 29 samples above. </w:t>
      </w:r>
    </w:p>
  </w:comment>
  <w:comment w:id="56" w:author="Dave Hall" w:date="2019-08-20T09:07:00Z" w:initials="DWH">
    <w:p w14:paraId="01146411" w14:textId="0F9E5866" w:rsidR="005E0C06" w:rsidRDefault="005E0C06">
      <w:pPr>
        <w:pStyle w:val="CommentText"/>
      </w:pPr>
      <w:r>
        <w:rPr>
          <w:rStyle w:val="CommentReference"/>
        </w:rPr>
        <w:annotationRef/>
      </w:r>
      <w:r>
        <w:t>What does this mean?</w:t>
      </w:r>
    </w:p>
  </w:comment>
  <w:comment w:id="61" w:author="Dave Hall" w:date="2019-08-20T09:07:00Z" w:initials="DWH">
    <w:p w14:paraId="12C67CAE" w14:textId="6A4320F3" w:rsidR="005E0C06" w:rsidRDefault="005E0C06">
      <w:pPr>
        <w:pStyle w:val="CommentText"/>
      </w:pPr>
      <w:r>
        <w:rPr>
          <w:rStyle w:val="CommentReference"/>
        </w:rPr>
        <w:annotationRef/>
      </w:r>
      <w:r>
        <w:t xml:space="preserve">How many times? Greater than 9 events? </w:t>
      </w:r>
    </w:p>
  </w:comment>
  <w:comment w:id="63" w:author="Dave Hall" w:date="2019-08-20T09:08:00Z" w:initials="DWH">
    <w:p w14:paraId="000B4513" w14:textId="72551875" w:rsidR="005E0C06" w:rsidRDefault="005E0C06">
      <w:pPr>
        <w:pStyle w:val="CommentText"/>
      </w:pPr>
      <w:r>
        <w:rPr>
          <w:rStyle w:val="CommentReference"/>
        </w:rPr>
        <w:annotationRef/>
      </w:r>
      <w:r>
        <w:t>Any evidence for XVI being unstable in either or both of our experiments?</w:t>
      </w:r>
    </w:p>
  </w:comment>
  <w:comment w:id="64" w:author="Holly Celina Mcqueary" w:date="2019-09-03T12:11:00Z" w:initials="HCM">
    <w:p w14:paraId="099104B8" w14:textId="3683FF94" w:rsidR="005E0C06" w:rsidRDefault="005E0C06">
      <w:pPr>
        <w:pStyle w:val="CommentText"/>
      </w:pPr>
      <w:r>
        <w:rPr>
          <w:rStyle w:val="CommentReference"/>
        </w:rPr>
        <w:annotationRef/>
      </w:r>
      <w:r>
        <w:t xml:space="preserve">Yes – there are a 9 </w:t>
      </w:r>
      <w:proofErr w:type="spellStart"/>
      <w:r>
        <w:t>trisomies</w:t>
      </w:r>
      <w:proofErr w:type="spellEnd"/>
      <w:r>
        <w:t xml:space="preserve"> of </w:t>
      </w:r>
      <w:proofErr w:type="spellStart"/>
      <w:r>
        <w:t>chrom</w:t>
      </w:r>
      <w:proofErr w:type="spellEnd"/>
      <w:r>
        <w:t xml:space="preserve"> XVI in hybrid strain and 3 </w:t>
      </w:r>
      <w:proofErr w:type="spellStart"/>
      <w:r>
        <w:t>trisomies</w:t>
      </w:r>
      <w:proofErr w:type="spellEnd"/>
      <w:r>
        <w:t xml:space="preserve"> in lab strain (which is high for that strain considering the most was chromosome 8 with 4 </w:t>
      </w:r>
      <w:proofErr w:type="spellStart"/>
      <w:r>
        <w:t>trisomies</w:t>
      </w:r>
      <w:proofErr w:type="spellEnd"/>
      <w:r>
        <w:t xml:space="preserve">). </w:t>
      </w:r>
      <w:proofErr w:type="gramStart"/>
      <w:r>
        <w:t>Also</w:t>
      </w:r>
      <w:proofErr w:type="gramEnd"/>
      <w:r>
        <w:t xml:space="preserve"> </w:t>
      </w:r>
      <w:proofErr w:type="spellStart"/>
      <w:r>
        <w:t>Chr</w:t>
      </w:r>
      <w:proofErr w:type="spellEnd"/>
      <w:r>
        <w:t xml:space="preserve"> XVI had a tetrasomy in the hybrid strain. </w:t>
      </w:r>
    </w:p>
  </w:comment>
  <w:comment w:id="81" w:author="Dave Hall" w:date="2019-08-20T09:09:00Z" w:initials="DWH">
    <w:p w14:paraId="434C0753" w14:textId="39D8C953" w:rsidR="005E0C06" w:rsidRDefault="005E0C06">
      <w:pPr>
        <w:pStyle w:val="CommentText"/>
      </w:pPr>
      <w:r>
        <w:rPr>
          <w:rStyle w:val="CommentReference"/>
        </w:rPr>
        <w:annotationRef/>
      </w:r>
      <w:r>
        <w:t>Is this the start of the chromosome? I would guess that it was a terminal duplication.</w:t>
      </w:r>
    </w:p>
  </w:comment>
  <w:comment w:id="82" w:author="Holly Celina Mcqueary" w:date="2019-08-28T14:14:00Z" w:initials="HCM">
    <w:p w14:paraId="3860EB10" w14:textId="3A654F02" w:rsidR="005E0C06" w:rsidRDefault="005E0C06">
      <w:pPr>
        <w:pStyle w:val="CommentText"/>
      </w:pPr>
      <w:r>
        <w:rPr>
          <w:rStyle w:val="CommentReference"/>
        </w:rPr>
        <w:annotationRef/>
      </w:r>
      <w:r>
        <w:t>I thought it would be too, but the read depth before this point looks disomic</w:t>
      </w:r>
    </w:p>
  </w:comment>
  <w:comment w:id="83" w:author="Dave Hall" w:date="2019-08-20T09:10:00Z" w:initials="DWH">
    <w:p w14:paraId="6F44AAB9" w14:textId="25E90E06" w:rsidR="005E0C06" w:rsidRDefault="005E0C06">
      <w:pPr>
        <w:pStyle w:val="CommentText"/>
      </w:pPr>
      <w:r>
        <w:rPr>
          <w:rStyle w:val="CommentReference"/>
        </w:rPr>
        <w:annotationRef/>
      </w:r>
      <w:r>
        <w:t xml:space="preserve">It makes locating where it might now be difficult, unless we can find a chromosome end that has reduced depth from the end up to a TE. Are there any </w:t>
      </w:r>
      <w:proofErr w:type="spellStart"/>
      <w:r>
        <w:t>Tes</w:t>
      </w:r>
      <w:proofErr w:type="spellEnd"/>
      <w:r>
        <w:t xml:space="preserve"> located near chromosome ends? (These may not be very well annotated)</w:t>
      </w:r>
    </w:p>
  </w:comment>
  <w:comment w:id="84" w:author="Dave Hall" w:date="2019-08-20T09:11:00Z" w:initials="DWH">
    <w:p w14:paraId="2AB3757F" w14:textId="26D8D71B" w:rsidR="005E0C06" w:rsidRDefault="005E0C06">
      <w:pPr>
        <w:pStyle w:val="CommentText"/>
      </w:pPr>
      <w:r>
        <w:rPr>
          <w:rStyle w:val="CommentReference"/>
        </w:rPr>
        <w:annotationRef/>
      </w:r>
      <w:proofErr w:type="gramStart"/>
      <w:r>
        <w:t>Ha,</w:t>
      </w:r>
      <w:proofErr w:type="gramEnd"/>
      <w:r>
        <w:t xml:space="preserve"> should have read to end of paragraph before previous comment!</w:t>
      </w:r>
    </w:p>
  </w:comment>
  <w:comment w:id="86" w:author="Holly Celina Mcqueary" w:date="2019-06-14T13:07:00Z" w:initials="HCM">
    <w:p w14:paraId="7512744C" w14:textId="7F47A1CA" w:rsidR="005E0C06" w:rsidRDefault="005E0C06">
      <w:pPr>
        <w:pStyle w:val="CommentText"/>
      </w:pPr>
      <w:r>
        <w:rPr>
          <w:rStyle w:val="CommentReference"/>
        </w:rPr>
        <w:annotationRef/>
      </w:r>
      <w:r>
        <w:t xml:space="preserve">I haven’t gotten to this yet </w:t>
      </w:r>
    </w:p>
  </w:comment>
  <w:comment w:id="87" w:author="Dave Hall" w:date="2019-08-20T09:12:00Z" w:initials="DWH">
    <w:p w14:paraId="0EA44CCA" w14:textId="51027A35" w:rsidR="005E0C06" w:rsidRDefault="005E0C06">
      <w:pPr>
        <w:pStyle w:val="CommentText"/>
      </w:pPr>
      <w:r>
        <w:rPr>
          <w:rStyle w:val="CommentReference"/>
        </w:rPr>
        <w:annotationRef/>
      </w:r>
      <w:r>
        <w:t>Interesting idea. I’m not positive what the analysis will be but carry on!</w:t>
      </w:r>
    </w:p>
  </w:comment>
  <w:comment w:id="100" w:author="Dave Hall" w:date="2019-08-20T09:14:00Z" w:initials="DWH">
    <w:p w14:paraId="1F90E914" w14:textId="664A9580" w:rsidR="005E0C06" w:rsidRDefault="005E0C06">
      <w:pPr>
        <w:pStyle w:val="CommentText"/>
      </w:pPr>
      <w:r>
        <w:rPr>
          <w:rStyle w:val="CommentReference"/>
        </w:rPr>
        <w:annotationRef/>
      </w:r>
      <w:r>
        <w:t>“its” refers to what? The entire genome, just the aneuploid chromosome?</w:t>
      </w:r>
    </w:p>
  </w:comment>
  <w:comment w:id="107" w:author="Dave Hall" w:date="2019-08-20T09:14:00Z" w:initials="DWH">
    <w:p w14:paraId="2386253A" w14:textId="36921A27" w:rsidR="005E0C06" w:rsidRDefault="005E0C06">
      <w:pPr>
        <w:pStyle w:val="CommentText"/>
      </w:pPr>
      <w:r>
        <w:rPr>
          <w:rStyle w:val="CommentReference"/>
        </w:rPr>
        <w:annotationRef/>
      </w:r>
      <w:r>
        <w:t xml:space="preserve">Need to </w:t>
      </w:r>
      <w:proofErr w:type="spellStart"/>
      <w:r>
        <w:t>explcitly</w:t>
      </w:r>
      <w:proofErr w:type="spellEnd"/>
      <w:r>
        <w:t xml:space="preserve"> state what that would look like. Without an </w:t>
      </w:r>
      <w:proofErr w:type="spellStart"/>
      <w:r>
        <w:t>expecttaion</w:t>
      </w:r>
      <w:proofErr w:type="spellEnd"/>
      <w:r>
        <w:t xml:space="preserve"> given, it is hard to evaluate this claim (which I think you are pretty confident in)</w:t>
      </w:r>
    </w:p>
  </w:comment>
  <w:comment w:id="121" w:author="Dave Hall" w:date="2019-08-20T09:17:00Z" w:initials="DWH">
    <w:p w14:paraId="01B96954" w14:textId="663684C3" w:rsidR="005E0C06" w:rsidRDefault="005E0C06">
      <w:pPr>
        <w:pStyle w:val="CommentText"/>
      </w:pPr>
      <w:r>
        <w:rPr>
          <w:rStyle w:val="CommentReference"/>
        </w:rPr>
        <w:annotationRef/>
      </w:r>
      <w:r>
        <w:t xml:space="preserve">You have to give the expectation. </w:t>
      </w:r>
    </w:p>
  </w:comment>
  <w:comment w:id="123" w:author="Holly Celina Mcqueary" w:date="2019-06-14T15:00:00Z" w:initials="HCM">
    <w:p w14:paraId="71283322" w14:textId="50314083" w:rsidR="005E0C06" w:rsidRDefault="005E0C06">
      <w:pPr>
        <w:pStyle w:val="CommentText"/>
      </w:pPr>
      <w:r>
        <w:rPr>
          <w:rStyle w:val="CommentReference"/>
        </w:rPr>
        <w:annotationRef/>
      </w:r>
      <w:r>
        <w:t xml:space="preserve">I should probably figure out how to normalize this to the </w:t>
      </w:r>
      <w:proofErr w:type="gramStart"/>
      <w:r>
        <w:t>amount</w:t>
      </w:r>
      <w:proofErr w:type="gramEnd"/>
      <w:r>
        <w:t xml:space="preserve"> of genes. </w:t>
      </w:r>
    </w:p>
  </w:comment>
  <w:comment w:id="124" w:author="Dave Hall" w:date="2019-08-20T09:17:00Z" w:initials="DWH">
    <w:p w14:paraId="4F68B85F" w14:textId="19013F95" w:rsidR="005E0C06" w:rsidRDefault="005E0C06">
      <w:pPr>
        <w:pStyle w:val="CommentText"/>
      </w:pPr>
      <w:r>
        <w:rPr>
          <w:rStyle w:val="CommentReference"/>
        </w:rPr>
        <w:annotationRef/>
      </w:r>
      <w:r>
        <w:t>You have now, correct?</w:t>
      </w:r>
    </w:p>
  </w:comment>
  <w:comment w:id="122" w:author="Holly Celina Mcqueary" w:date="2019-07-08T16:20:00Z" w:initials="HCM">
    <w:p w14:paraId="70814377" w14:textId="643E3BDC" w:rsidR="005E0C06" w:rsidRDefault="005E0C06">
      <w:pPr>
        <w:pStyle w:val="CommentText"/>
      </w:pPr>
      <w:r>
        <w:rPr>
          <w:rStyle w:val="CommentReference"/>
        </w:rPr>
        <w:annotationRef/>
      </w:r>
      <w:r>
        <w:t>I think this is a dumb sentence</w:t>
      </w:r>
    </w:p>
  </w:comment>
  <w:comment w:id="126" w:author="Dave Hall" w:date="2019-08-20T09:28:00Z" w:initials="DWH">
    <w:p w14:paraId="5185790E" w14:textId="033BF551" w:rsidR="005E0C06" w:rsidRDefault="005E0C06">
      <w:pPr>
        <w:pStyle w:val="CommentText"/>
      </w:pPr>
      <w:r>
        <w:rPr>
          <w:rStyle w:val="CommentReference"/>
        </w:rPr>
        <w:annotationRef/>
      </w:r>
      <w:r>
        <w:t>How does this paragraph relate to the last?</w:t>
      </w:r>
    </w:p>
  </w:comment>
  <w:comment w:id="128" w:author="Dave Hall" w:date="2019-08-20T09:25:00Z" w:initials="DWH">
    <w:p w14:paraId="094AFF76" w14:textId="356F3207" w:rsidR="005E0C06" w:rsidRDefault="005E0C06">
      <w:pPr>
        <w:pStyle w:val="CommentText"/>
      </w:pPr>
      <w:r>
        <w:rPr>
          <w:rStyle w:val="CommentReference"/>
        </w:rPr>
        <w:annotationRef/>
      </w:r>
      <w:r>
        <w:t>A bit more detail. What numbers were used?</w:t>
      </w:r>
    </w:p>
  </w:comment>
  <w:comment w:id="127" w:author="Holly Celina Mcqueary" w:date="2019-09-03T14:50:00Z" w:initials="HCM">
    <w:p w14:paraId="6005D0B9" w14:textId="0DF4B318" w:rsidR="00716F66" w:rsidRDefault="00716F66">
      <w:pPr>
        <w:pStyle w:val="CommentText"/>
      </w:pPr>
      <w:r>
        <w:rPr>
          <w:rStyle w:val="CommentReference"/>
        </w:rPr>
        <w:annotationRef/>
      </w:r>
      <w:r>
        <w:t>Should I even bother with Tukey’s, or can I just stick to the ANOVAs?</w:t>
      </w:r>
    </w:p>
  </w:comment>
  <w:comment w:id="130" w:author="Dave Hall" w:date="2019-08-20T09:26:00Z" w:initials="DWH">
    <w:p w14:paraId="7ECE8BDD" w14:textId="1C2CED4E" w:rsidR="005E0C06" w:rsidRDefault="005E0C06">
      <w:pPr>
        <w:pStyle w:val="CommentText"/>
      </w:pPr>
      <w:r>
        <w:rPr>
          <w:rStyle w:val="CommentReference"/>
        </w:rPr>
        <w:annotationRef/>
      </w:r>
      <w:proofErr w:type="gramStart"/>
      <w:r>
        <w:t>So</w:t>
      </w:r>
      <w:proofErr w:type="gramEnd"/>
      <w:r>
        <w:t xml:space="preserve"> these are the examples where there was a significant difference from expectation? </w:t>
      </w:r>
    </w:p>
  </w:comment>
  <w:comment w:id="133" w:author="Holly Celina Mcqueary" w:date="2019-06-14T14:01:00Z" w:initials="HCM">
    <w:p w14:paraId="1E99055F" w14:textId="79E7A28A" w:rsidR="005E0C06" w:rsidRDefault="005E0C06">
      <w:pPr>
        <w:pStyle w:val="CommentText"/>
      </w:pPr>
      <w:r>
        <w:rPr>
          <w:rStyle w:val="CommentReference"/>
        </w:rPr>
        <w:annotationRef/>
      </w:r>
      <w:r>
        <w:t xml:space="preserve">I’m not sure this is </w:t>
      </w:r>
      <w:proofErr w:type="gramStart"/>
      <w:r>
        <w:t>true..</w:t>
      </w:r>
      <w:proofErr w:type="gramEnd"/>
      <w:r>
        <w:t xml:space="preserve"> did yeast evolve before drosophila? (assuming yes but probably should cite something here)</w:t>
      </w:r>
    </w:p>
  </w:comment>
  <w:comment w:id="132" w:author="Dave Hall" w:date="2019-08-20T09:28:00Z" w:initials="DWH">
    <w:p w14:paraId="02168F8B" w14:textId="078CADB6" w:rsidR="005E0C06" w:rsidRDefault="005E0C06">
      <w:pPr>
        <w:pStyle w:val="CommentText"/>
      </w:pPr>
      <w:r>
        <w:rPr>
          <w:rStyle w:val="CommentReference"/>
        </w:rPr>
        <w:annotationRef/>
      </w:r>
      <w:r>
        <w:t xml:space="preserve">This is not </w:t>
      </w:r>
      <w:proofErr w:type="gramStart"/>
      <w:r>
        <w:t>results</w:t>
      </w:r>
      <w:proofErr w:type="gramEnd"/>
      <w:r>
        <w:t xml:space="preserve"> but discussion (and wild speculation)</w:t>
      </w:r>
    </w:p>
  </w:comment>
  <w:comment w:id="139" w:author="Dave Hall" w:date="2019-08-20T09:29:00Z" w:initials="DWH">
    <w:p w14:paraId="66161903" w14:textId="3B51BCEE" w:rsidR="005E0C06" w:rsidRDefault="005E0C06">
      <w:pPr>
        <w:pStyle w:val="CommentText"/>
      </w:pPr>
      <w:r>
        <w:rPr>
          <w:rStyle w:val="CommentReference"/>
        </w:rPr>
        <w:annotationRef/>
      </w:r>
      <w:r>
        <w:t xml:space="preserve">Maybe say what </w:t>
      </w:r>
      <w:proofErr w:type="gramStart"/>
      <w:r>
        <w:t>these mean</w:t>
      </w:r>
      <w:proofErr w:type="gramEnd"/>
      <w:r>
        <w:t>?</w:t>
      </w:r>
    </w:p>
  </w:comment>
  <w:comment w:id="140" w:author="Dave Hall" w:date="2019-08-20T09:29:00Z" w:initials="DWH">
    <w:p w14:paraId="3EE5B123" w14:textId="0FCA08E1" w:rsidR="005E0C06" w:rsidRDefault="005E0C06">
      <w:pPr>
        <w:pStyle w:val="CommentText"/>
      </w:pPr>
      <w:r>
        <w:rPr>
          <w:rStyle w:val="CommentReference"/>
        </w:rPr>
        <w:annotationRef/>
      </w:r>
      <w:r>
        <w:t>These two sentences seem not to agree.</w:t>
      </w:r>
    </w:p>
  </w:comment>
  <w:comment w:id="143" w:author="Holly Celina Mcqueary" w:date="2019-06-14T14:54:00Z" w:initials="HCM">
    <w:p w14:paraId="60E3CD68" w14:textId="3FC3FBF6" w:rsidR="005E0C06" w:rsidRDefault="005E0C06">
      <w:pPr>
        <w:pStyle w:val="CommentText"/>
      </w:pPr>
      <w:r>
        <w:rPr>
          <w:rStyle w:val="CommentReference"/>
        </w:rPr>
        <w:annotationRef/>
      </w:r>
      <w:r>
        <w:t xml:space="preserve">I don’t have any figures for this data yet, still thinking of how best to display it. (It’s currently in excel spreadsheets). </w:t>
      </w:r>
    </w:p>
  </w:comment>
  <w:comment w:id="144" w:author="Dave Hall" w:date="2019-08-20T09:31:00Z" w:initials="DWH">
    <w:p w14:paraId="7E60507A" w14:textId="00A60649" w:rsidR="005E0C06" w:rsidRDefault="005E0C06">
      <w:pPr>
        <w:pStyle w:val="CommentText"/>
      </w:pPr>
      <w:r>
        <w:rPr>
          <w:rStyle w:val="CommentReference"/>
        </w:rPr>
        <w:annotationRef/>
      </w:r>
      <w:r>
        <w:t>Need to figure a better way to present/discuss these data</w:t>
      </w:r>
    </w:p>
  </w:comment>
  <w:comment w:id="158" w:author="Dave Hall" w:date="2019-08-20T09:32:00Z" w:initials="DWH">
    <w:p w14:paraId="350512D1" w14:textId="57428762" w:rsidR="005E0C06" w:rsidRDefault="005E0C06">
      <w:pPr>
        <w:pStyle w:val="CommentText"/>
      </w:pPr>
      <w:r>
        <w:rPr>
          <w:rStyle w:val="CommentReference"/>
        </w:rPr>
        <w:annotationRef/>
      </w:r>
      <w:r>
        <w:t>What do you mean by differentially expressed? AN expectation is needed that we can test against.</w:t>
      </w:r>
    </w:p>
  </w:comment>
  <w:comment w:id="163" w:author="Holly Celina Mcqueary" w:date="2019-06-14T14:54:00Z" w:initials="HCM">
    <w:p w14:paraId="00C0DC0F" w14:textId="67D0E2E2" w:rsidR="005E0C06" w:rsidRDefault="005E0C06">
      <w:pPr>
        <w:pStyle w:val="CommentText"/>
      </w:pPr>
      <w:r>
        <w:rPr>
          <w:rStyle w:val="CommentReference"/>
        </w:rPr>
        <w:annotationRef/>
      </w:r>
      <w:r>
        <w:t xml:space="preserve">I haven’t looked at these yet </w:t>
      </w:r>
    </w:p>
  </w:comment>
  <w:comment w:id="166" w:author="Holly Celina Mcqueary" w:date="2019-06-14T14:59:00Z" w:initials="HCM">
    <w:p w14:paraId="46E1EA88" w14:textId="4071A604" w:rsidR="005E0C06" w:rsidRDefault="005E0C06">
      <w:pPr>
        <w:pStyle w:val="CommentText"/>
      </w:pPr>
      <w:r>
        <w:rPr>
          <w:rStyle w:val="CommentReference"/>
        </w:rPr>
        <w:annotationRef/>
      </w:r>
      <w:r>
        <w:t xml:space="preserve">I need to redo this analysis. </w:t>
      </w:r>
    </w:p>
  </w:comment>
  <w:comment w:id="171" w:author="Dave Hall" w:date="2019-08-20T09:33:00Z" w:initials="DWH">
    <w:p w14:paraId="3C887562" w14:textId="22618F8B" w:rsidR="005E0C06" w:rsidRDefault="005E0C06">
      <w:pPr>
        <w:pStyle w:val="CommentText"/>
      </w:pPr>
      <w:r>
        <w:rPr>
          <w:rStyle w:val="CommentReference"/>
        </w:rPr>
        <w:annotationRef/>
      </w:r>
      <w:r>
        <w:t>Did we find any of these?</w:t>
      </w:r>
    </w:p>
  </w:comment>
  <w:comment w:id="180" w:author="Holly Celina Mcqueary" w:date="2019-06-14T14:01:00Z" w:initials="HCM">
    <w:p w14:paraId="333F20C6" w14:textId="010F32E3" w:rsidR="005E0C06" w:rsidRDefault="005E0C06">
      <w:pPr>
        <w:pStyle w:val="CommentText"/>
      </w:pPr>
      <w:r>
        <w:rPr>
          <w:rStyle w:val="CommentReference"/>
        </w:rPr>
        <w:annotationRef/>
      </w:r>
      <w:r>
        <w:t xml:space="preserve">I wrote this and now I have no idea what I was talking about </w:t>
      </w:r>
    </w:p>
  </w:comment>
  <w:comment w:id="221" w:author="Dave Hall" w:date="2019-08-20T09:43:00Z" w:initials="DWH">
    <w:p w14:paraId="0FD04300" w14:textId="07095359" w:rsidR="005E0C06" w:rsidRDefault="005E0C06">
      <w:pPr>
        <w:pStyle w:val="CommentText"/>
      </w:pPr>
      <w:r>
        <w:rPr>
          <w:rStyle w:val="CommentReference"/>
        </w:rPr>
        <w:annotationRef/>
      </w:r>
      <w:r>
        <w:t xml:space="preserve">We need to chat more about this duplication. What is red box? Note that scale of Fig 2 and 3 should be the same. </w:t>
      </w:r>
    </w:p>
  </w:comment>
  <w:comment w:id="226" w:author="Dave Hall" w:date="2019-08-20T09:44:00Z" w:initials="DWH">
    <w:p w14:paraId="32E27402" w14:textId="58139B2D" w:rsidR="005E0C06" w:rsidRDefault="005E0C06">
      <w:pPr>
        <w:pStyle w:val="CommentText"/>
      </w:pPr>
      <w:r>
        <w:rPr>
          <w:rStyle w:val="CommentReference"/>
        </w:rPr>
        <w:annotationRef/>
      </w:r>
      <w:r>
        <w:t>Is break point at a 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2D262EA" w15:done="0"/>
  <w15:commentEx w15:paraId="78A868B2" w15:done="0"/>
  <w15:commentEx w15:paraId="77395432" w15:paraIdParent="78A868B2" w15:done="0"/>
  <w15:commentEx w15:paraId="70586A04" w15:done="0"/>
  <w15:commentEx w15:paraId="01146411" w15:done="0"/>
  <w15:commentEx w15:paraId="12C67CAE" w15:done="0"/>
  <w15:commentEx w15:paraId="000B4513" w15:done="0"/>
  <w15:commentEx w15:paraId="099104B8" w15:paraIdParent="000B4513" w15:done="0"/>
  <w15:commentEx w15:paraId="434C0753" w15:done="0"/>
  <w15:commentEx w15:paraId="3860EB10" w15:paraIdParent="434C0753" w15:done="0"/>
  <w15:commentEx w15:paraId="6F44AAB9" w15:done="0"/>
  <w15:commentEx w15:paraId="2AB3757F" w15:done="0"/>
  <w15:commentEx w15:paraId="7512744C" w15:done="0"/>
  <w15:commentEx w15:paraId="0EA44CCA" w15:paraIdParent="7512744C" w15:done="0"/>
  <w15:commentEx w15:paraId="1F90E914" w15:done="0"/>
  <w15:commentEx w15:paraId="2386253A" w15:done="0"/>
  <w15:commentEx w15:paraId="01B96954" w15:done="0"/>
  <w15:commentEx w15:paraId="71283322" w15:done="0"/>
  <w15:commentEx w15:paraId="4F68B85F" w15:paraIdParent="71283322" w15:done="0"/>
  <w15:commentEx w15:paraId="70814377" w15:done="0"/>
  <w15:commentEx w15:paraId="5185790E" w15:done="0"/>
  <w15:commentEx w15:paraId="094AFF76" w15:done="0"/>
  <w15:commentEx w15:paraId="6005D0B9" w15:done="0"/>
  <w15:commentEx w15:paraId="7ECE8BDD" w15:done="0"/>
  <w15:commentEx w15:paraId="1E99055F" w15:done="0"/>
  <w15:commentEx w15:paraId="02168F8B" w15:done="0"/>
  <w15:commentEx w15:paraId="66161903" w15:done="0"/>
  <w15:commentEx w15:paraId="3EE5B123" w15:done="0"/>
  <w15:commentEx w15:paraId="60E3CD68" w15:done="0"/>
  <w15:commentEx w15:paraId="7E60507A" w15:done="0"/>
  <w15:commentEx w15:paraId="350512D1" w15:done="0"/>
  <w15:commentEx w15:paraId="00C0DC0F" w15:done="0"/>
  <w15:commentEx w15:paraId="46E1EA88" w15:done="0"/>
  <w15:commentEx w15:paraId="3C887562" w15:done="0"/>
  <w15:commentEx w15:paraId="333F20C6" w15:done="0"/>
  <w15:commentEx w15:paraId="0FD04300" w15:done="0"/>
  <w15:commentEx w15:paraId="32E2740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2D262EA" w16cid:durableId="210632AF"/>
  <w16cid:commentId w16cid:paraId="78A868B2" w16cid:durableId="20AE188F"/>
  <w16cid:commentId w16cid:paraId="77395432" w16cid:durableId="210632CE"/>
  <w16cid:commentId w16cid:paraId="70586A04" w16cid:durableId="2118DB31"/>
  <w16cid:commentId w16cid:paraId="01146411" w16cid:durableId="210636BE"/>
  <w16cid:commentId w16cid:paraId="12C67CAE" w16cid:durableId="210636DE"/>
  <w16cid:commentId w16cid:paraId="000B4513" w16cid:durableId="2106370F"/>
  <w16cid:commentId w16cid:paraId="099104B8" w16cid:durableId="2118D6E6"/>
  <w16cid:commentId w16cid:paraId="434C0753" w16cid:durableId="21063746"/>
  <w16cid:commentId w16cid:paraId="3860EB10" w16cid:durableId="21110ACA"/>
  <w16cid:commentId w16cid:paraId="6F44AAB9" w16cid:durableId="21063771"/>
  <w16cid:commentId w16cid:paraId="2AB3757F" w16cid:durableId="210637D5"/>
  <w16cid:commentId w16cid:paraId="7512744C" w16cid:durableId="20AE1A9E"/>
  <w16cid:commentId w16cid:paraId="0EA44CCA" w16cid:durableId="210637FB"/>
  <w16cid:commentId w16cid:paraId="1F90E914" w16cid:durableId="21063858"/>
  <w16cid:commentId w16cid:paraId="2386253A" w16cid:durableId="21063879"/>
  <w16cid:commentId w16cid:paraId="01B96954" w16cid:durableId="21063925"/>
  <w16cid:commentId w16cid:paraId="71283322" w16cid:durableId="20AE34F0"/>
  <w16cid:commentId w16cid:paraId="4F68B85F" w16cid:durableId="21063917"/>
  <w16cid:commentId w16cid:paraId="70814377" w16cid:durableId="20CDEBEA"/>
  <w16cid:commentId w16cid:paraId="5185790E" w16cid:durableId="21063BA1"/>
  <w16cid:commentId w16cid:paraId="094AFF76" w16cid:durableId="21063B0D"/>
  <w16cid:commentId w16cid:paraId="6005D0B9" w16cid:durableId="2118FC48"/>
  <w16cid:commentId w16cid:paraId="7ECE8BDD" w16cid:durableId="21063B61"/>
  <w16cid:commentId w16cid:paraId="1E99055F" w16cid:durableId="20AE2743"/>
  <w16cid:commentId w16cid:paraId="02168F8B" w16cid:durableId="21063BCD"/>
  <w16cid:commentId w16cid:paraId="66161903" w16cid:durableId="21063BEF"/>
  <w16cid:commentId w16cid:paraId="3EE5B123" w16cid:durableId="21063C13"/>
  <w16cid:commentId w16cid:paraId="60E3CD68" w16cid:durableId="20AE33AE"/>
  <w16cid:commentId w16cid:paraId="7E60507A" w16cid:durableId="21063C68"/>
  <w16cid:commentId w16cid:paraId="350512D1" w16cid:durableId="21063CB0"/>
  <w16cid:commentId w16cid:paraId="00C0DC0F" w16cid:durableId="20AE3398"/>
  <w16cid:commentId w16cid:paraId="46E1EA88" w16cid:durableId="20AE34B7"/>
  <w16cid:commentId w16cid:paraId="3C887562" w16cid:durableId="21063CEC"/>
  <w16cid:commentId w16cid:paraId="333F20C6" w16cid:durableId="20AE2725"/>
  <w16cid:commentId w16cid:paraId="0FD04300" w16cid:durableId="21063F59"/>
  <w16cid:commentId w16cid:paraId="32E27402" w16cid:durableId="21063F7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01B04B9"/>
    <w:multiLevelType w:val="hybridMultilevel"/>
    <w:tmpl w:val="768086A6"/>
    <w:lvl w:ilvl="0" w:tplc="3982BE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olly Celina Mcqueary">
    <w15:presenceInfo w15:providerId="AD" w15:userId="S::hcm14449@uga.edu::45116c23-686c-47e5-9090-67907b183cc4"/>
  </w15:person>
  <w15:person w15:author="Dave Hall">
    <w15:presenceInfo w15:providerId="None" w15:userId="Dave Hal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Genetic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atepv5dd5d00ue2wzp5ex0sta0r0a5r5t2t&quot;&gt;My EndNote Library&lt;record-ids&gt;&lt;item&gt;29&lt;/item&gt;&lt;item&gt;56&lt;/item&gt;&lt;item&gt;204&lt;/item&gt;&lt;item&gt;217&lt;/item&gt;&lt;item&gt;222&lt;/item&gt;&lt;item&gt;329&lt;/item&gt;&lt;item&gt;333&lt;/item&gt;&lt;item&gt;529&lt;/item&gt;&lt;/record-ids&gt;&lt;/item&gt;&lt;/Libraries&gt;"/>
  </w:docVars>
  <w:rsids>
    <w:rsidRoot w:val="004F7BC0"/>
    <w:rsid w:val="00000760"/>
    <w:rsid w:val="00015D1C"/>
    <w:rsid w:val="00021849"/>
    <w:rsid w:val="000306BA"/>
    <w:rsid w:val="0004630B"/>
    <w:rsid w:val="0005095D"/>
    <w:rsid w:val="0005619D"/>
    <w:rsid w:val="00056893"/>
    <w:rsid w:val="0007471A"/>
    <w:rsid w:val="00084E60"/>
    <w:rsid w:val="00087352"/>
    <w:rsid w:val="00096E18"/>
    <w:rsid w:val="000A2DAA"/>
    <w:rsid w:val="000A30FB"/>
    <w:rsid w:val="000C1956"/>
    <w:rsid w:val="000C5C1B"/>
    <w:rsid w:val="000D350E"/>
    <w:rsid w:val="000F2296"/>
    <w:rsid w:val="00101534"/>
    <w:rsid w:val="00101CB8"/>
    <w:rsid w:val="00106448"/>
    <w:rsid w:val="001076C4"/>
    <w:rsid w:val="00121EC8"/>
    <w:rsid w:val="00122926"/>
    <w:rsid w:val="001268B9"/>
    <w:rsid w:val="00133BEB"/>
    <w:rsid w:val="00140A6E"/>
    <w:rsid w:val="00144171"/>
    <w:rsid w:val="00152DF1"/>
    <w:rsid w:val="00173236"/>
    <w:rsid w:val="00181CA8"/>
    <w:rsid w:val="00187B17"/>
    <w:rsid w:val="00196E91"/>
    <w:rsid w:val="001B506E"/>
    <w:rsid w:val="001C5048"/>
    <w:rsid w:val="001C6C9E"/>
    <w:rsid w:val="001D6346"/>
    <w:rsid w:val="001E16D9"/>
    <w:rsid w:val="001F7CF1"/>
    <w:rsid w:val="00213525"/>
    <w:rsid w:val="0021424A"/>
    <w:rsid w:val="002240C7"/>
    <w:rsid w:val="00250787"/>
    <w:rsid w:val="00270900"/>
    <w:rsid w:val="00275095"/>
    <w:rsid w:val="00277D2B"/>
    <w:rsid w:val="00283A96"/>
    <w:rsid w:val="002A3599"/>
    <w:rsid w:val="002C5D6A"/>
    <w:rsid w:val="002D4342"/>
    <w:rsid w:val="00317289"/>
    <w:rsid w:val="00345CFC"/>
    <w:rsid w:val="00372435"/>
    <w:rsid w:val="00391BC9"/>
    <w:rsid w:val="00393233"/>
    <w:rsid w:val="00394CAF"/>
    <w:rsid w:val="0039620C"/>
    <w:rsid w:val="00397FF1"/>
    <w:rsid w:val="003A658E"/>
    <w:rsid w:val="003A6FB3"/>
    <w:rsid w:val="003B37B2"/>
    <w:rsid w:val="003B4FE4"/>
    <w:rsid w:val="003C3348"/>
    <w:rsid w:val="003F1F95"/>
    <w:rsid w:val="003F58BD"/>
    <w:rsid w:val="00405328"/>
    <w:rsid w:val="00433C0A"/>
    <w:rsid w:val="004353CF"/>
    <w:rsid w:val="004374D9"/>
    <w:rsid w:val="00440052"/>
    <w:rsid w:val="004430BF"/>
    <w:rsid w:val="004467D1"/>
    <w:rsid w:val="00446FEB"/>
    <w:rsid w:val="00466E8F"/>
    <w:rsid w:val="004758AF"/>
    <w:rsid w:val="00483E8C"/>
    <w:rsid w:val="00486FC7"/>
    <w:rsid w:val="00493B3F"/>
    <w:rsid w:val="004948FD"/>
    <w:rsid w:val="004B2197"/>
    <w:rsid w:val="004B34B4"/>
    <w:rsid w:val="004C1419"/>
    <w:rsid w:val="004C29E8"/>
    <w:rsid w:val="004D3C2A"/>
    <w:rsid w:val="004E1CA6"/>
    <w:rsid w:val="004E34AD"/>
    <w:rsid w:val="004E6D8E"/>
    <w:rsid w:val="004F2160"/>
    <w:rsid w:val="004F4855"/>
    <w:rsid w:val="004F7BC0"/>
    <w:rsid w:val="00507285"/>
    <w:rsid w:val="00523C94"/>
    <w:rsid w:val="00532402"/>
    <w:rsid w:val="005349E0"/>
    <w:rsid w:val="00566DFD"/>
    <w:rsid w:val="005673F8"/>
    <w:rsid w:val="005A6F69"/>
    <w:rsid w:val="005B60AE"/>
    <w:rsid w:val="005C123F"/>
    <w:rsid w:val="005C140E"/>
    <w:rsid w:val="005C7F2E"/>
    <w:rsid w:val="005D4B4C"/>
    <w:rsid w:val="005E0C06"/>
    <w:rsid w:val="005E53FF"/>
    <w:rsid w:val="005F1CEE"/>
    <w:rsid w:val="005F4619"/>
    <w:rsid w:val="00623142"/>
    <w:rsid w:val="0064608F"/>
    <w:rsid w:val="0064725C"/>
    <w:rsid w:val="00665F05"/>
    <w:rsid w:val="00686FFE"/>
    <w:rsid w:val="006876F4"/>
    <w:rsid w:val="00696593"/>
    <w:rsid w:val="00697AD1"/>
    <w:rsid w:val="006A17F1"/>
    <w:rsid w:val="006B1C1F"/>
    <w:rsid w:val="006D5297"/>
    <w:rsid w:val="006E0824"/>
    <w:rsid w:val="006F0388"/>
    <w:rsid w:val="00710BDC"/>
    <w:rsid w:val="007132A9"/>
    <w:rsid w:val="00714441"/>
    <w:rsid w:val="00716F66"/>
    <w:rsid w:val="00720B35"/>
    <w:rsid w:val="00721027"/>
    <w:rsid w:val="00722BD3"/>
    <w:rsid w:val="00730301"/>
    <w:rsid w:val="0073698A"/>
    <w:rsid w:val="00737B4F"/>
    <w:rsid w:val="007517A6"/>
    <w:rsid w:val="007520AF"/>
    <w:rsid w:val="007569AA"/>
    <w:rsid w:val="007625BB"/>
    <w:rsid w:val="00763304"/>
    <w:rsid w:val="00770BA7"/>
    <w:rsid w:val="00792F78"/>
    <w:rsid w:val="007961F1"/>
    <w:rsid w:val="007A391E"/>
    <w:rsid w:val="007B57F9"/>
    <w:rsid w:val="007B7194"/>
    <w:rsid w:val="007C14E6"/>
    <w:rsid w:val="007D64A6"/>
    <w:rsid w:val="007E30D6"/>
    <w:rsid w:val="007F2F9A"/>
    <w:rsid w:val="007F321F"/>
    <w:rsid w:val="00811057"/>
    <w:rsid w:val="008236D4"/>
    <w:rsid w:val="00825473"/>
    <w:rsid w:val="008441A5"/>
    <w:rsid w:val="00853C8B"/>
    <w:rsid w:val="0085450B"/>
    <w:rsid w:val="00855CD2"/>
    <w:rsid w:val="00867EA9"/>
    <w:rsid w:val="00883A21"/>
    <w:rsid w:val="00891538"/>
    <w:rsid w:val="008939ED"/>
    <w:rsid w:val="008B2215"/>
    <w:rsid w:val="008B2532"/>
    <w:rsid w:val="008B60D2"/>
    <w:rsid w:val="008B6F61"/>
    <w:rsid w:val="008D684F"/>
    <w:rsid w:val="008E4E11"/>
    <w:rsid w:val="00903A0E"/>
    <w:rsid w:val="00906AEF"/>
    <w:rsid w:val="00911433"/>
    <w:rsid w:val="00912DE2"/>
    <w:rsid w:val="00924C3C"/>
    <w:rsid w:val="009300E0"/>
    <w:rsid w:val="009365AF"/>
    <w:rsid w:val="0094173F"/>
    <w:rsid w:val="00953A16"/>
    <w:rsid w:val="00963A3F"/>
    <w:rsid w:val="00975825"/>
    <w:rsid w:val="00976467"/>
    <w:rsid w:val="00983E76"/>
    <w:rsid w:val="00985EE6"/>
    <w:rsid w:val="009A0A8A"/>
    <w:rsid w:val="009A2ED6"/>
    <w:rsid w:val="009C1689"/>
    <w:rsid w:val="009D432F"/>
    <w:rsid w:val="009D4DE4"/>
    <w:rsid w:val="009E272F"/>
    <w:rsid w:val="009E6CC4"/>
    <w:rsid w:val="00A03201"/>
    <w:rsid w:val="00A05841"/>
    <w:rsid w:val="00A075D3"/>
    <w:rsid w:val="00A14A97"/>
    <w:rsid w:val="00A21C74"/>
    <w:rsid w:val="00A42424"/>
    <w:rsid w:val="00A4391B"/>
    <w:rsid w:val="00A54166"/>
    <w:rsid w:val="00A600EF"/>
    <w:rsid w:val="00A6334A"/>
    <w:rsid w:val="00A65CBD"/>
    <w:rsid w:val="00A663A4"/>
    <w:rsid w:val="00A834E6"/>
    <w:rsid w:val="00A85F88"/>
    <w:rsid w:val="00A8784E"/>
    <w:rsid w:val="00AA46E8"/>
    <w:rsid w:val="00AA4C3E"/>
    <w:rsid w:val="00AA58FF"/>
    <w:rsid w:val="00AC0EE8"/>
    <w:rsid w:val="00AC3B78"/>
    <w:rsid w:val="00AD1FEF"/>
    <w:rsid w:val="00AE1A7B"/>
    <w:rsid w:val="00AF386E"/>
    <w:rsid w:val="00AF6E40"/>
    <w:rsid w:val="00B02180"/>
    <w:rsid w:val="00B14CFC"/>
    <w:rsid w:val="00B23316"/>
    <w:rsid w:val="00B30703"/>
    <w:rsid w:val="00B36DC4"/>
    <w:rsid w:val="00B436FF"/>
    <w:rsid w:val="00B47414"/>
    <w:rsid w:val="00B57717"/>
    <w:rsid w:val="00B57CBF"/>
    <w:rsid w:val="00B67301"/>
    <w:rsid w:val="00B75E5C"/>
    <w:rsid w:val="00B76CED"/>
    <w:rsid w:val="00B83C59"/>
    <w:rsid w:val="00B854B9"/>
    <w:rsid w:val="00B86F82"/>
    <w:rsid w:val="00BA5D10"/>
    <w:rsid w:val="00BB5DD6"/>
    <w:rsid w:val="00BC2D2E"/>
    <w:rsid w:val="00BD4618"/>
    <w:rsid w:val="00C12476"/>
    <w:rsid w:val="00C1630A"/>
    <w:rsid w:val="00C374C8"/>
    <w:rsid w:val="00C436A1"/>
    <w:rsid w:val="00C61567"/>
    <w:rsid w:val="00C648CC"/>
    <w:rsid w:val="00C74118"/>
    <w:rsid w:val="00C76C86"/>
    <w:rsid w:val="00C91D9B"/>
    <w:rsid w:val="00CA0145"/>
    <w:rsid w:val="00CA4319"/>
    <w:rsid w:val="00CA6FD4"/>
    <w:rsid w:val="00CA7502"/>
    <w:rsid w:val="00CB3EED"/>
    <w:rsid w:val="00CC1A5C"/>
    <w:rsid w:val="00CC1B2A"/>
    <w:rsid w:val="00CC3905"/>
    <w:rsid w:val="00CD3C1D"/>
    <w:rsid w:val="00D15D00"/>
    <w:rsid w:val="00D25776"/>
    <w:rsid w:val="00D30357"/>
    <w:rsid w:val="00D34FCB"/>
    <w:rsid w:val="00D412B6"/>
    <w:rsid w:val="00D46594"/>
    <w:rsid w:val="00D538B2"/>
    <w:rsid w:val="00D602CD"/>
    <w:rsid w:val="00D842EE"/>
    <w:rsid w:val="00D8718F"/>
    <w:rsid w:val="00D975DC"/>
    <w:rsid w:val="00DA2406"/>
    <w:rsid w:val="00DB48B3"/>
    <w:rsid w:val="00DC40D2"/>
    <w:rsid w:val="00DC6C84"/>
    <w:rsid w:val="00DD0A99"/>
    <w:rsid w:val="00DD2777"/>
    <w:rsid w:val="00DD3E39"/>
    <w:rsid w:val="00DE180C"/>
    <w:rsid w:val="00DE2EB9"/>
    <w:rsid w:val="00DE500A"/>
    <w:rsid w:val="00DE6819"/>
    <w:rsid w:val="00DF530C"/>
    <w:rsid w:val="00E03D3B"/>
    <w:rsid w:val="00E12979"/>
    <w:rsid w:val="00E15665"/>
    <w:rsid w:val="00E203F1"/>
    <w:rsid w:val="00E26B0F"/>
    <w:rsid w:val="00E26EE5"/>
    <w:rsid w:val="00E30E6F"/>
    <w:rsid w:val="00E33633"/>
    <w:rsid w:val="00E37335"/>
    <w:rsid w:val="00E45046"/>
    <w:rsid w:val="00E500BC"/>
    <w:rsid w:val="00E70FAC"/>
    <w:rsid w:val="00E85E69"/>
    <w:rsid w:val="00E96997"/>
    <w:rsid w:val="00EA1F1A"/>
    <w:rsid w:val="00EA731B"/>
    <w:rsid w:val="00EB669B"/>
    <w:rsid w:val="00EE41F5"/>
    <w:rsid w:val="00EE41F9"/>
    <w:rsid w:val="00F24A7C"/>
    <w:rsid w:val="00F25654"/>
    <w:rsid w:val="00F45EA9"/>
    <w:rsid w:val="00F50553"/>
    <w:rsid w:val="00F57206"/>
    <w:rsid w:val="00F602C9"/>
    <w:rsid w:val="00F677D5"/>
    <w:rsid w:val="00F7614B"/>
    <w:rsid w:val="00F812B9"/>
    <w:rsid w:val="00F82947"/>
    <w:rsid w:val="00F92DE7"/>
    <w:rsid w:val="00F953D5"/>
    <w:rsid w:val="00FA2358"/>
    <w:rsid w:val="00FA482D"/>
    <w:rsid w:val="00FB09D6"/>
    <w:rsid w:val="00FB1C65"/>
    <w:rsid w:val="00FB58F3"/>
    <w:rsid w:val="00FC6431"/>
    <w:rsid w:val="00FD4C17"/>
    <w:rsid w:val="00FE0AD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E96A4E"/>
  <w14:defaultImageDpi w14:val="32767"/>
  <w15:chartTrackingRefBased/>
  <w15:docId w15:val="{71974B13-B581-F946-A85D-81B8E07E43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4F7BC0"/>
    <w:rPr>
      <w:sz w:val="16"/>
      <w:szCs w:val="16"/>
    </w:rPr>
  </w:style>
  <w:style w:type="paragraph" w:styleId="CommentText">
    <w:name w:val="annotation text"/>
    <w:basedOn w:val="Normal"/>
    <w:link w:val="CommentTextChar"/>
    <w:uiPriority w:val="99"/>
    <w:semiHidden/>
    <w:unhideWhenUsed/>
    <w:rsid w:val="004F7BC0"/>
    <w:rPr>
      <w:sz w:val="20"/>
      <w:szCs w:val="20"/>
    </w:rPr>
  </w:style>
  <w:style w:type="character" w:customStyle="1" w:styleId="CommentTextChar">
    <w:name w:val="Comment Text Char"/>
    <w:basedOn w:val="DefaultParagraphFont"/>
    <w:link w:val="CommentText"/>
    <w:uiPriority w:val="99"/>
    <w:semiHidden/>
    <w:rsid w:val="004F7BC0"/>
    <w:rPr>
      <w:sz w:val="20"/>
      <w:szCs w:val="20"/>
    </w:rPr>
  </w:style>
  <w:style w:type="paragraph" w:styleId="BalloonText">
    <w:name w:val="Balloon Text"/>
    <w:basedOn w:val="Normal"/>
    <w:link w:val="BalloonTextChar"/>
    <w:uiPriority w:val="99"/>
    <w:semiHidden/>
    <w:unhideWhenUsed/>
    <w:rsid w:val="004F7BC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F7BC0"/>
    <w:rPr>
      <w:rFonts w:ascii="Times New Roman" w:hAnsi="Times New Roman" w:cs="Times New Roman"/>
      <w:sz w:val="18"/>
      <w:szCs w:val="18"/>
    </w:rPr>
  </w:style>
  <w:style w:type="paragraph" w:customStyle="1" w:styleId="EndNoteBibliographyTitle">
    <w:name w:val="EndNote Bibliography Title"/>
    <w:basedOn w:val="Normal"/>
    <w:link w:val="EndNoteBibliographyTitleChar"/>
    <w:rsid w:val="00CA6FD4"/>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CA6FD4"/>
    <w:rPr>
      <w:rFonts w:ascii="Calibri" w:hAnsi="Calibri" w:cs="Calibri"/>
    </w:rPr>
  </w:style>
  <w:style w:type="paragraph" w:customStyle="1" w:styleId="EndNoteBibliography">
    <w:name w:val="EndNote Bibliography"/>
    <w:basedOn w:val="Normal"/>
    <w:link w:val="EndNoteBibliographyChar"/>
    <w:rsid w:val="00CA6FD4"/>
    <w:rPr>
      <w:rFonts w:ascii="Calibri" w:hAnsi="Calibri" w:cs="Calibri"/>
    </w:rPr>
  </w:style>
  <w:style w:type="character" w:customStyle="1" w:styleId="EndNoteBibliographyChar">
    <w:name w:val="EndNote Bibliography Char"/>
    <w:basedOn w:val="DefaultParagraphFont"/>
    <w:link w:val="EndNoteBibliography"/>
    <w:rsid w:val="00CA6FD4"/>
    <w:rPr>
      <w:rFonts w:ascii="Calibri" w:hAnsi="Calibri" w:cs="Calibri"/>
    </w:rPr>
  </w:style>
  <w:style w:type="paragraph" w:styleId="CommentSubject">
    <w:name w:val="annotation subject"/>
    <w:basedOn w:val="CommentText"/>
    <w:next w:val="CommentText"/>
    <w:link w:val="CommentSubjectChar"/>
    <w:uiPriority w:val="99"/>
    <w:semiHidden/>
    <w:unhideWhenUsed/>
    <w:rsid w:val="00FC6431"/>
    <w:rPr>
      <w:b/>
      <w:bCs/>
    </w:rPr>
  </w:style>
  <w:style w:type="character" w:customStyle="1" w:styleId="CommentSubjectChar">
    <w:name w:val="Comment Subject Char"/>
    <w:basedOn w:val="CommentTextChar"/>
    <w:link w:val="CommentSubject"/>
    <w:uiPriority w:val="99"/>
    <w:semiHidden/>
    <w:rsid w:val="00FC6431"/>
    <w:rPr>
      <w:b/>
      <w:bCs/>
      <w:sz w:val="20"/>
      <w:szCs w:val="20"/>
    </w:rPr>
  </w:style>
  <w:style w:type="character" w:styleId="LineNumber">
    <w:name w:val="line number"/>
    <w:basedOn w:val="DefaultParagraphFont"/>
    <w:uiPriority w:val="99"/>
    <w:semiHidden/>
    <w:unhideWhenUsed/>
    <w:rsid w:val="009D432F"/>
  </w:style>
  <w:style w:type="paragraph" w:styleId="ListParagraph">
    <w:name w:val="List Paragraph"/>
    <w:basedOn w:val="Normal"/>
    <w:uiPriority w:val="34"/>
    <w:qFormat/>
    <w:rsid w:val="00D25776"/>
    <w:pPr>
      <w:ind w:left="720"/>
      <w:contextualSpacing/>
    </w:pPr>
  </w:style>
  <w:style w:type="paragraph" w:styleId="Revision">
    <w:name w:val="Revision"/>
    <w:hidden/>
    <w:uiPriority w:val="99"/>
    <w:semiHidden/>
    <w:rsid w:val="006E08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356785">
      <w:bodyDiv w:val="1"/>
      <w:marLeft w:val="0"/>
      <w:marRight w:val="0"/>
      <w:marTop w:val="0"/>
      <w:marBottom w:val="0"/>
      <w:divBdr>
        <w:top w:val="none" w:sz="0" w:space="0" w:color="auto"/>
        <w:left w:val="none" w:sz="0" w:space="0" w:color="auto"/>
        <w:bottom w:val="none" w:sz="0" w:space="0" w:color="auto"/>
        <w:right w:val="none" w:sz="0" w:space="0" w:color="auto"/>
      </w:divBdr>
    </w:div>
    <w:div w:id="482818282">
      <w:bodyDiv w:val="1"/>
      <w:marLeft w:val="0"/>
      <w:marRight w:val="0"/>
      <w:marTop w:val="0"/>
      <w:marBottom w:val="0"/>
      <w:divBdr>
        <w:top w:val="none" w:sz="0" w:space="0" w:color="auto"/>
        <w:left w:val="none" w:sz="0" w:space="0" w:color="auto"/>
        <w:bottom w:val="none" w:sz="0" w:space="0" w:color="auto"/>
        <w:right w:val="none" w:sz="0" w:space="0" w:color="auto"/>
      </w:divBdr>
    </w:div>
    <w:div w:id="771243390">
      <w:bodyDiv w:val="1"/>
      <w:marLeft w:val="0"/>
      <w:marRight w:val="0"/>
      <w:marTop w:val="0"/>
      <w:marBottom w:val="0"/>
      <w:divBdr>
        <w:top w:val="none" w:sz="0" w:space="0" w:color="auto"/>
        <w:left w:val="none" w:sz="0" w:space="0" w:color="auto"/>
        <w:bottom w:val="none" w:sz="0" w:space="0" w:color="auto"/>
        <w:right w:val="none" w:sz="0" w:space="0" w:color="auto"/>
      </w:divBdr>
    </w:div>
    <w:div w:id="1258559568">
      <w:bodyDiv w:val="1"/>
      <w:marLeft w:val="0"/>
      <w:marRight w:val="0"/>
      <w:marTop w:val="0"/>
      <w:marBottom w:val="0"/>
      <w:divBdr>
        <w:top w:val="none" w:sz="0" w:space="0" w:color="auto"/>
        <w:left w:val="none" w:sz="0" w:space="0" w:color="auto"/>
        <w:bottom w:val="none" w:sz="0" w:space="0" w:color="auto"/>
        <w:right w:val="none" w:sz="0" w:space="0" w:color="auto"/>
      </w:divBdr>
    </w:div>
    <w:div w:id="1501967153">
      <w:bodyDiv w:val="1"/>
      <w:marLeft w:val="0"/>
      <w:marRight w:val="0"/>
      <w:marTop w:val="0"/>
      <w:marBottom w:val="0"/>
      <w:divBdr>
        <w:top w:val="none" w:sz="0" w:space="0" w:color="auto"/>
        <w:left w:val="none" w:sz="0" w:space="0" w:color="auto"/>
        <w:bottom w:val="none" w:sz="0" w:space="0" w:color="auto"/>
        <w:right w:val="none" w:sz="0" w:space="0" w:color="auto"/>
      </w:divBdr>
    </w:div>
    <w:div w:id="1678462614">
      <w:bodyDiv w:val="1"/>
      <w:marLeft w:val="0"/>
      <w:marRight w:val="0"/>
      <w:marTop w:val="0"/>
      <w:marBottom w:val="0"/>
      <w:divBdr>
        <w:top w:val="none" w:sz="0" w:space="0" w:color="auto"/>
        <w:left w:val="none" w:sz="0" w:space="0" w:color="auto"/>
        <w:bottom w:val="none" w:sz="0" w:space="0" w:color="auto"/>
        <w:right w:val="none" w:sz="0" w:space="0" w:color="auto"/>
      </w:divBdr>
    </w:div>
    <w:div w:id="1719206764">
      <w:bodyDiv w:val="1"/>
      <w:marLeft w:val="0"/>
      <w:marRight w:val="0"/>
      <w:marTop w:val="0"/>
      <w:marBottom w:val="0"/>
      <w:divBdr>
        <w:top w:val="none" w:sz="0" w:space="0" w:color="auto"/>
        <w:left w:val="none" w:sz="0" w:space="0" w:color="auto"/>
        <w:bottom w:val="none" w:sz="0" w:space="0" w:color="auto"/>
        <w:right w:val="none" w:sz="0" w:space="0" w:color="auto"/>
      </w:divBdr>
    </w:div>
    <w:div w:id="1923181579">
      <w:bodyDiv w:val="1"/>
      <w:marLeft w:val="0"/>
      <w:marRight w:val="0"/>
      <w:marTop w:val="0"/>
      <w:marBottom w:val="0"/>
      <w:divBdr>
        <w:top w:val="none" w:sz="0" w:space="0" w:color="auto"/>
        <w:left w:val="none" w:sz="0" w:space="0" w:color="auto"/>
        <w:bottom w:val="none" w:sz="0" w:space="0" w:color="auto"/>
        <w:right w:val="none" w:sz="0" w:space="0" w:color="auto"/>
      </w:divBdr>
    </w:div>
    <w:div w:id="1964455507">
      <w:bodyDiv w:val="1"/>
      <w:marLeft w:val="0"/>
      <w:marRight w:val="0"/>
      <w:marTop w:val="0"/>
      <w:marBottom w:val="0"/>
      <w:divBdr>
        <w:top w:val="none" w:sz="0" w:space="0" w:color="auto"/>
        <w:left w:val="none" w:sz="0" w:space="0" w:color="auto"/>
        <w:bottom w:val="none" w:sz="0" w:space="0" w:color="auto"/>
        <w:right w:val="none" w:sz="0" w:space="0" w:color="auto"/>
      </w:divBdr>
    </w:div>
    <w:div w:id="2118913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5.xml"/><Relationship Id="rId18" Type="http://schemas.openxmlformats.org/officeDocument/2006/relationships/image" Target="media/image6.emf"/><Relationship Id="rId26" Type="http://schemas.openxmlformats.org/officeDocument/2006/relationships/chart" Target="charts/chart7.xml"/><Relationship Id="rId39" Type="http://schemas.openxmlformats.org/officeDocument/2006/relationships/chart" Target="charts/chart9.xml"/><Relationship Id="rId21" Type="http://schemas.openxmlformats.org/officeDocument/2006/relationships/image" Target="media/image9.png"/><Relationship Id="rId34" Type="http://schemas.openxmlformats.org/officeDocument/2006/relationships/image" Target="media/image17.emf"/><Relationship Id="rId42" Type="http://schemas.openxmlformats.org/officeDocument/2006/relationships/theme" Target="theme/theme1.xml"/><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emf"/><Relationship Id="rId29" Type="http://schemas.openxmlformats.org/officeDocument/2006/relationships/image" Target="media/image12.emf"/><Relationship Id="rId41" Type="http://schemas.microsoft.com/office/2011/relationships/people" Target="people.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chart" Target="charts/chart3.xml"/><Relationship Id="rId24" Type="http://schemas.openxmlformats.org/officeDocument/2006/relationships/image" Target="media/image100.emf"/><Relationship Id="rId32" Type="http://schemas.openxmlformats.org/officeDocument/2006/relationships/image" Target="media/image15.emf"/><Relationship Id="rId37" Type="http://schemas.openxmlformats.org/officeDocument/2006/relationships/image" Target="media/image20.emf"/><Relationship Id="rId40" Type="http://schemas.openxmlformats.org/officeDocument/2006/relationships/fontTable" Target="fontTable.xml"/><Relationship Id="rId5" Type="http://schemas.openxmlformats.org/officeDocument/2006/relationships/comments" Target="comments.xml"/><Relationship Id="rId15" Type="http://schemas.openxmlformats.org/officeDocument/2006/relationships/image" Target="media/image3.png"/><Relationship Id="rId23" Type="http://schemas.openxmlformats.org/officeDocument/2006/relationships/chart" Target="charts/chart6.xml"/><Relationship Id="rId28" Type="http://schemas.openxmlformats.org/officeDocument/2006/relationships/image" Target="media/image11.emf"/><Relationship Id="rId36" Type="http://schemas.openxmlformats.org/officeDocument/2006/relationships/image" Target="media/image19.emf"/><Relationship Id="rId10" Type="http://schemas.openxmlformats.org/officeDocument/2006/relationships/chart" Target="charts/chart2.xml"/><Relationship Id="rId19" Type="http://schemas.openxmlformats.org/officeDocument/2006/relationships/image" Target="media/image7.emf"/><Relationship Id="rId31" Type="http://schemas.openxmlformats.org/officeDocument/2006/relationships/image" Target="media/image14.emf"/><Relationship Id="rId4" Type="http://schemas.openxmlformats.org/officeDocument/2006/relationships/webSettings" Target="webSettings.xml"/><Relationship Id="rId9" Type="http://schemas.openxmlformats.org/officeDocument/2006/relationships/chart" Target="charts/chart1.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chart" Target="charts/chart8.xml"/><Relationship Id="rId30" Type="http://schemas.openxmlformats.org/officeDocument/2006/relationships/image" Target="media/image13.emf"/><Relationship Id="rId35" Type="http://schemas.openxmlformats.org/officeDocument/2006/relationships/image" Target="media/image18.emf"/><Relationship Id="rId8" Type="http://schemas.openxmlformats.org/officeDocument/2006/relationships/image" Target="media/image1.emf"/><Relationship Id="rId3" Type="http://schemas.openxmlformats.org/officeDocument/2006/relationships/settings" Target="settings.xml"/><Relationship Id="rId12" Type="http://schemas.openxmlformats.org/officeDocument/2006/relationships/chart" Target="charts/chart4.xm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6.emf"/><Relationship Id="rId38" Type="http://schemas.openxmlformats.org/officeDocument/2006/relationships/image" Target="media/image21.emf"/></Relationships>
</file>

<file path=word/charts/_rels/chart1.xml.rels><?xml version="1.0" encoding="UTF-8" standalone="yes"?>
<Relationships xmlns="http://schemas.openxmlformats.org/package/2006/relationships"><Relationship Id="rId3" Type="http://schemas.openxmlformats.org/officeDocument/2006/relationships/oleObject" Target="file:////Users/hollymcqueary/Dropbox/McQueary/Dosage-Compensation/Paper_Results/aneuploid_tabl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hollymcqueary/Dropbox/McQueary/Dosage-Compensation/Paper_Results/aneuploid_table.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hollymcqueary/Dropbox/McQueary/Dosage-Compensation/Paper_Results/aneuploid_table.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hollymcqueary/Dropbox/McQueary/Dosage-Compensation/Paper_Results/aneuploid_table.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hollymcqueary/Dropbox/McQueary/Dosage-Compensation/Paper_Results/figuresJune2019.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Users/hollymcqueary/Dropbox/McQueary/Dosage-Compensation/Paper_Drafts/GO_analysis/biological_process_commonDEeup.tsv"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Users/hollymcqueary/Dropbox/McQueary/Dosage-Compensation/Indiv_Genes/IndividualGenes/DEGenes/tabulated_DE_genes_Aneuploids.csv"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Users/hollymcqueary/Dropbox/McQueary/Dosage-Compensation/Indiv_Genes/DC_Tables/compensation_type_table.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Users/hollymcqueary/Dropbox/McQueary/Dosage-Compensation/Paper_Results/esrGenesTabulated.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Across Both Experiments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6984705054890041E-2"/>
          <c:y val="8.4250869548494159E-2"/>
          <c:w val="0.87397471542472283"/>
          <c:h val="0.7168920725187129"/>
        </c:manualLayout>
      </c:layout>
      <c:scatterChart>
        <c:scatterStyle val="lineMarker"/>
        <c:varyColors val="0"/>
        <c:ser>
          <c:idx val="0"/>
          <c:order val="0"/>
          <c:tx>
            <c:strRef>
              <c:f>Sheet10!$U$22</c:f>
              <c:strCache>
                <c:ptCount val="1"/>
                <c:pt idx="0">
                  <c:v># chromosomes</c:v>
                </c:pt>
              </c:strCache>
            </c:strRef>
          </c:tx>
          <c:spPr>
            <a:ln w="19050" cap="rnd">
              <a:noFill/>
              <a:round/>
            </a:ln>
            <a:effectLst/>
          </c:spPr>
          <c:marker>
            <c:symbol val="circle"/>
            <c:size val="5"/>
            <c:spPr>
              <a:solidFill>
                <a:schemeClr val="accent1"/>
              </a:solidFill>
              <a:ln w="9525">
                <a:solidFill>
                  <a:schemeClr val="accent1"/>
                </a:solidFill>
              </a:ln>
              <a:effectLst/>
            </c:spPr>
          </c:marker>
          <c:errBars>
            <c:errDir val="y"/>
            <c:errBarType val="minus"/>
            <c:errValType val="percentage"/>
            <c:noEndCap val="0"/>
            <c:val val="100"/>
            <c:spPr>
              <a:noFill/>
              <a:ln w="9525" cap="flat" cmpd="sng" algn="ctr">
                <a:solidFill>
                  <a:schemeClr val="tx1">
                    <a:lumMod val="65000"/>
                    <a:lumOff val="35000"/>
                  </a:schemeClr>
                </a:solidFill>
                <a:round/>
              </a:ln>
              <a:effectLst/>
            </c:spPr>
          </c:errBars>
          <c:errBars>
            <c:errDir val="x"/>
            <c:errBarType val="both"/>
            <c:errValType val="percentage"/>
            <c:noEndCap val="0"/>
            <c:val val="0"/>
            <c:spPr>
              <a:noFill/>
              <a:ln w="9525" cap="flat" cmpd="sng" algn="ctr">
                <a:solidFill>
                  <a:schemeClr val="tx1">
                    <a:lumMod val="65000"/>
                    <a:lumOff val="35000"/>
                  </a:schemeClr>
                </a:solidFill>
                <a:round/>
              </a:ln>
              <a:effectLst/>
            </c:spPr>
          </c:errBars>
          <c:xVal>
            <c:numRef>
              <c:f>Sheet10!$T$23:$T$33</c:f>
              <c:numCache>
                <c:formatCode>General</c:formatCode>
                <c:ptCount val="11"/>
                <c:pt idx="0">
                  <c:v>0</c:v>
                </c:pt>
                <c:pt idx="1">
                  <c:v>1</c:v>
                </c:pt>
                <c:pt idx="2">
                  <c:v>2</c:v>
                </c:pt>
                <c:pt idx="3">
                  <c:v>3</c:v>
                </c:pt>
                <c:pt idx="4">
                  <c:v>4</c:v>
                </c:pt>
                <c:pt idx="5">
                  <c:v>5</c:v>
                </c:pt>
                <c:pt idx="6">
                  <c:v>6</c:v>
                </c:pt>
                <c:pt idx="7">
                  <c:v>7</c:v>
                </c:pt>
                <c:pt idx="8">
                  <c:v>8</c:v>
                </c:pt>
                <c:pt idx="9">
                  <c:v>9</c:v>
                </c:pt>
                <c:pt idx="10">
                  <c:v>10</c:v>
                </c:pt>
              </c:numCache>
            </c:numRef>
          </c:xVal>
          <c:yVal>
            <c:numRef>
              <c:f>Sheet10!$U$23:$U$33</c:f>
              <c:numCache>
                <c:formatCode>General</c:formatCode>
                <c:ptCount val="11"/>
                <c:pt idx="0">
                  <c:v>10</c:v>
                </c:pt>
                <c:pt idx="1">
                  <c:v>7</c:v>
                </c:pt>
                <c:pt idx="2">
                  <c:v>3</c:v>
                </c:pt>
                <c:pt idx="3">
                  <c:v>7</c:v>
                </c:pt>
                <c:pt idx="4">
                  <c:v>1</c:v>
                </c:pt>
                <c:pt idx="5">
                  <c:v>0</c:v>
                </c:pt>
                <c:pt idx="6">
                  <c:v>2</c:v>
                </c:pt>
                <c:pt idx="7">
                  <c:v>1</c:v>
                </c:pt>
                <c:pt idx="8">
                  <c:v>0</c:v>
                </c:pt>
                <c:pt idx="9">
                  <c:v>0</c:v>
                </c:pt>
                <c:pt idx="10">
                  <c:v>1</c:v>
                </c:pt>
              </c:numCache>
            </c:numRef>
          </c:yVal>
          <c:smooth val="0"/>
          <c:extLst>
            <c:ext xmlns:c16="http://schemas.microsoft.com/office/drawing/2014/chart" uri="{C3380CC4-5D6E-409C-BE32-E72D297353CC}">
              <c16:uniqueId val="{00000000-5468-AF45-B0A1-456AB9EBC000}"/>
            </c:ext>
          </c:extLst>
        </c:ser>
        <c:dLbls>
          <c:showLegendKey val="0"/>
          <c:showVal val="0"/>
          <c:showCatName val="0"/>
          <c:showSerName val="0"/>
          <c:showPercent val="0"/>
          <c:showBubbleSize val="0"/>
        </c:dLbls>
        <c:axId val="1660418767"/>
        <c:axId val="1660466271"/>
      </c:scatterChart>
      <c:valAx>
        <c:axId val="1660418767"/>
        <c:scaling>
          <c:orientation val="minMax"/>
          <c:max val="10"/>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trisomies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bg2"/>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60466271"/>
        <c:crosses val="autoZero"/>
        <c:crossBetween val="midCat"/>
      </c:valAx>
      <c:valAx>
        <c:axId val="1660466271"/>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chromosomes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bg2"/>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60418767"/>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Hybrid</a:t>
            </a:r>
            <a:r>
              <a:rPr lang="en-US" baseline="0"/>
              <a:t> Strain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Sheet10!$S$1</c:f>
              <c:strCache>
                <c:ptCount val="1"/>
                <c:pt idx="0">
                  <c:v># chromosomes</c:v>
                </c:pt>
              </c:strCache>
            </c:strRef>
          </c:tx>
          <c:spPr>
            <a:ln w="25400" cap="rnd">
              <a:noFill/>
              <a:round/>
            </a:ln>
            <a:effectLst/>
          </c:spPr>
          <c:marker>
            <c:symbol val="circle"/>
            <c:size val="5"/>
            <c:spPr>
              <a:solidFill>
                <a:schemeClr val="accent1"/>
              </a:solidFill>
              <a:ln w="9525">
                <a:solidFill>
                  <a:schemeClr val="accent1"/>
                </a:solidFill>
              </a:ln>
              <a:effectLst/>
            </c:spPr>
          </c:marker>
          <c:errBars>
            <c:errDir val="y"/>
            <c:errBarType val="minus"/>
            <c:errValType val="percentage"/>
            <c:noEndCap val="0"/>
            <c:val val="100"/>
            <c:spPr>
              <a:noFill/>
              <a:ln w="9525" cap="flat" cmpd="sng" algn="ctr">
                <a:solidFill>
                  <a:schemeClr val="tx1">
                    <a:lumMod val="65000"/>
                    <a:lumOff val="35000"/>
                  </a:schemeClr>
                </a:solidFill>
                <a:round/>
              </a:ln>
              <a:effectLst/>
            </c:spPr>
          </c:errBars>
          <c:errBars>
            <c:errDir val="x"/>
            <c:errBarType val="both"/>
            <c:errValType val="percentage"/>
            <c:noEndCap val="0"/>
            <c:val val="0"/>
            <c:spPr>
              <a:noFill/>
              <a:ln w="9525" cap="flat" cmpd="sng" algn="ctr">
                <a:solidFill>
                  <a:schemeClr val="tx1">
                    <a:lumMod val="65000"/>
                    <a:lumOff val="35000"/>
                  </a:schemeClr>
                </a:solidFill>
                <a:round/>
              </a:ln>
              <a:effectLst/>
            </c:spPr>
          </c:errBars>
          <c:xVal>
            <c:numRef>
              <c:f>Sheet10!$R$2:$R$12</c:f>
              <c:numCache>
                <c:formatCode>General</c:formatCode>
                <c:ptCount val="11"/>
                <c:pt idx="0">
                  <c:v>0</c:v>
                </c:pt>
                <c:pt idx="1">
                  <c:v>1</c:v>
                </c:pt>
                <c:pt idx="2">
                  <c:v>2</c:v>
                </c:pt>
                <c:pt idx="3">
                  <c:v>3</c:v>
                </c:pt>
                <c:pt idx="4">
                  <c:v>4</c:v>
                </c:pt>
                <c:pt idx="5">
                  <c:v>5</c:v>
                </c:pt>
                <c:pt idx="6">
                  <c:v>6</c:v>
                </c:pt>
                <c:pt idx="7">
                  <c:v>7</c:v>
                </c:pt>
                <c:pt idx="8">
                  <c:v>8</c:v>
                </c:pt>
                <c:pt idx="9">
                  <c:v>9</c:v>
                </c:pt>
                <c:pt idx="10">
                  <c:v>10</c:v>
                </c:pt>
              </c:numCache>
            </c:numRef>
          </c:xVal>
          <c:yVal>
            <c:numRef>
              <c:f>Sheet10!$S$2:$S$12</c:f>
              <c:numCache>
                <c:formatCode>General</c:formatCode>
                <c:ptCount val="11"/>
                <c:pt idx="0">
                  <c:v>7</c:v>
                </c:pt>
                <c:pt idx="1">
                  <c:v>2</c:v>
                </c:pt>
                <c:pt idx="2">
                  <c:v>2</c:v>
                </c:pt>
                <c:pt idx="3">
                  <c:v>1</c:v>
                </c:pt>
                <c:pt idx="4">
                  <c:v>0</c:v>
                </c:pt>
                <c:pt idx="5">
                  <c:v>0</c:v>
                </c:pt>
                <c:pt idx="6">
                  <c:v>2</c:v>
                </c:pt>
                <c:pt idx="7">
                  <c:v>1</c:v>
                </c:pt>
                <c:pt idx="8">
                  <c:v>0</c:v>
                </c:pt>
                <c:pt idx="9">
                  <c:v>0</c:v>
                </c:pt>
                <c:pt idx="10">
                  <c:v>1</c:v>
                </c:pt>
              </c:numCache>
            </c:numRef>
          </c:yVal>
          <c:smooth val="0"/>
          <c:extLst>
            <c:ext xmlns:c16="http://schemas.microsoft.com/office/drawing/2014/chart" uri="{C3380CC4-5D6E-409C-BE32-E72D297353CC}">
              <c16:uniqueId val="{00000000-00E3-D642-8609-D8D8C48D5ABB}"/>
            </c:ext>
          </c:extLst>
        </c:ser>
        <c:dLbls>
          <c:showLegendKey val="0"/>
          <c:showVal val="0"/>
          <c:showCatName val="0"/>
          <c:showSerName val="0"/>
          <c:showPercent val="0"/>
          <c:showBubbleSize val="0"/>
        </c:dLbls>
        <c:axId val="1747537087"/>
        <c:axId val="1747538719"/>
      </c:scatterChart>
      <c:valAx>
        <c:axId val="1747537087"/>
        <c:scaling>
          <c:orientation val="minMax"/>
          <c:max val="10"/>
          <c:min val="0"/>
        </c:scaling>
        <c:delete val="0"/>
        <c:axPos val="b"/>
        <c:minorGridlines>
          <c:spPr>
            <a:ln w="9525" cap="flat" cmpd="sng" algn="ctr">
              <a:no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trisomies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in"/>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47538719"/>
        <c:crosses val="autoZero"/>
        <c:crossBetween val="midCat"/>
        <c:majorUnit val="2"/>
      </c:valAx>
      <c:valAx>
        <c:axId val="1747538719"/>
        <c:scaling>
          <c:orientation val="minMax"/>
          <c:max val="12"/>
          <c:min val="0"/>
        </c:scaling>
        <c:delete val="0"/>
        <c:axPos val="l"/>
        <c:majorGridlines>
          <c:spPr>
            <a:ln w="9525" cap="flat" cmpd="sng" algn="ctr">
              <a:noFill/>
              <a:round/>
            </a:ln>
            <a:effectLst/>
          </c:spPr>
        </c:majorGridlines>
        <c:minorGridlines>
          <c:spPr>
            <a:ln w="9525" cap="flat" cmpd="sng" algn="ctr">
              <a:no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chromosomes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in"/>
        <c:tickLblPos val="nextTo"/>
        <c:spPr>
          <a:noFill/>
          <a:ln>
            <a:solidFill>
              <a:schemeClr val="bg2">
                <a:lumMod val="90000"/>
              </a:schemeClr>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47537087"/>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Lab Strain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Sheet10!$L$20</c:f>
              <c:strCache>
                <c:ptCount val="1"/>
                <c:pt idx="0">
                  <c:v># trisomies</c:v>
                </c:pt>
              </c:strCache>
            </c:strRef>
          </c:tx>
          <c:spPr>
            <a:ln w="19050" cap="rnd">
              <a:noFill/>
              <a:round/>
            </a:ln>
            <a:effectLst/>
          </c:spPr>
          <c:marker>
            <c:symbol val="square"/>
            <c:size val="7"/>
            <c:spPr>
              <a:solidFill>
                <a:schemeClr val="tx1"/>
              </a:solidFill>
              <a:ln w="9525">
                <a:noFill/>
              </a:ln>
              <a:effectLst/>
            </c:spPr>
          </c:marker>
          <c:xVal>
            <c:numRef>
              <c:f>Sheet10!$K$21:$K$36</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xVal>
          <c:yVal>
            <c:numRef>
              <c:f>Sheet10!$L$21:$L$36</c:f>
              <c:numCache>
                <c:formatCode>General</c:formatCode>
                <c:ptCount val="16"/>
                <c:pt idx="0">
                  <c:v>1</c:v>
                </c:pt>
                <c:pt idx="1">
                  <c:v>3</c:v>
                </c:pt>
                <c:pt idx="2">
                  <c:v>2</c:v>
                </c:pt>
                <c:pt idx="3">
                  <c:v>3</c:v>
                </c:pt>
                <c:pt idx="4">
                  <c:v>3</c:v>
                </c:pt>
                <c:pt idx="5">
                  <c:v>0</c:v>
                </c:pt>
                <c:pt idx="6">
                  <c:v>1</c:v>
                </c:pt>
                <c:pt idx="7">
                  <c:v>4</c:v>
                </c:pt>
                <c:pt idx="8">
                  <c:v>3</c:v>
                </c:pt>
                <c:pt idx="9">
                  <c:v>1</c:v>
                </c:pt>
                <c:pt idx="10">
                  <c:v>1</c:v>
                </c:pt>
                <c:pt idx="11">
                  <c:v>1</c:v>
                </c:pt>
                <c:pt idx="12">
                  <c:v>0</c:v>
                </c:pt>
                <c:pt idx="13">
                  <c:v>3</c:v>
                </c:pt>
                <c:pt idx="14">
                  <c:v>0</c:v>
                </c:pt>
                <c:pt idx="15">
                  <c:v>3</c:v>
                </c:pt>
              </c:numCache>
            </c:numRef>
          </c:yVal>
          <c:smooth val="0"/>
          <c:extLst>
            <c:ext xmlns:c16="http://schemas.microsoft.com/office/drawing/2014/chart" uri="{C3380CC4-5D6E-409C-BE32-E72D297353CC}">
              <c16:uniqueId val="{00000000-478F-0445-86CE-591103683C11}"/>
            </c:ext>
          </c:extLst>
        </c:ser>
        <c:ser>
          <c:idx val="1"/>
          <c:order val="1"/>
          <c:tx>
            <c:strRef>
              <c:f>Sheet10!$M$20</c:f>
              <c:strCache>
                <c:ptCount val="1"/>
                <c:pt idx="0">
                  <c:v># monosomies </c:v>
                </c:pt>
              </c:strCache>
            </c:strRef>
          </c:tx>
          <c:spPr>
            <a:ln w="25400" cap="rnd">
              <a:noFill/>
              <a:round/>
            </a:ln>
            <a:effectLst/>
          </c:spPr>
          <c:marker>
            <c:symbol val="circle"/>
            <c:size val="5"/>
            <c:spPr>
              <a:solidFill>
                <a:srgbClr val="00B0F0"/>
              </a:solidFill>
              <a:ln w="9525">
                <a:solidFill>
                  <a:srgbClr val="00B0F0"/>
                </a:solidFill>
              </a:ln>
              <a:effectLst/>
            </c:spPr>
          </c:marker>
          <c:xVal>
            <c:numRef>
              <c:f>Sheet10!$K$21:$K$36</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xVal>
          <c:yVal>
            <c:numRef>
              <c:f>Sheet10!$M$21:$M$36</c:f>
              <c:numCache>
                <c:formatCode>General</c:formatCode>
                <c:ptCount val="16"/>
                <c:pt idx="0">
                  <c:v>0</c:v>
                </c:pt>
                <c:pt idx="1">
                  <c:v>0</c:v>
                </c:pt>
                <c:pt idx="2">
                  <c:v>0</c:v>
                </c:pt>
                <c:pt idx="3">
                  <c:v>0</c:v>
                </c:pt>
                <c:pt idx="4">
                  <c:v>0</c:v>
                </c:pt>
                <c:pt idx="5">
                  <c:v>0</c:v>
                </c:pt>
                <c:pt idx="6">
                  <c:v>0</c:v>
                </c:pt>
                <c:pt idx="7">
                  <c:v>0</c:v>
                </c:pt>
                <c:pt idx="8">
                  <c:v>2</c:v>
                </c:pt>
                <c:pt idx="9">
                  <c:v>0</c:v>
                </c:pt>
                <c:pt idx="10">
                  <c:v>0</c:v>
                </c:pt>
                <c:pt idx="11">
                  <c:v>0</c:v>
                </c:pt>
                <c:pt idx="12">
                  <c:v>0</c:v>
                </c:pt>
                <c:pt idx="13">
                  <c:v>0</c:v>
                </c:pt>
                <c:pt idx="14">
                  <c:v>0</c:v>
                </c:pt>
                <c:pt idx="15">
                  <c:v>0</c:v>
                </c:pt>
              </c:numCache>
            </c:numRef>
          </c:yVal>
          <c:smooth val="0"/>
          <c:extLst>
            <c:ext xmlns:c16="http://schemas.microsoft.com/office/drawing/2014/chart" uri="{C3380CC4-5D6E-409C-BE32-E72D297353CC}">
              <c16:uniqueId val="{00000001-478F-0445-86CE-591103683C11}"/>
            </c:ext>
          </c:extLst>
        </c:ser>
        <c:dLbls>
          <c:showLegendKey val="0"/>
          <c:showVal val="0"/>
          <c:showCatName val="0"/>
          <c:showSerName val="0"/>
          <c:showPercent val="0"/>
          <c:showBubbleSize val="0"/>
        </c:dLbls>
        <c:axId val="1749953807"/>
        <c:axId val="1752288095"/>
      </c:scatterChart>
      <c:valAx>
        <c:axId val="1749953807"/>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Chromosome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288095"/>
        <c:crosses val="autoZero"/>
        <c:crossBetween val="midCat"/>
      </c:valAx>
      <c:valAx>
        <c:axId val="1752288095"/>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events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49953807"/>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US">
                <a:solidFill>
                  <a:schemeClr val="tx1"/>
                </a:solidFill>
              </a:rPr>
              <a:t>Hybrid Strain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US"/>
        </a:p>
      </c:txPr>
    </c:title>
    <c:autoTitleDeleted val="0"/>
    <c:plotArea>
      <c:layout/>
      <c:scatterChart>
        <c:scatterStyle val="lineMarker"/>
        <c:varyColors val="0"/>
        <c:ser>
          <c:idx val="0"/>
          <c:order val="0"/>
          <c:tx>
            <c:strRef>
              <c:f>Sheet10!$M$1</c:f>
              <c:strCache>
                <c:ptCount val="1"/>
                <c:pt idx="0">
                  <c:v># monosomies </c:v>
                </c:pt>
              </c:strCache>
            </c:strRef>
          </c:tx>
          <c:spPr>
            <a:ln w="19050" cap="rnd">
              <a:noFill/>
              <a:round/>
            </a:ln>
            <a:effectLst/>
          </c:spPr>
          <c:marker>
            <c:symbol val="circle"/>
            <c:size val="5"/>
            <c:spPr>
              <a:solidFill>
                <a:srgbClr val="00B050"/>
              </a:solidFill>
              <a:ln w="9525">
                <a:solidFill>
                  <a:srgbClr val="92D050"/>
                </a:solidFill>
              </a:ln>
              <a:effectLst/>
            </c:spPr>
          </c:marker>
          <c:xVal>
            <c:strRef>
              <c:f>Sheet10!$K$1:$K$17</c:f>
              <c:strCache>
                <c:ptCount val="17"/>
                <c:pt idx="0">
                  <c:v>Chromosome</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strCache>
            </c:strRef>
          </c:xVal>
          <c:yVal>
            <c:numRef>
              <c:f>Sheet10!$M$2:$M$17</c:f>
              <c:numCache>
                <c:formatCode>General</c:formatCode>
                <c:ptCount val="16"/>
                <c:pt idx="0">
                  <c:v>1</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yVal>
          <c:smooth val="0"/>
          <c:extLst>
            <c:ext xmlns:c16="http://schemas.microsoft.com/office/drawing/2014/chart" uri="{C3380CC4-5D6E-409C-BE32-E72D297353CC}">
              <c16:uniqueId val="{00000000-0536-1D4E-903A-940A5D6FC90B}"/>
            </c:ext>
          </c:extLst>
        </c:ser>
        <c:ser>
          <c:idx val="1"/>
          <c:order val="1"/>
          <c:tx>
            <c:strRef>
              <c:f>Sheet10!$N$1</c:f>
              <c:strCache>
                <c:ptCount val="1"/>
                <c:pt idx="0">
                  <c:v># tetrasomies</c:v>
                </c:pt>
              </c:strCache>
            </c:strRef>
          </c:tx>
          <c:spPr>
            <a:ln w="19050" cap="rnd">
              <a:noFill/>
              <a:round/>
            </a:ln>
            <a:effectLst/>
          </c:spPr>
          <c:marker>
            <c:symbol val="circle"/>
            <c:size val="5"/>
            <c:spPr>
              <a:solidFill>
                <a:srgbClr val="00B0F0"/>
              </a:solidFill>
              <a:ln w="9525">
                <a:solidFill>
                  <a:srgbClr val="00B0F0"/>
                </a:solidFill>
              </a:ln>
              <a:effectLst/>
            </c:spPr>
          </c:marker>
          <c:xVal>
            <c:strRef>
              <c:f>Sheet10!$K$1:$K$17</c:f>
              <c:strCache>
                <c:ptCount val="17"/>
                <c:pt idx="0">
                  <c:v>Chromosome</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strCache>
            </c:strRef>
          </c:xVal>
          <c:yVal>
            <c:numRef>
              <c:f>Sheet10!$N$2:$N$17</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1</c:v>
                </c:pt>
              </c:numCache>
            </c:numRef>
          </c:yVal>
          <c:smooth val="0"/>
          <c:extLst>
            <c:ext xmlns:c16="http://schemas.microsoft.com/office/drawing/2014/chart" uri="{C3380CC4-5D6E-409C-BE32-E72D297353CC}">
              <c16:uniqueId val="{00000001-0536-1D4E-903A-940A5D6FC90B}"/>
            </c:ext>
          </c:extLst>
        </c:ser>
        <c:ser>
          <c:idx val="2"/>
          <c:order val="2"/>
          <c:tx>
            <c:v>trisomies</c:v>
          </c:tx>
          <c:spPr>
            <a:ln w="25400" cap="rnd">
              <a:noFill/>
              <a:round/>
            </a:ln>
            <a:effectLst/>
          </c:spPr>
          <c:marker>
            <c:symbol val="circle"/>
            <c:size val="5"/>
            <c:spPr>
              <a:solidFill>
                <a:srgbClr val="7030A0"/>
              </a:solidFill>
              <a:ln w="9525">
                <a:solidFill>
                  <a:srgbClr val="7030A0"/>
                </a:solidFill>
              </a:ln>
              <a:effectLst/>
            </c:spPr>
          </c:marker>
          <c:xVal>
            <c:strRef>
              <c:f>Sheet10!$K$1:$K$17</c:f>
              <c:strCache>
                <c:ptCount val="17"/>
                <c:pt idx="0">
                  <c:v>Chromosome</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strCache>
            </c:strRef>
          </c:xVal>
          <c:yVal>
            <c:numRef>
              <c:f>Sheet10!$L$2:$L$17</c:f>
              <c:numCache>
                <c:formatCode>General</c:formatCode>
                <c:ptCount val="16"/>
                <c:pt idx="0">
                  <c:v>3</c:v>
                </c:pt>
                <c:pt idx="1">
                  <c:v>0</c:v>
                </c:pt>
                <c:pt idx="2">
                  <c:v>0</c:v>
                </c:pt>
                <c:pt idx="3">
                  <c:v>0</c:v>
                </c:pt>
                <c:pt idx="4">
                  <c:v>6</c:v>
                </c:pt>
                <c:pt idx="5">
                  <c:v>0</c:v>
                </c:pt>
                <c:pt idx="6">
                  <c:v>6</c:v>
                </c:pt>
                <c:pt idx="7">
                  <c:v>0</c:v>
                </c:pt>
                <c:pt idx="8">
                  <c:v>2</c:v>
                </c:pt>
                <c:pt idx="9">
                  <c:v>1</c:v>
                </c:pt>
                <c:pt idx="10">
                  <c:v>0</c:v>
                </c:pt>
                <c:pt idx="11">
                  <c:v>7</c:v>
                </c:pt>
                <c:pt idx="12">
                  <c:v>0</c:v>
                </c:pt>
                <c:pt idx="13">
                  <c:v>2</c:v>
                </c:pt>
                <c:pt idx="14">
                  <c:v>1</c:v>
                </c:pt>
                <c:pt idx="15">
                  <c:v>10</c:v>
                </c:pt>
              </c:numCache>
            </c:numRef>
          </c:yVal>
          <c:smooth val="0"/>
          <c:extLst>
            <c:ext xmlns:c16="http://schemas.microsoft.com/office/drawing/2014/chart" uri="{C3380CC4-5D6E-409C-BE32-E72D297353CC}">
              <c16:uniqueId val="{00000002-0536-1D4E-903A-940A5D6FC90B}"/>
            </c:ext>
          </c:extLst>
        </c:ser>
        <c:dLbls>
          <c:showLegendKey val="0"/>
          <c:showVal val="0"/>
          <c:showCatName val="0"/>
          <c:showSerName val="0"/>
          <c:showPercent val="0"/>
          <c:showBubbleSize val="0"/>
        </c:dLbls>
        <c:axId val="1752819727"/>
        <c:axId val="1746563055"/>
      </c:scatterChart>
      <c:valAx>
        <c:axId val="1752819727"/>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tx1"/>
                    </a:solidFill>
                  </a:rPr>
                  <a:t>Chromosome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746563055"/>
        <c:crosses val="autoZero"/>
        <c:crossBetween val="midCat"/>
      </c:valAx>
      <c:valAx>
        <c:axId val="1746563055"/>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solidFill>
                      <a:schemeClr val="tx1"/>
                    </a:solidFill>
                  </a:rPr>
                  <a:t># of events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752819727"/>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60" b="0" i="0" u="none" strike="noStrike" kern="1200" spc="0" baseline="0">
                <a:solidFill>
                  <a:schemeClr val="tx1"/>
                </a:solidFill>
                <a:latin typeface="Helvetica" pitchFamily="2" charset="0"/>
                <a:ea typeface="+mn-ea"/>
                <a:cs typeface="Arial" panose="020B0604020202020204" pitchFamily="34" charset="0"/>
              </a:defRPr>
            </a:pPr>
            <a:r>
              <a:rPr lang="en-US" sz="1800" b="1" i="0" baseline="0">
                <a:effectLst/>
              </a:rPr>
              <a:t>Heterozygosity Influences Aneuploidy Rate</a:t>
            </a:r>
            <a:endParaRPr lang="en-US">
              <a:effectLst/>
            </a:endParaRPr>
          </a:p>
        </c:rich>
      </c:tx>
      <c:overlay val="0"/>
      <c:spPr>
        <a:noFill/>
        <a:ln>
          <a:noFill/>
        </a:ln>
        <a:effectLst/>
      </c:spPr>
      <c:txPr>
        <a:bodyPr rot="0" spcFirstLastPara="1" vertOverflow="ellipsis" vert="horz" wrap="square" anchor="ctr" anchorCtr="1"/>
        <a:lstStyle/>
        <a:p>
          <a:pPr>
            <a:defRPr sz="1260" b="0" i="0" u="none" strike="noStrike" kern="1200" spc="0" baseline="0">
              <a:solidFill>
                <a:schemeClr val="tx1"/>
              </a:solidFill>
              <a:latin typeface="Helvetica" pitchFamily="2" charset="0"/>
              <a:ea typeface="+mn-ea"/>
              <a:cs typeface="Arial" panose="020B0604020202020204" pitchFamily="34" charset="0"/>
            </a:defRPr>
          </a:pPr>
          <a:endParaRPr lang="en-US"/>
        </a:p>
      </c:txPr>
    </c:title>
    <c:autoTitleDeleted val="0"/>
    <c:plotArea>
      <c:layout>
        <c:manualLayout>
          <c:layoutTarget val="inner"/>
          <c:xMode val="edge"/>
          <c:yMode val="edge"/>
          <c:x val="0.19444630010582245"/>
          <c:y val="8.1554069622793254E-2"/>
          <c:w val="0.63659149936100923"/>
          <c:h val="0.82443956043956046"/>
        </c:manualLayout>
      </c:layout>
      <c:barChart>
        <c:barDir val="col"/>
        <c:grouping val="clustered"/>
        <c:varyColors val="0"/>
        <c:ser>
          <c:idx val="0"/>
          <c:order val="0"/>
          <c:tx>
            <c:strRef>
              <c:f>'/Users/hollymcqueary/Dropbox/McQueary/Dosage-Compensation/Paper_Results/[aneuploidy_rate_figure_ideas.xlsx]Sheet1'!$A$2</c:f>
              <c:strCache>
                <c:ptCount val="1"/>
                <c:pt idx="0">
                  <c:v>Heterozygous Hybrid Strain</c:v>
                </c:pt>
              </c:strCache>
            </c:strRef>
          </c:tx>
          <c:spPr>
            <a:solidFill>
              <a:srgbClr val="FF0000"/>
            </a:solidFill>
            <a:ln>
              <a:noFill/>
            </a:ln>
            <a:effectLst/>
          </c:spPr>
          <c:invertIfNegative val="0"/>
          <c:errBars>
            <c:errBarType val="both"/>
            <c:errValType val="stdErr"/>
            <c:noEndCap val="0"/>
            <c:spPr>
              <a:noFill/>
              <a:ln w="9525" cap="flat" cmpd="sng" algn="ctr">
                <a:solidFill>
                  <a:schemeClr val="tx1">
                    <a:lumMod val="65000"/>
                    <a:lumOff val="35000"/>
                  </a:schemeClr>
                </a:solidFill>
                <a:round/>
              </a:ln>
              <a:effectLst/>
            </c:spPr>
          </c:errBars>
          <c:cat>
            <c:strRef>
              <c:f>'/Users/hollymcqueary/Dropbox/McQueary/Dosage-Compensation/Paper_Results/[aneuploidy_rate_figure_ideas.xlsx]Sheet1'!$B$1:$E$1</c:f>
              <c:strCache>
                <c:ptCount val="4"/>
                <c:pt idx="0">
                  <c:v>Total Aneuploids</c:v>
                </c:pt>
                <c:pt idx="1">
                  <c:v>Trisomies</c:v>
                </c:pt>
                <c:pt idx="2">
                  <c:v>Monosomies</c:v>
                </c:pt>
                <c:pt idx="3">
                  <c:v>Tetrasomies</c:v>
                </c:pt>
              </c:strCache>
            </c:strRef>
          </c:cat>
          <c:val>
            <c:numRef>
              <c:f>'/Users/hollymcqueary/Dropbox/McQueary/Dosage-Compensation/Paper_Results/[aneuploidy_rate_figure_ideas.xlsx]Sheet1'!$B$2:$E$2</c:f>
              <c:numCache>
                <c:formatCode>General</c:formatCode>
                <c:ptCount val="4"/>
                <c:pt idx="0">
                  <c:v>1.8200000000000001E-4</c:v>
                </c:pt>
                <c:pt idx="1">
                  <c:v>1.7142857142857143E-4</c:v>
                </c:pt>
                <c:pt idx="2">
                  <c:v>6.3492063492063493E-6</c:v>
                </c:pt>
                <c:pt idx="3">
                  <c:v>6.3492063492063493E-6</c:v>
                </c:pt>
              </c:numCache>
            </c:numRef>
          </c:val>
          <c:extLst>
            <c:ext xmlns:c16="http://schemas.microsoft.com/office/drawing/2014/chart" uri="{C3380CC4-5D6E-409C-BE32-E72D297353CC}">
              <c16:uniqueId val="{00000000-8E29-8646-AA20-66134660D512}"/>
            </c:ext>
          </c:extLst>
        </c:ser>
        <c:ser>
          <c:idx val="1"/>
          <c:order val="1"/>
          <c:tx>
            <c:strRef>
              <c:f>'/Users/hollymcqueary/Dropbox/McQueary/Dosage-Compensation/Paper_Results/[aneuploidy_rate_figure_ideas.xlsx]Sheet1'!$A$3</c:f>
              <c:strCache>
                <c:ptCount val="1"/>
                <c:pt idx="0">
                  <c:v>Homozygous Lab Strain</c:v>
                </c:pt>
              </c:strCache>
            </c:strRef>
          </c:tx>
          <c:spPr>
            <a:solidFill>
              <a:schemeClr val="tx1"/>
            </a:solidFill>
            <a:ln>
              <a:noFill/>
            </a:ln>
            <a:effectLst/>
          </c:spPr>
          <c:invertIfNegative val="0"/>
          <c:errBars>
            <c:errBarType val="both"/>
            <c:errValType val="stdErr"/>
            <c:noEndCap val="0"/>
            <c:spPr>
              <a:noFill/>
              <a:ln w="9525" cap="flat" cmpd="sng" algn="ctr">
                <a:solidFill>
                  <a:schemeClr val="tx1">
                    <a:lumMod val="65000"/>
                    <a:lumOff val="35000"/>
                  </a:schemeClr>
                </a:solidFill>
                <a:round/>
              </a:ln>
              <a:effectLst/>
            </c:spPr>
          </c:errBars>
          <c:cat>
            <c:strRef>
              <c:f>'/Users/hollymcqueary/Dropbox/McQueary/Dosage-Compensation/Paper_Results/[aneuploidy_rate_figure_ideas.xlsx]Sheet1'!$B$1:$E$1</c:f>
              <c:strCache>
                <c:ptCount val="4"/>
                <c:pt idx="0">
                  <c:v>Total Aneuploids</c:v>
                </c:pt>
                <c:pt idx="1">
                  <c:v>Trisomies</c:v>
                </c:pt>
                <c:pt idx="2">
                  <c:v>Monosomies</c:v>
                </c:pt>
                <c:pt idx="3">
                  <c:v>Tetrasomies</c:v>
                </c:pt>
              </c:strCache>
            </c:strRef>
          </c:cat>
          <c:val>
            <c:numRef>
              <c:f>'/Users/hollymcqueary/Dropbox/McQueary/Dosage-Compensation/Paper_Results/[aneuploidy_rate_figure_ideas.xlsx]Sheet1'!$B$3:$E$3</c:f>
              <c:numCache>
                <c:formatCode>General</c:formatCode>
                <c:ptCount val="4"/>
                <c:pt idx="0">
                  <c:v>1.0399999999999999E-4</c:v>
                </c:pt>
                <c:pt idx="1">
                  <c:v>9.7E-5</c:v>
                </c:pt>
                <c:pt idx="2">
                  <c:v>6.68918692932874E-6</c:v>
                </c:pt>
                <c:pt idx="3">
                  <c:v>0</c:v>
                </c:pt>
              </c:numCache>
            </c:numRef>
          </c:val>
          <c:extLst>
            <c:ext xmlns:c16="http://schemas.microsoft.com/office/drawing/2014/chart" uri="{C3380CC4-5D6E-409C-BE32-E72D297353CC}">
              <c16:uniqueId val="{00000001-8E29-8646-AA20-66134660D512}"/>
            </c:ext>
          </c:extLst>
        </c:ser>
        <c:dLbls>
          <c:showLegendKey val="0"/>
          <c:showVal val="0"/>
          <c:showCatName val="0"/>
          <c:showSerName val="0"/>
          <c:showPercent val="0"/>
          <c:showBubbleSize val="0"/>
        </c:dLbls>
        <c:gapWidth val="150"/>
        <c:axId val="305601984"/>
        <c:axId val="305664560"/>
      </c:barChart>
      <c:catAx>
        <c:axId val="305601984"/>
        <c:scaling>
          <c:orientation val="minMax"/>
        </c:scaling>
        <c:delete val="0"/>
        <c:axPos val="b"/>
        <c:title>
          <c:tx>
            <c:rich>
              <a:bodyPr rot="0" spcFirstLastPara="1" vertOverflow="ellipsis" vert="horz" wrap="square" anchor="ctr" anchorCtr="1"/>
              <a:lstStyle/>
              <a:p>
                <a:pPr>
                  <a:defRPr sz="1050" b="0" i="0" u="none" strike="noStrike" kern="1200" baseline="0">
                    <a:solidFill>
                      <a:schemeClr val="tx1"/>
                    </a:solidFill>
                    <a:latin typeface="Helvetica" pitchFamily="2" charset="0"/>
                    <a:ea typeface="+mn-ea"/>
                    <a:cs typeface="Arial" panose="020B0604020202020204" pitchFamily="34" charset="0"/>
                  </a:defRPr>
                </a:pPr>
                <a:r>
                  <a:rPr lang="en-US"/>
                  <a:t>Aneuploidy Type</a:t>
                </a: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Helvetica" pitchFamily="2" charset="0"/>
                  <a:ea typeface="+mn-ea"/>
                  <a:cs typeface="Arial" panose="020B0604020202020204" pitchFamily="34"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Helvetica" pitchFamily="2" charset="0"/>
                <a:ea typeface="+mn-ea"/>
                <a:cs typeface="Arial" panose="020B0604020202020204" pitchFamily="34" charset="0"/>
              </a:defRPr>
            </a:pPr>
            <a:endParaRPr lang="en-US"/>
          </a:p>
        </c:txPr>
        <c:crossAx val="305664560"/>
        <c:crosses val="autoZero"/>
        <c:auto val="1"/>
        <c:lblAlgn val="ctr"/>
        <c:lblOffset val="100"/>
        <c:noMultiLvlLbl val="0"/>
      </c:catAx>
      <c:valAx>
        <c:axId val="305664560"/>
        <c:scaling>
          <c:orientation val="minMax"/>
        </c:scaling>
        <c:delete val="0"/>
        <c:axPos val="l"/>
        <c:title>
          <c:tx>
            <c:rich>
              <a:bodyPr rot="-5400000" spcFirstLastPara="1" vertOverflow="ellipsis" vert="horz" wrap="square" anchor="ctr" anchorCtr="1"/>
              <a:lstStyle/>
              <a:p>
                <a:pPr>
                  <a:defRPr sz="1050" b="0" i="0" u="none" strike="noStrike" kern="1200" baseline="0">
                    <a:solidFill>
                      <a:schemeClr val="tx1"/>
                    </a:solidFill>
                    <a:latin typeface="Helvetica" pitchFamily="2" charset="0"/>
                    <a:ea typeface="+mn-ea"/>
                    <a:cs typeface="Arial" panose="020B0604020202020204" pitchFamily="34" charset="0"/>
                  </a:defRPr>
                </a:pPr>
                <a:r>
                  <a:rPr lang="en-US"/>
                  <a:t># events/genome/generation</a:t>
                </a:r>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1"/>
                  </a:solidFill>
                  <a:latin typeface="Helvetica" pitchFamily="2" charset="0"/>
                  <a:ea typeface="+mn-ea"/>
                  <a:cs typeface="Arial" panose="020B0604020202020204" pitchFamily="34" charset="0"/>
                </a:defRPr>
              </a:pPr>
              <a:endParaRPr lang="en-US"/>
            </a:p>
          </c:txPr>
        </c:title>
        <c:numFmt formatCode="0.00\ E+00" sourceLinked="0"/>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chemeClr val="tx1"/>
                </a:solidFill>
                <a:latin typeface="Helvetica" pitchFamily="2" charset="0"/>
                <a:ea typeface="+mn-ea"/>
                <a:cs typeface="Arial" panose="020B0604020202020204" pitchFamily="34" charset="0"/>
              </a:defRPr>
            </a:pPr>
            <a:endParaRPr lang="en-US"/>
          </a:p>
        </c:txPr>
        <c:crossAx val="305601984"/>
        <c:crosses val="autoZero"/>
        <c:crossBetween val="between"/>
      </c:valAx>
      <c:spPr>
        <a:noFill/>
        <a:ln>
          <a:noFill/>
        </a:ln>
        <a:effectLst/>
      </c:spPr>
    </c:plotArea>
    <c:legend>
      <c:legendPos val="r"/>
      <c:layout>
        <c:manualLayout>
          <c:xMode val="edge"/>
          <c:yMode val="edge"/>
          <c:x val="0.60322899428147403"/>
          <c:y val="0.30334014017478578"/>
          <c:w val="0.1461667954635644"/>
          <c:h val="0.11453831250777628"/>
        </c:manualLayout>
      </c:layout>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Helvetica" pitchFamily="2" charset="0"/>
              <a:ea typeface="+mn-ea"/>
              <a:cs typeface="Arial" panose="020B0604020202020204" pitchFamily="34"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just">
        <a:defRPr sz="1050">
          <a:latin typeface="Helvetica" pitchFamily="2" charset="0"/>
          <a:cs typeface="Arial" panose="020B0604020202020204" pitchFamily="34" charset="0"/>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720" b="0" i="0" u="none" strike="noStrike" kern="1200" spc="0" baseline="0">
                <a:solidFill>
                  <a:schemeClr val="tx1"/>
                </a:solidFill>
                <a:latin typeface="+mn-lt"/>
                <a:ea typeface="+mn-ea"/>
                <a:cs typeface="+mn-cs"/>
              </a:defRPr>
            </a:pPr>
            <a:r>
              <a:rPr lang="en-US"/>
              <a:t>Biological Process</a:t>
            </a:r>
          </a:p>
        </c:rich>
      </c:tx>
      <c:overlay val="0"/>
      <c:spPr>
        <a:noFill/>
        <a:ln>
          <a:noFill/>
        </a:ln>
        <a:effectLst/>
      </c:spPr>
      <c:txPr>
        <a:bodyPr rot="0" spcFirstLastPara="1" vertOverflow="ellipsis" vert="horz" wrap="square" anchor="ctr" anchorCtr="1"/>
        <a:lstStyle/>
        <a:p>
          <a:pPr>
            <a:defRPr sz="720" b="0" i="0" u="none" strike="noStrike" kern="1200" spc="0" baseline="0">
              <a:solidFill>
                <a:schemeClr val="tx1"/>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6"/>
              </a:solidFill>
              <a:ln w="25400">
                <a:solidFill>
                  <a:schemeClr val="lt1"/>
                </a:solidFill>
              </a:ln>
              <a:effectLst/>
              <a:sp3d contourW="25400">
                <a:contourClr>
                  <a:schemeClr val="lt1"/>
                </a:contourClr>
              </a:sp3d>
            </c:spPr>
            <c:extLst>
              <c:ext xmlns:c16="http://schemas.microsoft.com/office/drawing/2014/chart" uri="{C3380CC4-5D6E-409C-BE32-E72D297353CC}">
                <c16:uniqueId val="{00000001-25C6-CD4B-BB3F-7A487A10334E}"/>
              </c:ext>
            </c:extLst>
          </c:dPt>
          <c:dPt>
            <c:idx val="1"/>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3-25C6-CD4B-BB3F-7A487A10334E}"/>
              </c:ext>
            </c:extLst>
          </c:dPt>
          <c:dPt>
            <c:idx val="2"/>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5-25C6-CD4B-BB3F-7A487A10334E}"/>
              </c:ext>
            </c:extLst>
          </c:dPt>
          <c:dPt>
            <c:idx val="3"/>
            <c:bubble3D val="0"/>
            <c:spPr>
              <a:solidFill>
                <a:schemeClr val="accent6">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7-25C6-CD4B-BB3F-7A487A10334E}"/>
              </c:ext>
            </c:extLst>
          </c:dPt>
          <c:dPt>
            <c:idx val="4"/>
            <c:bubble3D val="0"/>
            <c:spPr>
              <a:solidFill>
                <a:schemeClr val="accent5">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9-25C6-CD4B-BB3F-7A487A10334E}"/>
              </c:ext>
            </c:extLst>
          </c:dPt>
          <c:dPt>
            <c:idx val="5"/>
            <c:bubble3D val="0"/>
            <c:spPr>
              <a:solidFill>
                <a:schemeClr val="accent4">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B-25C6-CD4B-BB3F-7A487A10334E}"/>
              </c:ext>
            </c:extLst>
          </c:dPt>
          <c:dPt>
            <c:idx val="6"/>
            <c:bubble3D val="0"/>
            <c:spPr>
              <a:solidFill>
                <a:schemeClr val="accent6">
                  <a:lumMod val="80000"/>
                  <a:lumOff val="2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D-25C6-CD4B-BB3F-7A487A10334E}"/>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biological_process_commonDEeup!$A$2:$A$8</c:f>
              <c:strCache>
                <c:ptCount val="7"/>
                <c:pt idx="0">
                  <c:v>GO:0140053 mitochondrial gene expression</c:v>
                </c:pt>
                <c:pt idx="1">
                  <c:v>GO:0032543 mitochondrial translation</c:v>
                </c:pt>
                <c:pt idx="2">
                  <c:v>GO:0000959 mitochondrial RNA metabolic process</c:v>
                </c:pt>
                <c:pt idx="3">
                  <c:v>GO:0070127 tRNA aminoacylation for mitochondrial protein translation</c:v>
                </c:pt>
                <c:pt idx="4">
                  <c:v>GO:0043038 amino acid activation</c:v>
                </c:pt>
                <c:pt idx="5">
                  <c:v>GO:0043039 tRNA aminoacylation</c:v>
                </c:pt>
                <c:pt idx="6">
                  <c:v>GO:0017004 cytochrome complex assembly</c:v>
                </c:pt>
              </c:strCache>
            </c:strRef>
          </c:cat>
          <c:val>
            <c:numRef>
              <c:f>biological_process_commonDEeup!$D$2:$D$8</c:f>
              <c:numCache>
                <c:formatCode>General</c:formatCode>
                <c:ptCount val="7"/>
                <c:pt idx="0">
                  <c:v>35.975609756097562</c:v>
                </c:pt>
                <c:pt idx="1">
                  <c:v>32.31707317073171</c:v>
                </c:pt>
                <c:pt idx="2">
                  <c:v>9.1463414634146343</c:v>
                </c:pt>
                <c:pt idx="3">
                  <c:v>4.8780487804878048</c:v>
                </c:pt>
                <c:pt idx="4">
                  <c:v>6.0975609756097562</c:v>
                </c:pt>
                <c:pt idx="5">
                  <c:v>6.0975609756097562</c:v>
                </c:pt>
                <c:pt idx="6">
                  <c:v>5.4878048780487809</c:v>
                </c:pt>
              </c:numCache>
            </c:numRef>
          </c:val>
          <c:extLst>
            <c:ext xmlns:c16="http://schemas.microsoft.com/office/drawing/2014/chart" uri="{C3380CC4-5D6E-409C-BE32-E72D297353CC}">
              <c16:uniqueId val="{0000000E-25C6-CD4B-BB3F-7A487A10334E}"/>
            </c:ext>
          </c:extLst>
        </c:ser>
        <c:dLbls>
          <c:dLblPos val="ctr"/>
          <c:showLegendKey val="0"/>
          <c:showVal val="0"/>
          <c:showCatName val="0"/>
          <c:showSerName val="0"/>
          <c:showPercent val="1"/>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600"/>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Cis and Trans Differentially Expressed Genes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percentStacked"/>
        <c:varyColors val="0"/>
        <c:ser>
          <c:idx val="0"/>
          <c:order val="0"/>
          <c:tx>
            <c:strRef>
              <c:f>tabulated_DE_genes_Aneuploids!$J$1</c:f>
              <c:strCache>
                <c:ptCount val="1"/>
                <c:pt idx="0">
                  <c:v>% cis</c:v>
                </c:pt>
              </c:strCache>
            </c:strRef>
          </c:tx>
          <c:spPr>
            <a:solidFill>
              <a:schemeClr val="accent1"/>
            </a:solidFill>
            <a:ln>
              <a:noFill/>
            </a:ln>
            <a:effectLst/>
          </c:spPr>
          <c:invertIfNegative val="0"/>
          <c:dLbls>
            <c:delete val="1"/>
          </c:dLbls>
          <c:cat>
            <c:strRef>
              <c:f>tabulated_DE_genes_Aneuploids!$H$2:$I$24</c:f>
              <c:strCache>
                <c:ptCount val="23"/>
                <c:pt idx="0">
                  <c:v>MA 152</c:v>
                </c:pt>
                <c:pt idx="1">
                  <c:v>GC 11</c:v>
                </c:pt>
                <c:pt idx="2">
                  <c:v>GC 18</c:v>
                </c:pt>
                <c:pt idx="3">
                  <c:v>MA 123</c:v>
                </c:pt>
                <c:pt idx="4">
                  <c:v>MA 117</c:v>
                </c:pt>
                <c:pt idx="5">
                  <c:v>GC 49</c:v>
                </c:pt>
                <c:pt idx="6">
                  <c:v>GC 4</c:v>
                </c:pt>
                <c:pt idx="7">
                  <c:v>MA 152</c:v>
                </c:pt>
                <c:pt idx="8">
                  <c:v>MA 108</c:v>
                </c:pt>
                <c:pt idx="9">
                  <c:v>GC 61</c:v>
                </c:pt>
                <c:pt idx="10">
                  <c:v>GC 59</c:v>
                </c:pt>
                <c:pt idx="11">
                  <c:v>MA 29</c:v>
                </c:pt>
                <c:pt idx="12">
                  <c:v>MA 108</c:v>
                </c:pt>
                <c:pt idx="13">
                  <c:v>MA 119</c:v>
                </c:pt>
                <c:pt idx="14">
                  <c:v>MA 88</c:v>
                </c:pt>
                <c:pt idx="15">
                  <c:v>MA 15</c:v>
                </c:pt>
                <c:pt idx="16">
                  <c:v>GC 76</c:v>
                </c:pt>
                <c:pt idx="17">
                  <c:v>GC 18</c:v>
                </c:pt>
                <c:pt idx="18">
                  <c:v>MA 9</c:v>
                </c:pt>
                <c:pt idx="19">
                  <c:v>GC 77</c:v>
                </c:pt>
                <c:pt idx="20">
                  <c:v>GC 11</c:v>
                </c:pt>
                <c:pt idx="21">
                  <c:v>MA 112</c:v>
                </c:pt>
                <c:pt idx="22">
                  <c:v>GC 8</c:v>
                </c:pt>
              </c:strCache>
              <c:extLst/>
            </c:strRef>
          </c:cat>
          <c:val>
            <c:numRef>
              <c:f>tabulated_DE_genes_Aneuploids!$J$2:$J$24</c:f>
              <c:numCache>
                <c:formatCode>General</c:formatCode>
                <c:ptCount val="23"/>
                <c:pt idx="0">
                  <c:v>2.3809523810000002</c:v>
                </c:pt>
                <c:pt idx="1">
                  <c:v>7.8431372550000003</c:v>
                </c:pt>
                <c:pt idx="2">
                  <c:v>2.55387071</c:v>
                </c:pt>
                <c:pt idx="3">
                  <c:v>9.2457420920000004</c:v>
                </c:pt>
                <c:pt idx="4">
                  <c:v>13.725490199999999</c:v>
                </c:pt>
                <c:pt idx="5">
                  <c:v>41.176470590000001</c:v>
                </c:pt>
                <c:pt idx="6">
                  <c:v>8.3479789100000001</c:v>
                </c:pt>
                <c:pt idx="7">
                  <c:v>31.428571430000002</c:v>
                </c:pt>
                <c:pt idx="8">
                  <c:v>5.5555555559999998</c:v>
                </c:pt>
                <c:pt idx="9">
                  <c:v>21.356783920000002</c:v>
                </c:pt>
                <c:pt idx="10">
                  <c:v>16.012084590000001</c:v>
                </c:pt>
                <c:pt idx="11">
                  <c:v>22.549019609999998</c:v>
                </c:pt>
                <c:pt idx="12">
                  <c:v>4.8295454549999999</c:v>
                </c:pt>
                <c:pt idx="13">
                  <c:v>53.921568630000003</c:v>
                </c:pt>
                <c:pt idx="14">
                  <c:v>11.11111111</c:v>
                </c:pt>
                <c:pt idx="15">
                  <c:v>25.912408760000002</c:v>
                </c:pt>
                <c:pt idx="16">
                  <c:v>14.960629920000001</c:v>
                </c:pt>
                <c:pt idx="17">
                  <c:v>15.642458100000001</c:v>
                </c:pt>
                <c:pt idx="18">
                  <c:v>21.86642269</c:v>
                </c:pt>
                <c:pt idx="19">
                  <c:v>3.6984352770000002</c:v>
                </c:pt>
                <c:pt idx="20">
                  <c:v>21.568627450000001</c:v>
                </c:pt>
                <c:pt idx="21">
                  <c:v>13.008130080000001</c:v>
                </c:pt>
                <c:pt idx="22">
                  <c:v>12.98097252</c:v>
                </c:pt>
              </c:numCache>
            </c:numRef>
          </c:val>
          <c:extLst>
            <c:ext xmlns:c16="http://schemas.microsoft.com/office/drawing/2014/chart" uri="{C3380CC4-5D6E-409C-BE32-E72D297353CC}">
              <c16:uniqueId val="{00000000-3E55-C64D-80EB-424D55C453F0}"/>
            </c:ext>
          </c:extLst>
        </c:ser>
        <c:ser>
          <c:idx val="1"/>
          <c:order val="1"/>
          <c:tx>
            <c:strRef>
              <c:f>tabulated_DE_genes_Aneuploids!$K$1</c:f>
              <c:strCache>
                <c:ptCount val="1"/>
                <c:pt idx="0">
                  <c:v>%  trans</c:v>
                </c:pt>
              </c:strCache>
            </c:strRef>
          </c:tx>
          <c:spPr>
            <a:solidFill>
              <a:schemeClr val="accent2"/>
            </a:solidFill>
            <a:ln>
              <a:noFill/>
            </a:ln>
            <a:effectLst/>
          </c:spPr>
          <c:invertIfNegative val="0"/>
          <c:dLbls>
            <c:dLbl>
              <c:idx val="0"/>
              <c:layout>
                <c:manualLayout>
                  <c:x val="1.6774488080927713E-2"/>
                  <c:y val="-0.45257240287016109"/>
                </c:manualLayout>
              </c:layout>
              <c:tx>
                <c:rich>
                  <a:bodyPr rot="-1920000" spcFirstLastPara="1" vertOverflow="ellipsis" wrap="square" lIns="38100" tIns="19050" rIns="38100" bIns="19050" anchor="ctr" anchorCtr="1">
                    <a:spAutoFit/>
                  </a:bodyPr>
                  <a:lstStyle/>
                  <a:p>
                    <a:pPr>
                      <a:defRPr sz="1050" b="0" i="0" u="none" strike="noStrike" kern="1200" baseline="0">
                        <a:solidFill>
                          <a:sysClr val="windowText" lastClr="000000"/>
                        </a:solidFill>
                        <a:latin typeface="+mn-lt"/>
                        <a:ea typeface="+mn-ea"/>
                        <a:cs typeface="+mn-cs"/>
                      </a:defRPr>
                    </a:pPr>
                    <a:r>
                      <a:rPr lang="en-US">
                        <a:solidFill>
                          <a:sysClr val="windowText" lastClr="000000"/>
                        </a:solidFill>
                      </a:rPr>
                      <a:t>3n</a:t>
                    </a:r>
                    <a:r>
                      <a:rPr lang="en-US" baseline="0">
                        <a:solidFill>
                          <a:sysClr val="windowText" lastClr="000000"/>
                        </a:solidFill>
                      </a:rPr>
                      <a:t> Chr I</a:t>
                    </a:r>
                  </a:p>
                </c:rich>
              </c:tx>
              <c:spPr>
                <a:noFill/>
                <a:ln>
                  <a:noFill/>
                </a:ln>
                <a:effectLst/>
              </c:spPr>
              <c:txPr>
                <a:bodyPr rot="-1920000" spcFirstLastPara="1" vertOverflow="ellipsis" wrap="square" lIns="38100" tIns="19050" rIns="38100" bIns="19050" anchor="ctr" anchorCtr="1">
                  <a:spAutoFit/>
                </a:bodyPr>
                <a:lstStyle/>
                <a:p>
                  <a:pPr>
                    <a:defRPr sz="1050" b="0" i="0" u="none" strike="noStrike" kern="1200" baseline="0">
                      <a:solidFill>
                        <a:sysClr val="windowText" lastClr="000000"/>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E55-C64D-80EB-424D55C453F0}"/>
                </c:ext>
              </c:extLst>
            </c:dLbl>
            <c:dLbl>
              <c:idx val="1"/>
              <c:tx>
                <c:rich>
                  <a:bodyPr/>
                  <a:lstStyle/>
                  <a:p>
                    <a:r>
                      <a:rPr lang="en-US"/>
                      <a:t>1n Chr I</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3E55-C64D-80EB-424D55C453F0}"/>
                </c:ext>
              </c:extLst>
            </c:dLbl>
            <c:dLbl>
              <c:idx val="2"/>
              <c:tx>
                <c:rich>
                  <a:bodyPr/>
                  <a:lstStyle/>
                  <a:p>
                    <a:r>
                      <a:rPr lang="en-US"/>
                      <a:t>3n Chr I</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E55-C64D-80EB-424D55C453F0}"/>
                </c:ext>
              </c:extLst>
            </c:dLbl>
            <c:dLbl>
              <c:idx val="3"/>
              <c:tx>
                <c:rich>
                  <a:bodyPr/>
                  <a:lstStyle/>
                  <a:p>
                    <a:r>
                      <a:rPr lang="en-US"/>
                      <a:t>3n Chr V</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3E55-C64D-80EB-424D55C453F0}"/>
                </c:ext>
              </c:extLst>
            </c:dLbl>
            <c:dLbl>
              <c:idx val="4"/>
              <c:tx>
                <c:rich>
                  <a:bodyPr/>
                  <a:lstStyle/>
                  <a:p>
                    <a:r>
                      <a:rPr lang="en-US"/>
                      <a:t>3n Chr</a:t>
                    </a:r>
                    <a:r>
                      <a:rPr lang="en-US" baseline="0"/>
                      <a:t> V</a:t>
                    </a:r>
                    <a:endParaRPr lang="en-US"/>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3E55-C64D-80EB-424D55C453F0}"/>
                </c:ext>
              </c:extLst>
            </c:dLbl>
            <c:dLbl>
              <c:idx val="5"/>
              <c:tx>
                <c:rich>
                  <a:bodyPr/>
                  <a:lstStyle/>
                  <a:p>
                    <a:r>
                      <a:rPr lang="en-US"/>
                      <a:t>3n Chr V</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3E55-C64D-80EB-424D55C453F0}"/>
                </c:ext>
              </c:extLst>
            </c:dLbl>
            <c:dLbl>
              <c:idx val="6"/>
              <c:tx>
                <c:rich>
                  <a:bodyPr/>
                  <a:lstStyle/>
                  <a:p>
                    <a:r>
                      <a:rPr lang="en-US"/>
                      <a:t>3n Chr V</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3E55-C64D-80EB-424D55C453F0}"/>
                </c:ext>
              </c:extLst>
            </c:dLbl>
            <c:dLbl>
              <c:idx val="7"/>
              <c:tx>
                <c:rich>
                  <a:bodyPr/>
                  <a:lstStyle/>
                  <a:p>
                    <a:r>
                      <a:rPr lang="en-US"/>
                      <a:t>3n Chr VII</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3E55-C64D-80EB-424D55C453F0}"/>
                </c:ext>
              </c:extLst>
            </c:dLbl>
            <c:dLbl>
              <c:idx val="8"/>
              <c:tx>
                <c:rich>
                  <a:bodyPr/>
                  <a:lstStyle/>
                  <a:p>
                    <a:r>
                      <a:rPr lang="en-US"/>
                      <a:t>3n Chr VII</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3E55-C64D-80EB-424D55C453F0}"/>
                </c:ext>
              </c:extLst>
            </c:dLbl>
            <c:dLbl>
              <c:idx val="9"/>
              <c:tx>
                <c:rich>
                  <a:bodyPr/>
                  <a:lstStyle/>
                  <a:p>
                    <a:r>
                      <a:rPr lang="en-US"/>
                      <a:t>3n Chr VII</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3E55-C64D-80EB-424D55C453F0}"/>
                </c:ext>
              </c:extLst>
            </c:dLbl>
            <c:dLbl>
              <c:idx val="10"/>
              <c:tx>
                <c:rich>
                  <a:bodyPr/>
                  <a:lstStyle/>
                  <a:p>
                    <a:r>
                      <a:rPr lang="en-US"/>
                      <a:t>3n Chr</a:t>
                    </a:r>
                    <a:r>
                      <a:rPr lang="en-US" baseline="0"/>
                      <a:t> VII</a:t>
                    </a:r>
                    <a:endParaRPr lang="en-US"/>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3E55-C64D-80EB-424D55C453F0}"/>
                </c:ext>
              </c:extLst>
            </c:dLbl>
            <c:dLbl>
              <c:idx val="11"/>
              <c:tx>
                <c:rich>
                  <a:bodyPr/>
                  <a:lstStyle/>
                  <a:p>
                    <a:r>
                      <a:rPr lang="en-US"/>
                      <a:t>3n Chr IX</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3E55-C64D-80EB-424D55C453F0}"/>
                </c:ext>
              </c:extLst>
            </c:dLbl>
            <c:dLbl>
              <c:idx val="12"/>
              <c:tx>
                <c:rich>
                  <a:bodyPr/>
                  <a:lstStyle/>
                  <a:p>
                    <a:r>
                      <a:rPr lang="en-US"/>
                      <a:t>1</a:t>
                    </a:r>
                    <a:r>
                      <a:rPr lang="en-US" baseline="0"/>
                      <a:t>n Chr IX</a:t>
                    </a:r>
                    <a:endParaRPr lang="en-US"/>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3E55-C64D-80EB-424D55C453F0}"/>
                </c:ext>
              </c:extLst>
            </c:dLbl>
            <c:dLbl>
              <c:idx val="13"/>
              <c:tx>
                <c:rich>
                  <a:bodyPr/>
                  <a:lstStyle/>
                  <a:p>
                    <a:r>
                      <a:rPr lang="en-US"/>
                      <a:t>3n Chr IX</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3E55-C64D-80EB-424D55C453F0}"/>
                </c:ext>
              </c:extLst>
            </c:dLbl>
            <c:dLbl>
              <c:idx val="14"/>
              <c:tx>
                <c:rich>
                  <a:bodyPr/>
                  <a:lstStyle/>
                  <a:p>
                    <a:r>
                      <a:rPr lang="en-US"/>
                      <a:t>3n Chr IX</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3E55-C64D-80EB-424D55C453F0}"/>
                </c:ext>
              </c:extLst>
            </c:dLbl>
            <c:dLbl>
              <c:idx val="15"/>
              <c:tx>
                <c:rich>
                  <a:bodyPr/>
                  <a:lstStyle/>
                  <a:p>
                    <a:r>
                      <a:rPr lang="en-US"/>
                      <a:t>3n Chr IX</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0-3E55-C64D-80EB-424D55C453F0}"/>
                </c:ext>
              </c:extLst>
            </c:dLbl>
            <c:dLbl>
              <c:idx val="16"/>
              <c:tx>
                <c:rich>
                  <a:bodyPr/>
                  <a:lstStyle/>
                  <a:p>
                    <a:r>
                      <a:rPr lang="en-US" baseline="0"/>
                      <a:t>2.5n  Chr X</a:t>
                    </a:r>
                    <a:endParaRPr lang="en-US"/>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3E55-C64D-80EB-424D55C453F0}"/>
                </c:ext>
              </c:extLst>
            </c:dLbl>
            <c:dLbl>
              <c:idx val="17"/>
              <c:tx>
                <c:rich>
                  <a:bodyPr/>
                  <a:lstStyle/>
                  <a:p>
                    <a:r>
                      <a:rPr lang="en-US"/>
                      <a:t>3n Chr XII</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2-3E55-C64D-80EB-424D55C453F0}"/>
                </c:ext>
              </c:extLst>
            </c:dLbl>
            <c:dLbl>
              <c:idx val="18"/>
              <c:tx>
                <c:rich>
                  <a:bodyPr/>
                  <a:lstStyle/>
                  <a:p>
                    <a:r>
                      <a:rPr lang="en-US"/>
                      <a:t>3n Chr XIV</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3-3E55-C64D-80EB-424D55C453F0}"/>
                </c:ext>
              </c:extLst>
            </c:dLbl>
            <c:dLbl>
              <c:idx val="19"/>
              <c:tx>
                <c:rich>
                  <a:bodyPr/>
                  <a:lstStyle/>
                  <a:p>
                    <a:r>
                      <a:rPr lang="en-US"/>
                      <a:t>3n Chr XIV</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4-3E55-C64D-80EB-424D55C453F0}"/>
                </c:ext>
              </c:extLst>
            </c:dLbl>
            <c:dLbl>
              <c:idx val="20"/>
              <c:tx>
                <c:rich>
                  <a:bodyPr/>
                  <a:lstStyle/>
                  <a:p>
                    <a:r>
                      <a:rPr lang="en-US"/>
                      <a:t>3n Chr XV</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3E55-C64D-80EB-424D55C453F0}"/>
                </c:ext>
              </c:extLst>
            </c:dLbl>
            <c:dLbl>
              <c:idx val="21"/>
              <c:layout>
                <c:manualLayout>
                  <c:x val="-1.1182862868565684E-16"/>
                  <c:y val="-0.33599413055957739"/>
                </c:manualLayout>
              </c:layout>
              <c:tx>
                <c:rich>
                  <a:bodyPr/>
                  <a:lstStyle/>
                  <a:p>
                    <a:r>
                      <a:rPr lang="en-US"/>
                      <a:t>3n XVI</a:t>
                    </a:r>
                  </a:p>
                </c:rich>
              </c:tx>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6-3E55-C64D-80EB-424D55C453F0}"/>
                </c:ext>
              </c:extLst>
            </c:dLbl>
            <c:dLbl>
              <c:idx val="22"/>
              <c:tx>
                <c:rich>
                  <a:bodyPr/>
                  <a:lstStyle/>
                  <a:p>
                    <a:r>
                      <a:rPr lang="en-US"/>
                      <a:t>4n XVI</a:t>
                    </a:r>
                  </a:p>
                </c:rich>
              </c:tx>
              <c:dLblPos val="in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7-3E55-C64D-80EB-424D55C453F0}"/>
                </c:ext>
              </c:extLst>
            </c:dLbl>
            <c:spPr>
              <a:noFill/>
              <a:ln>
                <a:noFill/>
              </a:ln>
              <a:effectLst/>
            </c:spPr>
            <c:txPr>
              <a:bodyPr rot="-5400000" spcFirstLastPara="1" vertOverflow="ellipsis" wrap="square" lIns="38100" tIns="19050" rIns="38100" bIns="19050" anchor="ctr" anchorCtr="1">
                <a:spAutoFit/>
              </a:bodyPr>
              <a:lstStyle/>
              <a:p>
                <a:pPr>
                  <a:defRPr sz="1050" b="0" i="0" u="none" strike="noStrike" kern="1200" baseline="0">
                    <a:solidFill>
                      <a:sysClr val="windowText" lastClr="000000"/>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tabulated_DE_genes_Aneuploids!$H$2:$I$24</c:f>
              <c:strCache>
                <c:ptCount val="23"/>
                <c:pt idx="0">
                  <c:v>MA 152</c:v>
                </c:pt>
                <c:pt idx="1">
                  <c:v>GC 11</c:v>
                </c:pt>
                <c:pt idx="2">
                  <c:v>GC 18</c:v>
                </c:pt>
                <c:pt idx="3">
                  <c:v>MA 123</c:v>
                </c:pt>
                <c:pt idx="4">
                  <c:v>MA 117</c:v>
                </c:pt>
                <c:pt idx="5">
                  <c:v>GC 49</c:v>
                </c:pt>
                <c:pt idx="6">
                  <c:v>GC 4</c:v>
                </c:pt>
                <c:pt idx="7">
                  <c:v>MA 152</c:v>
                </c:pt>
                <c:pt idx="8">
                  <c:v>MA 108</c:v>
                </c:pt>
                <c:pt idx="9">
                  <c:v>GC 61</c:v>
                </c:pt>
                <c:pt idx="10">
                  <c:v>GC 59</c:v>
                </c:pt>
                <c:pt idx="11">
                  <c:v>MA 29</c:v>
                </c:pt>
                <c:pt idx="12">
                  <c:v>MA 108</c:v>
                </c:pt>
                <c:pt idx="13">
                  <c:v>MA 119</c:v>
                </c:pt>
                <c:pt idx="14">
                  <c:v>MA 88</c:v>
                </c:pt>
                <c:pt idx="15">
                  <c:v>MA 15</c:v>
                </c:pt>
                <c:pt idx="16">
                  <c:v>GC 76</c:v>
                </c:pt>
                <c:pt idx="17">
                  <c:v>GC 18</c:v>
                </c:pt>
                <c:pt idx="18">
                  <c:v>MA 9</c:v>
                </c:pt>
                <c:pt idx="19">
                  <c:v>GC 77</c:v>
                </c:pt>
                <c:pt idx="20">
                  <c:v>GC 11</c:v>
                </c:pt>
                <c:pt idx="21">
                  <c:v>MA 112</c:v>
                </c:pt>
                <c:pt idx="22">
                  <c:v>GC 8</c:v>
                </c:pt>
              </c:strCache>
              <c:extLst/>
            </c:strRef>
          </c:cat>
          <c:val>
            <c:numRef>
              <c:f>tabulated_DE_genes_Aneuploids!$K$2:$K$24</c:f>
              <c:numCache>
                <c:formatCode>General</c:formatCode>
                <c:ptCount val="23"/>
                <c:pt idx="0">
                  <c:v>97.619047620000003</c:v>
                </c:pt>
                <c:pt idx="1">
                  <c:v>92.156862750000002</c:v>
                </c:pt>
                <c:pt idx="2">
                  <c:v>97.446129290000002</c:v>
                </c:pt>
                <c:pt idx="3">
                  <c:v>90.754257910000007</c:v>
                </c:pt>
                <c:pt idx="4">
                  <c:v>86.274509800000004</c:v>
                </c:pt>
                <c:pt idx="5">
                  <c:v>58.823529409999999</c:v>
                </c:pt>
                <c:pt idx="6">
                  <c:v>91.652021090000005</c:v>
                </c:pt>
                <c:pt idx="7">
                  <c:v>68.571428569999995</c:v>
                </c:pt>
                <c:pt idx="8">
                  <c:v>94.444444439999998</c:v>
                </c:pt>
                <c:pt idx="9">
                  <c:v>78.643216080000002</c:v>
                </c:pt>
                <c:pt idx="10">
                  <c:v>83.987915409999999</c:v>
                </c:pt>
                <c:pt idx="11">
                  <c:v>77.450980389999998</c:v>
                </c:pt>
                <c:pt idx="12">
                  <c:v>95.170454550000002</c:v>
                </c:pt>
                <c:pt idx="13">
                  <c:v>46.078431369999997</c:v>
                </c:pt>
                <c:pt idx="14">
                  <c:v>88.888888890000004</c:v>
                </c:pt>
                <c:pt idx="15">
                  <c:v>74.087591239999995</c:v>
                </c:pt>
                <c:pt idx="16">
                  <c:v>85.039370079999998</c:v>
                </c:pt>
                <c:pt idx="17">
                  <c:v>84.357541900000001</c:v>
                </c:pt>
                <c:pt idx="18">
                  <c:v>78.133577310000007</c:v>
                </c:pt>
                <c:pt idx="19">
                  <c:v>96.301564720000002</c:v>
                </c:pt>
                <c:pt idx="20">
                  <c:v>78.431372550000006</c:v>
                </c:pt>
                <c:pt idx="21">
                  <c:v>86.991869919999999</c:v>
                </c:pt>
                <c:pt idx="22">
                  <c:v>87.019027480000005</c:v>
                </c:pt>
              </c:numCache>
            </c:numRef>
          </c:val>
          <c:extLst>
            <c:ext xmlns:c16="http://schemas.microsoft.com/office/drawing/2014/chart" uri="{C3380CC4-5D6E-409C-BE32-E72D297353CC}">
              <c16:uniqueId val="{00000018-3E55-C64D-80EB-424D55C453F0}"/>
            </c:ext>
          </c:extLst>
        </c:ser>
        <c:dLbls>
          <c:dLblPos val="inEnd"/>
          <c:showLegendKey val="0"/>
          <c:showVal val="1"/>
          <c:showCatName val="0"/>
          <c:showSerName val="0"/>
          <c:showPercent val="0"/>
          <c:showBubbleSize val="0"/>
        </c:dLbls>
        <c:gapWidth val="55"/>
        <c:overlap val="100"/>
        <c:axId val="444625776"/>
        <c:axId val="401494880"/>
      </c:barChart>
      <c:catAx>
        <c:axId val="4446257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258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1494880"/>
        <c:crosses val="autoZero"/>
        <c:auto val="1"/>
        <c:lblAlgn val="ctr"/>
        <c:lblOffset val="100"/>
        <c:noMultiLvlLbl val="0"/>
      </c:catAx>
      <c:valAx>
        <c:axId val="401494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of genes differentially expressed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462577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aseline="0"/>
              <a:t>Compensation Type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spPr>
            <a:solidFill>
              <a:schemeClr val="accent1"/>
            </a:solidFill>
            <a:ln>
              <a:noFill/>
            </a:ln>
            <a:effectLst/>
          </c:spPr>
          <c:invertIfNegative val="0"/>
          <c:cat>
            <c:strRef>
              <c:f>totals!$G$2:$G$32</c:f>
              <c:strCache>
                <c:ptCount val="31"/>
                <c:pt idx="0">
                  <c:v>Chrom I avg Over compensated </c:v>
                </c:pt>
                <c:pt idx="1">
                  <c:v>Chrom I avg anti compensated </c:v>
                </c:pt>
                <c:pt idx="4">
                  <c:v>Chrom V avg Over compensated </c:v>
                </c:pt>
                <c:pt idx="5">
                  <c:v>Chrom V avg anti compensated </c:v>
                </c:pt>
                <c:pt idx="8">
                  <c:v>Chrom VII avg Over compensated </c:v>
                </c:pt>
                <c:pt idx="9">
                  <c:v>Chrom VII avg anti compensated </c:v>
                </c:pt>
                <c:pt idx="11">
                  <c:v>Chrom VIII avg Over compensated </c:v>
                </c:pt>
                <c:pt idx="12">
                  <c:v>Chrom VIII avg anti compensated </c:v>
                </c:pt>
                <c:pt idx="14">
                  <c:v>Chrom IX avg Over compensated </c:v>
                </c:pt>
                <c:pt idx="15">
                  <c:v>Chrom IX avg anti compensated </c:v>
                </c:pt>
                <c:pt idx="17">
                  <c:v>Chrom X avg Over compensated </c:v>
                </c:pt>
                <c:pt idx="18">
                  <c:v>Chrom X avg anti compensated </c:v>
                </c:pt>
                <c:pt idx="20">
                  <c:v>Chrom XII avg Over compensated </c:v>
                </c:pt>
                <c:pt idx="21">
                  <c:v>Chrom XII avg anti compensated </c:v>
                </c:pt>
                <c:pt idx="23">
                  <c:v>Chrom XIV avg Over compensated </c:v>
                </c:pt>
                <c:pt idx="24">
                  <c:v>Chrom XIV avg anti compensated </c:v>
                </c:pt>
                <c:pt idx="26">
                  <c:v>Chrom XV avg Over compensated </c:v>
                </c:pt>
                <c:pt idx="27">
                  <c:v>Chrom XV avg anti compensated </c:v>
                </c:pt>
                <c:pt idx="29">
                  <c:v>Chrom XVI avg Over compensated </c:v>
                </c:pt>
                <c:pt idx="30">
                  <c:v>Chrom XVI avg anti compensated </c:v>
                </c:pt>
              </c:strCache>
            </c:strRef>
          </c:cat>
          <c:val>
            <c:numRef>
              <c:f>totals!$H$2:$H$32</c:f>
              <c:numCache>
                <c:formatCode>General</c:formatCode>
                <c:ptCount val="31"/>
                <c:pt idx="0">
                  <c:v>0.62133374500000005</c:v>
                </c:pt>
                <c:pt idx="1">
                  <c:v>0</c:v>
                </c:pt>
                <c:pt idx="4">
                  <c:v>0.27573529499999999</c:v>
                </c:pt>
                <c:pt idx="5">
                  <c:v>1.9298103875000001</c:v>
                </c:pt>
                <c:pt idx="8">
                  <c:v>0.39215836999999998</c:v>
                </c:pt>
                <c:pt idx="9">
                  <c:v>2.9423411850000001</c:v>
                </c:pt>
                <c:pt idx="11">
                  <c:v>1.3207544999999999E-2</c:v>
                </c:pt>
                <c:pt idx="12">
                  <c:v>1.4113906350000001</c:v>
                </c:pt>
                <c:pt idx="14">
                  <c:v>8.2918740000000005E-2</c:v>
                </c:pt>
                <c:pt idx="15">
                  <c:v>4.5783460150000002</c:v>
                </c:pt>
                <c:pt idx="17">
                  <c:v>0</c:v>
                </c:pt>
                <c:pt idx="18">
                  <c:v>1.19760479</c:v>
                </c:pt>
                <c:pt idx="20">
                  <c:v>0.21052631999999999</c:v>
                </c:pt>
                <c:pt idx="21">
                  <c:v>5.2631579000000004</c:v>
                </c:pt>
                <c:pt idx="23">
                  <c:v>0</c:v>
                </c:pt>
                <c:pt idx="24">
                  <c:v>2.2162772749999999</c:v>
                </c:pt>
                <c:pt idx="26">
                  <c:v>0</c:v>
                </c:pt>
                <c:pt idx="27">
                  <c:v>0</c:v>
                </c:pt>
                <c:pt idx="29">
                  <c:v>0</c:v>
                </c:pt>
                <c:pt idx="30">
                  <c:v>5.2188903233333335</c:v>
                </c:pt>
              </c:numCache>
            </c:numRef>
          </c:val>
          <c:extLst>
            <c:ext xmlns:c16="http://schemas.microsoft.com/office/drawing/2014/chart" uri="{C3380CC4-5D6E-409C-BE32-E72D297353CC}">
              <c16:uniqueId val="{00000000-8B86-904F-8DC5-AD9F9B5511BD}"/>
            </c:ext>
          </c:extLst>
        </c:ser>
        <c:dLbls>
          <c:showLegendKey val="0"/>
          <c:showVal val="0"/>
          <c:showCatName val="0"/>
          <c:showSerName val="0"/>
          <c:showPercent val="0"/>
          <c:showBubbleSize val="0"/>
        </c:dLbls>
        <c:gapWidth val="182"/>
        <c:axId val="326001215"/>
        <c:axId val="325216319"/>
      </c:barChart>
      <c:catAx>
        <c:axId val="326001215"/>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5216319"/>
        <c:crosses val="autoZero"/>
        <c:auto val="1"/>
        <c:lblAlgn val="ctr"/>
        <c:lblOffset val="100"/>
        <c:noMultiLvlLbl val="0"/>
      </c:catAx>
      <c:valAx>
        <c:axId val="32521631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 of genes on aneuploid chromosome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600121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Sheet1!$I$21</c:f>
              <c:strCache>
                <c:ptCount val="1"/>
                <c:pt idx="0">
                  <c:v>Average # ESR Genes Per Chrom</c:v>
                </c:pt>
              </c:strCache>
            </c:strRef>
          </c:tx>
          <c:spPr>
            <a:solidFill>
              <a:schemeClr val="accent1"/>
            </a:solidFill>
            <a:ln>
              <a:noFill/>
            </a:ln>
            <a:effectLst/>
          </c:spPr>
          <c:invertIfNegative val="0"/>
          <c:cat>
            <c:strRef>
              <c:f>Sheet1!$H$22:$H$37</c:f>
              <c:strCache>
                <c:ptCount val="16"/>
                <c:pt idx="0">
                  <c:v>I</c:v>
                </c:pt>
                <c:pt idx="1">
                  <c:v>II</c:v>
                </c:pt>
                <c:pt idx="2">
                  <c:v>III</c:v>
                </c:pt>
                <c:pt idx="3">
                  <c:v>IV</c:v>
                </c:pt>
                <c:pt idx="4">
                  <c:v>V</c:v>
                </c:pt>
                <c:pt idx="5">
                  <c:v>VI</c:v>
                </c:pt>
                <c:pt idx="6">
                  <c:v>VII</c:v>
                </c:pt>
                <c:pt idx="7">
                  <c:v>VIII</c:v>
                </c:pt>
                <c:pt idx="8">
                  <c:v>IX</c:v>
                </c:pt>
                <c:pt idx="9">
                  <c:v>X</c:v>
                </c:pt>
                <c:pt idx="10">
                  <c:v>XI</c:v>
                </c:pt>
                <c:pt idx="11">
                  <c:v>XII</c:v>
                </c:pt>
                <c:pt idx="12">
                  <c:v>XIII</c:v>
                </c:pt>
                <c:pt idx="13">
                  <c:v>XIV</c:v>
                </c:pt>
                <c:pt idx="14">
                  <c:v>XV</c:v>
                </c:pt>
                <c:pt idx="15">
                  <c:v>XVI</c:v>
                </c:pt>
              </c:strCache>
            </c:strRef>
          </c:cat>
          <c:val>
            <c:numRef>
              <c:f>Sheet1!$I$22:$I$37</c:f>
              <c:numCache>
                <c:formatCode>General</c:formatCode>
                <c:ptCount val="16"/>
                <c:pt idx="0">
                  <c:v>32.25</c:v>
                </c:pt>
                <c:pt idx="1">
                  <c:v>0</c:v>
                </c:pt>
                <c:pt idx="2">
                  <c:v>0</c:v>
                </c:pt>
                <c:pt idx="3">
                  <c:v>0</c:v>
                </c:pt>
                <c:pt idx="4">
                  <c:v>22.333333333333332</c:v>
                </c:pt>
                <c:pt idx="5">
                  <c:v>0</c:v>
                </c:pt>
                <c:pt idx="6">
                  <c:v>47</c:v>
                </c:pt>
                <c:pt idx="7">
                  <c:v>53</c:v>
                </c:pt>
                <c:pt idx="8">
                  <c:v>28.333333333333332</c:v>
                </c:pt>
                <c:pt idx="9">
                  <c:v>13</c:v>
                </c:pt>
                <c:pt idx="10">
                  <c:v>0</c:v>
                </c:pt>
                <c:pt idx="11">
                  <c:v>45</c:v>
                </c:pt>
                <c:pt idx="12">
                  <c:v>0</c:v>
                </c:pt>
                <c:pt idx="13">
                  <c:v>26</c:v>
                </c:pt>
                <c:pt idx="14">
                  <c:v>3</c:v>
                </c:pt>
                <c:pt idx="15">
                  <c:v>40.5</c:v>
                </c:pt>
              </c:numCache>
            </c:numRef>
          </c:val>
          <c:extLst>
            <c:ext xmlns:c16="http://schemas.microsoft.com/office/drawing/2014/chart" uri="{C3380CC4-5D6E-409C-BE32-E72D297353CC}">
              <c16:uniqueId val="{00000000-0C23-BE4A-A7B5-9103C34FF3A5}"/>
            </c:ext>
          </c:extLst>
        </c:ser>
        <c:ser>
          <c:idx val="1"/>
          <c:order val="1"/>
          <c:tx>
            <c:strRef>
              <c:f>Sheet1!$J$21</c:f>
              <c:strCache>
                <c:ptCount val="1"/>
                <c:pt idx="0">
                  <c:v># shared ESR genes between samples aneuploid for that chromosome (regardless of experiment)</c:v>
                </c:pt>
              </c:strCache>
            </c:strRef>
          </c:tx>
          <c:spPr>
            <a:solidFill>
              <a:schemeClr val="accent2"/>
            </a:solidFill>
            <a:ln>
              <a:noFill/>
            </a:ln>
            <a:effectLst/>
          </c:spPr>
          <c:invertIfNegative val="0"/>
          <c:cat>
            <c:strRef>
              <c:f>Sheet1!$H$22:$H$37</c:f>
              <c:strCache>
                <c:ptCount val="16"/>
                <c:pt idx="0">
                  <c:v>I</c:v>
                </c:pt>
                <c:pt idx="1">
                  <c:v>II</c:v>
                </c:pt>
                <c:pt idx="2">
                  <c:v>III</c:v>
                </c:pt>
                <c:pt idx="3">
                  <c:v>IV</c:v>
                </c:pt>
                <c:pt idx="4">
                  <c:v>V</c:v>
                </c:pt>
                <c:pt idx="5">
                  <c:v>VI</c:v>
                </c:pt>
                <c:pt idx="6">
                  <c:v>VII</c:v>
                </c:pt>
                <c:pt idx="7">
                  <c:v>VIII</c:v>
                </c:pt>
                <c:pt idx="8">
                  <c:v>IX</c:v>
                </c:pt>
                <c:pt idx="9">
                  <c:v>X</c:v>
                </c:pt>
                <c:pt idx="10">
                  <c:v>XI</c:v>
                </c:pt>
                <c:pt idx="11">
                  <c:v>XII</c:v>
                </c:pt>
                <c:pt idx="12">
                  <c:v>XIII</c:v>
                </c:pt>
                <c:pt idx="13">
                  <c:v>XIV</c:v>
                </c:pt>
                <c:pt idx="14">
                  <c:v>XV</c:v>
                </c:pt>
                <c:pt idx="15">
                  <c:v>XVI</c:v>
                </c:pt>
              </c:strCache>
            </c:strRef>
          </c:cat>
          <c:val>
            <c:numRef>
              <c:f>Sheet1!$J$22:$J$37</c:f>
              <c:numCache>
                <c:formatCode>General</c:formatCode>
                <c:ptCount val="16"/>
                <c:pt idx="0">
                  <c:v>0</c:v>
                </c:pt>
                <c:pt idx="1">
                  <c:v>0</c:v>
                </c:pt>
                <c:pt idx="2">
                  <c:v>0</c:v>
                </c:pt>
                <c:pt idx="3">
                  <c:v>0</c:v>
                </c:pt>
                <c:pt idx="4">
                  <c:v>0</c:v>
                </c:pt>
                <c:pt idx="5">
                  <c:v>0</c:v>
                </c:pt>
                <c:pt idx="6">
                  <c:v>52</c:v>
                </c:pt>
                <c:pt idx="7">
                  <c:v>11</c:v>
                </c:pt>
                <c:pt idx="8">
                  <c:v>0</c:v>
                </c:pt>
                <c:pt idx="9">
                  <c:v>13</c:v>
                </c:pt>
                <c:pt idx="10">
                  <c:v>0</c:v>
                </c:pt>
                <c:pt idx="11">
                  <c:v>6</c:v>
                </c:pt>
                <c:pt idx="12">
                  <c:v>0</c:v>
                </c:pt>
                <c:pt idx="13">
                  <c:v>4</c:v>
                </c:pt>
                <c:pt idx="14">
                  <c:v>0</c:v>
                </c:pt>
                <c:pt idx="15">
                  <c:v>3</c:v>
                </c:pt>
              </c:numCache>
            </c:numRef>
          </c:val>
          <c:extLst>
            <c:ext xmlns:c16="http://schemas.microsoft.com/office/drawing/2014/chart" uri="{C3380CC4-5D6E-409C-BE32-E72D297353CC}">
              <c16:uniqueId val="{00000001-0C23-BE4A-A7B5-9103C34FF3A5}"/>
            </c:ext>
          </c:extLst>
        </c:ser>
        <c:dLbls>
          <c:showLegendKey val="0"/>
          <c:showVal val="0"/>
          <c:showCatName val="0"/>
          <c:showSerName val="0"/>
          <c:showPercent val="0"/>
          <c:showBubbleSize val="0"/>
        </c:dLbls>
        <c:gapWidth val="219"/>
        <c:overlap val="-27"/>
        <c:axId val="971330560"/>
        <c:axId val="1025523328"/>
      </c:barChart>
      <c:catAx>
        <c:axId val="9713305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5523328"/>
        <c:crosses val="autoZero"/>
        <c:auto val="1"/>
        <c:lblAlgn val="ctr"/>
        <c:lblOffset val="100"/>
        <c:noMultiLvlLbl val="0"/>
      </c:catAx>
      <c:valAx>
        <c:axId val="10255233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71330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cs:fontRef>
    <cs:defRPr sz="1000" kern="1200"/>
  </cs:axisTitle>
  <cs:categoryAxis>
    <cs:lnRef idx="0"/>
    <cs:fillRef idx="0"/>
    <cs:effectRef idx="0"/>
    <cs:fontRef idx="minor">
      <a:schemeClr val="tx1"/>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cs:fontRef>
    <cs:defRPr sz="900" kern="1200"/>
  </cs:dataLabel>
  <cs:dataLabelCallout>
    <cs:lnRef idx="0"/>
    <cs:fillRef idx="0"/>
    <cs:effectRef idx="0"/>
    <cs:fontRef idx="minor">
      <a:schemeClr val="dk1"/>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62">
  <cs:axisTitle>
    <cs:lnRef idx="0"/>
    <cs:fillRef idx="0"/>
    <cs:effectRef idx="0"/>
    <cs:fontRef idx="minor">
      <a:schemeClr val="tx1"/>
    </cs:fontRef>
    <cs:defRPr sz="1330" kern="1200"/>
  </cs:axisTitle>
  <cs:categoryAxis>
    <cs:lnRef idx="0"/>
    <cs:fillRef idx="0"/>
    <cs:effectRef idx="0"/>
    <cs:fontRef idx="minor">
      <a:schemeClr val="tx1"/>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cs:fontRef>
    <cs:defRPr sz="1197" kern="1200"/>
  </cs:dataLabel>
  <cs:dataLabelCallout>
    <cs:lnRef idx="0"/>
    <cs:fillRef idx="0"/>
    <cs:effectRef idx="0"/>
    <cs:fontRef idx="minor">
      <a:schemeClr val="dk1"/>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cs:fontRef>
    <cs:defRPr sz="1197"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3388</TotalTime>
  <Pages>32</Pages>
  <Words>4601</Words>
  <Characters>26231</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Holly McQueary</dc:creator>
  <cp:keywords/>
  <dc:description/>
  <cp:lastModifiedBy>Holly Celina Mcqueary</cp:lastModifiedBy>
  <cp:revision>15</cp:revision>
  <dcterms:created xsi:type="dcterms:W3CDTF">2019-08-20T13:12:00Z</dcterms:created>
  <dcterms:modified xsi:type="dcterms:W3CDTF">2019-09-04T18:12:00Z</dcterms:modified>
</cp:coreProperties>
</file>