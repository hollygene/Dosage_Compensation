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6197F3" w14:textId="77777777" w:rsidR="00D543AC" w:rsidRPr="00496D59" w:rsidRDefault="00D543AC" w:rsidP="00D543AC">
      <w:pPr>
        <w:spacing w:line="360" w:lineRule="auto"/>
        <w:rPr>
          <w:rFonts w:ascii="Arial" w:eastAsia="Times New Roman" w:hAnsi="Arial" w:cs="Arial"/>
          <w:b/>
          <w:color w:val="000000"/>
          <w:sz w:val="22"/>
          <w:szCs w:val="22"/>
        </w:rPr>
      </w:pPr>
      <w:r w:rsidRPr="00496D59">
        <w:rPr>
          <w:rFonts w:ascii="Arial" w:eastAsia="Times New Roman" w:hAnsi="Arial" w:cs="Arial"/>
          <w:b/>
          <w:color w:val="000000"/>
          <w:sz w:val="22"/>
          <w:szCs w:val="22"/>
        </w:rPr>
        <w:t>Introduction</w:t>
      </w:r>
    </w:p>
    <w:p w14:paraId="240F3932" w14:textId="77777777" w:rsidR="00D543AC" w:rsidRPr="00496D59" w:rsidRDefault="00D543AC" w:rsidP="00D543AC">
      <w:pPr>
        <w:spacing w:line="360" w:lineRule="auto"/>
        <w:rPr>
          <w:rFonts w:ascii="Arial" w:eastAsia="Times New Roman" w:hAnsi="Arial" w:cs="Arial"/>
          <w:sz w:val="22"/>
          <w:szCs w:val="22"/>
        </w:rPr>
      </w:pPr>
    </w:p>
    <w:p w14:paraId="7711E6A3" w14:textId="07EC87DC" w:rsidR="00D543AC"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Aneuploidy is</w:t>
      </w:r>
      <w:r>
        <w:rPr>
          <w:rFonts w:ascii="Arial" w:eastAsia="Times New Roman" w:hAnsi="Arial" w:cs="Arial"/>
          <w:sz w:val="22"/>
          <w:szCs w:val="22"/>
        </w:rPr>
        <w:t xml:space="preserve"> the phenomenon in which</w:t>
      </w:r>
      <w:r w:rsidRPr="00496D59">
        <w:rPr>
          <w:rFonts w:ascii="Arial" w:eastAsia="Times New Roman" w:hAnsi="Arial" w:cs="Arial"/>
          <w:sz w:val="22"/>
          <w:szCs w:val="22"/>
        </w:rPr>
        <w:t xml:space="preserve"> an organism contains an abnormal chromosome number, i.e. one not a multiple of the haploid state. The most commonly referred to aneuploidies are those causing human disease</w:t>
      </w:r>
      <w:r>
        <w:rPr>
          <w:rFonts w:ascii="Arial" w:eastAsia="Times New Roman" w:hAnsi="Arial" w:cs="Arial"/>
          <w:sz w:val="22"/>
          <w:szCs w:val="22"/>
        </w:rPr>
        <w:t>s</w:t>
      </w:r>
      <w:r w:rsidRPr="00496D59">
        <w:rPr>
          <w:rFonts w:ascii="Arial" w:eastAsia="Times New Roman" w:hAnsi="Arial" w:cs="Arial"/>
          <w:sz w:val="22"/>
          <w:szCs w:val="22"/>
        </w:rPr>
        <w:t xml:space="preserve"> (</w:t>
      </w:r>
      <w:proofErr w:type="spellStart"/>
      <w:r w:rsidRPr="00496D59">
        <w:rPr>
          <w:rFonts w:ascii="Arial" w:eastAsia="Times New Roman" w:hAnsi="Arial" w:cs="Arial"/>
          <w:sz w:val="22"/>
          <w:szCs w:val="22"/>
        </w:rPr>
        <w:t>trisomies</w:t>
      </w:r>
      <w:proofErr w:type="spellEnd"/>
      <w:r w:rsidRPr="00496D59">
        <w:rPr>
          <w:rFonts w:ascii="Arial" w:eastAsia="Times New Roman" w:hAnsi="Arial" w:cs="Arial"/>
          <w:sz w:val="22"/>
          <w:szCs w:val="22"/>
        </w:rPr>
        <w:t xml:space="preserve"> 18, 21, and some X chromosome aneuploidies being viable</w:t>
      </w:r>
      <w:r>
        <w:rPr>
          <w:rFonts w:ascii="Arial" w:eastAsia="Times New Roman" w:hAnsi="Arial" w:cs="Arial"/>
          <w:sz w:val="22"/>
          <w:szCs w:val="22"/>
        </w:rPr>
        <w:t>;</w:t>
      </w:r>
      <w:r w:rsidRPr="00496D59">
        <w:rPr>
          <w:rFonts w:ascii="Arial" w:eastAsia="Times New Roman" w:hAnsi="Arial" w:cs="Arial"/>
          <w:sz w:val="22"/>
          <w:szCs w:val="22"/>
        </w:rPr>
        <w:t xml:space="preserve"> others stillborn)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&lt;EndNote&gt;&lt;Cite&gt;&lt;Author&gt;Hassold&lt;/Author&gt;&lt;Year&gt;2001&lt;/Year&gt;&lt;RecNum&gt;708&lt;/RecNum&gt;&lt;DisplayText&gt;(&lt;style face="smallcaps"&gt;Hassold and Hunt&lt;/style&gt; 2001)&lt;/DisplayText&gt;&lt;record&gt;&lt;rec-number&gt;708&lt;/rec-number&gt;&lt;foreign-keys&gt;&lt;key app="EN" db-id="patepv5dd5d00ue2wzp5ex0sta0r0a5r5t2t" timestamp="1563377332" guid="787d4227-e820-4fad-a20e-265c29ebf334"&gt;708&lt;/key&gt;&lt;/foreign-keys&gt;&lt;ref-type name="Journal Article"&gt;17&lt;/ref-type&gt;&lt;contributors&gt;&lt;authors&gt;&lt;author&gt;Hassold, Terry&lt;/author&gt;&lt;author&gt;Hunt, Patricia&lt;/author&gt;&lt;/authors&gt;&lt;/contributors&gt;&lt;titles&gt;&lt;title&gt;To err (meiotically) is human: the genesis of human aneuploidy&lt;/title&gt;&lt;secondary-title&gt;Nature Reviews Genetics&lt;/secondary-title&gt;&lt;/titles&gt;&lt;periodical&gt;&lt;full-title&gt;Nature Reviews Genetics&lt;/full-title&gt;&lt;/periodical&gt;&lt;pages&gt;280&lt;/pages&gt;&lt;volume&gt;2&lt;/volume&gt;&lt;number&gt;4&lt;/number&gt;&lt;dates&gt;&lt;year&gt;2001&lt;/year&gt;&lt;/dates&gt;&lt;isbn&gt;1471-0064&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Hassold and Hunt</w:t>
      </w:r>
      <w:r>
        <w:rPr>
          <w:rFonts w:ascii="Arial" w:eastAsia="Times New Roman" w:hAnsi="Arial" w:cs="Arial"/>
          <w:noProof/>
          <w:sz w:val="22"/>
          <w:szCs w:val="22"/>
        </w:rPr>
        <w:t xml:space="preserve"> 2001)</w:t>
      </w:r>
      <w:r w:rsidRPr="00496D59">
        <w:rPr>
          <w:rFonts w:ascii="Arial" w:eastAsia="Times New Roman" w:hAnsi="Arial" w:cs="Arial"/>
          <w:sz w:val="22"/>
          <w:szCs w:val="22"/>
        </w:rPr>
        <w:fldChar w:fldCharType="end"/>
      </w:r>
      <w:r w:rsidRPr="00496D59">
        <w:rPr>
          <w:rFonts w:ascii="Arial" w:eastAsia="Times New Roman" w:hAnsi="Arial" w:cs="Arial"/>
          <w:sz w:val="22"/>
          <w:szCs w:val="22"/>
        </w:rPr>
        <w:t>. There is some debate as to why aneuploidy is often maintained (or tolerated) in populations, such as</w:t>
      </w:r>
      <w:del w:id="0" w:author="Holly Celina Mcqueary" w:date="2019-09-19T17:02:00Z">
        <w:r w:rsidRPr="00496D59" w:rsidDel="000F3246">
          <w:rPr>
            <w:rFonts w:ascii="Arial" w:eastAsia="Times New Roman" w:hAnsi="Arial" w:cs="Arial"/>
            <w:sz w:val="22"/>
            <w:szCs w:val="22"/>
          </w:rPr>
          <w:delText xml:space="preserve"> is seen</w:delText>
        </w:r>
      </w:del>
      <w:r w:rsidRPr="00496D59">
        <w:rPr>
          <w:rFonts w:ascii="Arial" w:eastAsia="Times New Roman" w:hAnsi="Arial" w:cs="Arial"/>
          <w:sz w:val="22"/>
          <w:szCs w:val="22"/>
        </w:rPr>
        <w:t xml:space="preserve"> in some wild yeast isolates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Strope</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Some hypothesize there is an intrinsic mechanism of dosage compensation to buffer the deleterious effects of imbalanced gene dosage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db-id="patepv5dd5d00ue2wzp5ex0sta0r0a5r5t2t" timestamp="1559675092"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db-id="patepv5dd5d00ue2wzp5ex0sta0r0a5r5t2t" timestamp="1559675092"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James Hose</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Audrey P Gasch</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similar to the mechanism of dosage compensation observed in sex chromosomes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&lt;EndNote&gt;&lt;Cite&gt;&lt;Author&gt;Marin&lt;/Author&gt;&lt;Year&gt;2000&lt;/Year&gt;&lt;RecNum&gt;679&lt;/RecNum&gt;&lt;DisplayText&gt;(&lt;style face="smallcaps"&gt;Marin&lt;/style&gt;&lt;style face="italic"&gt; et al.&lt;/style&gt; 2000)&lt;/DisplayText&gt;&lt;record&gt;&lt;rec-number&gt;679&lt;/rec-number&gt;&lt;foreign-keys&gt;&lt;key app="EN" db-id="patepv5dd5d00ue2wzp5ex0sta0r0a5r5t2t" timestamp="1559675863" guid="8cbe7775-e7d1-4071-a4bd-d635ab986758"&gt;679&lt;/key&gt;&lt;/foreign-keys&gt;&lt;ref-type name="Journal Article"&gt;17&lt;/ref-type&gt;&lt;contributors&gt;&lt;authors&gt;&lt;author&gt;Marin, Ignacio&lt;/author&gt;&lt;author&gt;Siegal, Mark L&lt;/author&gt;&lt;author&gt;Baker, Bruce S&lt;/author&gt;&lt;/authors&gt;&lt;/contributors&gt;&lt;titles&gt;&lt;title&gt;The evolution of dosage-compensation mechanisms&lt;/title&gt;&lt;secondary-title&gt;system&lt;/secondary-title&gt;&lt;/titles&gt;&lt;periodical&gt;&lt;full-title&gt;system&lt;/full-title&gt;&lt;/periodical&gt;&lt;pages&gt;19&lt;/pages&gt;&lt;volume&gt;18&lt;/volume&gt;&lt;dates&gt;&lt;year&gt;2000&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Marin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2000)</w:t>
      </w:r>
      <w:r w:rsidRPr="00496D59">
        <w:rPr>
          <w:rFonts w:ascii="Arial" w:eastAsia="Times New Roman" w:hAnsi="Arial" w:cs="Arial"/>
          <w:sz w:val="22"/>
          <w:szCs w:val="22"/>
        </w:rPr>
        <w:fldChar w:fldCharType="end"/>
      </w:r>
      <w:r>
        <w:rPr>
          <w:rFonts w:ascii="Arial" w:eastAsia="Times New Roman" w:hAnsi="Arial" w:cs="Arial"/>
          <w:sz w:val="22"/>
          <w:szCs w:val="22"/>
        </w:rPr>
        <w:t xml:space="preserve"> or autosomal compensation in </w:t>
      </w:r>
      <w:r w:rsidRPr="000F3246">
        <w:rPr>
          <w:rFonts w:ascii="Arial" w:eastAsia="Times New Roman" w:hAnsi="Arial" w:cs="Arial"/>
          <w:i/>
          <w:iCs/>
          <w:sz w:val="22"/>
          <w:szCs w:val="22"/>
          <w:rPrChange w:id="1" w:author="Holly Celina Mcqueary" w:date="2019-09-19T17:02:00Z">
            <w:rPr>
              <w:rFonts w:ascii="Arial" w:eastAsia="Times New Roman" w:hAnsi="Arial" w:cs="Arial"/>
              <w:sz w:val="22"/>
              <w:szCs w:val="22"/>
            </w:rPr>
          </w:rPrChange>
        </w:rPr>
        <w:t>Drosophila</w:t>
      </w:r>
      <w:r>
        <w:rPr>
          <w:rFonts w:ascii="Arial" w:eastAsia="Times New Roman" w:hAnsi="Arial" w:cs="Arial"/>
          <w:sz w:val="22"/>
          <w:szCs w:val="22"/>
        </w:rPr>
        <w:t xml:space="preserve"> and other species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&lt;EndNote&gt;&lt;Cite&gt;&lt;Author&gt;Birchler&lt;/Author&gt;&lt;Year&gt;1990&lt;/Year&gt;&lt;RecNum&gt;576&lt;/RecNum&gt;&lt;DisplayText&gt;(&lt;style face="smallcaps"&gt;Birchler&lt;/style&gt;&lt;style face="italic"&gt; et al.&lt;/style&gt; 1990; &lt;style face="smallcaps"&gt;Matos&lt;/style&gt;&lt;style face="italic"&gt; et al.&lt;/style&gt; 2015)&lt;/DisplayText&gt;&lt;record&gt;&lt;rec-number&gt;576&lt;/rec-number&gt;&lt;foreign-keys&gt;&lt;key app="EN" db-id="patepv5dd5d00ue2wzp5ex0sta0r0a5r5t2t" timestamp="1559675586" guid="9f6750f1-6369-4523-80da-7056ea5b0a2f"&gt;576&lt;/key&gt;&lt;key app="ENWeb" db-id=""&gt;0&lt;/key&gt;&lt;/foreign-keys&gt;&lt;ref-type name="Journal Article"&gt;17&lt;/ref-type&gt;&lt;contributors&gt;&lt;authors&gt;&lt;author&gt;Birchler, James A&lt;/author&gt;&lt;author&gt;Hiebert, JC&lt;/author&gt;&lt;author&gt;Paigen, K&lt;/author&gt;&lt;/authors&gt;&lt;/contributors&gt;&lt;titles&gt;&lt;title&gt;Analysis of autosomal dosage compensation involving the alcohol dehydrogenase locus in Drosophila melanogaster&lt;/title&gt;&lt;secondary-title&gt;Genetics&lt;/secondary-title&gt;&lt;/titles&gt;&lt;periodical&gt;&lt;full-title&gt;Genetics&lt;/full-title&gt;&lt;/periodical&gt;&lt;pages&gt;677-686&lt;/pages&gt;&lt;volume&gt;124&lt;/volume&gt;&lt;number&gt;3&lt;/number&gt;&lt;dates&gt;&lt;year&gt;1990&lt;/year&gt;&lt;/dates&gt;&lt;isbn&gt;0016-6731&lt;/isbn&gt;&lt;urls&gt;&lt;/urls&gt;&lt;/record&gt;&lt;/Cite&gt;&lt;Cite&gt;&lt;Author&gt;Matos&lt;/Author&gt;&lt;Year&gt;2015&lt;/Year&gt;&lt;RecNum&gt;558&lt;/RecNum&gt;&lt;record&gt;&lt;rec-number&gt;558&lt;/rec-number&gt;&lt;foreign-keys&gt;&lt;key app="EN" db-id="patepv5dd5d00ue2wzp5ex0sta0r0a5r5t2t" timestamp="1559675526" guid="85f68067-3968-4d1a-a5a2-6db502750776"&gt;558&lt;/key&gt;&lt;key app="ENWeb" db-id=""&gt;0&lt;/key&gt;&lt;/foreign-keys&gt;&lt;ref-type name="Journal Article"&gt;17&lt;/ref-type&gt;&lt;contributors&gt;&lt;authors&gt;&lt;author&gt;Matos, I&lt;/author&gt;&lt;author&gt;Machado, MP&lt;/author&gt;&lt;author&gt;Schartl, M&lt;/author&gt;&lt;author&gt;Coelho, MM&lt;/author&gt;&lt;/authors&gt;&lt;/contributors&gt;&lt;titles&gt;&lt;title&gt;Gene expression dosage regulation in an allopolyploid fish&lt;/title&gt;&lt;secondary-title&gt;PloS one&lt;/secondary-title&gt;&lt;/titles&gt;&lt;periodical&gt;&lt;full-title&gt;PLoS One&lt;/full-title&gt;&lt;/periodical&gt;&lt;pages&gt;e0116309&lt;/pages&gt;&lt;volume&gt;10&lt;/volume&gt;&lt;number&gt;3&lt;/number&gt;&lt;dates&gt;&lt;year&gt;2015&lt;/year&gt;&lt;/dates&gt;&lt;isbn&gt;1932-6203&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466CFD">
        <w:rPr>
          <w:rFonts w:ascii="Arial" w:eastAsia="Times New Roman" w:hAnsi="Arial" w:cs="Arial"/>
          <w:smallCaps/>
          <w:noProof/>
          <w:sz w:val="22"/>
          <w:szCs w:val="22"/>
        </w:rPr>
        <w:t>Birchler</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466CFD">
        <w:rPr>
          <w:rFonts w:ascii="Arial" w:eastAsia="Times New Roman" w:hAnsi="Arial" w:cs="Arial"/>
          <w:smallCaps/>
          <w:noProof/>
          <w:sz w:val="22"/>
          <w:szCs w:val="22"/>
        </w:rPr>
        <w:t>Matos</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Pr>
          <w:rFonts w:ascii="Arial" w:eastAsia="Times New Roman" w:hAnsi="Arial" w:cs="Arial"/>
          <w:sz w:val="22"/>
          <w:szCs w:val="22"/>
        </w:rPr>
        <w:fldChar w:fldCharType="end"/>
      </w:r>
      <w:r w:rsidRPr="00496D59">
        <w:rPr>
          <w:rFonts w:ascii="Arial" w:eastAsia="Times New Roman" w:hAnsi="Arial" w:cs="Arial"/>
          <w:sz w:val="22"/>
          <w:szCs w:val="22"/>
        </w:rPr>
        <w:t xml:space="preserve">. Others contest this argument, claiming there is no evidence for dosage compensation at the whole-chromosome level in </w:t>
      </w:r>
      <w:r w:rsidRPr="00496D59">
        <w:rPr>
          <w:rFonts w:ascii="Arial" w:eastAsia="Times New Roman" w:hAnsi="Arial" w:cs="Arial"/>
          <w:i/>
          <w:iCs/>
          <w:sz w:val="22"/>
          <w:szCs w:val="22"/>
        </w:rPr>
        <w:t>S. cerevisiae</w:t>
      </w:r>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&lt;EndNote&gt;&lt;Cite&gt;&lt;Author&gt;Eduardo M Torres&lt;/Author&gt;&lt;Year&gt;2016&lt;/Year&gt;&lt;RecNum&gt;3&lt;/RecNum&gt;&lt;DisplayText&gt;(&lt;style face="smallcaps"&gt;Eduardo M Torres&lt;/style&gt; 2016)&lt;/DisplayText&gt;&lt;record&gt;&lt;rec-number&gt;3&lt;/rec-number&gt;&lt;foreign-keys&gt;&lt;key app="EN" db-id="patepv5dd5d00ue2wzp5ex0sta0r0a5r5t2t" timestamp="1559675092" guid="2c4fd088-bbe9-4be6-b63e-2a91fb2ef2ab"&gt;3&lt;/key&gt;&lt;/foreign-keys&gt;&lt;ref-type name="Journal Article"&gt;17&lt;/ref-type&gt;&lt;contributors&gt;&lt;authors&gt;&lt;author&gt;Eduardo M Torres, Michael Springer, Angelika Amon&lt;/author&gt;&lt;/authors&gt;&lt;/contributors&gt;&lt;titles&gt;&lt;title&gt;No current evidence for widespread dosage compensation in S. cerevisiae&lt;/title&gt;&lt;secondary-title&gt;eLIFE&lt;/secondary-title&gt;&lt;/titles&gt;&lt;periodical&gt;&lt;full-title&gt;eLIFE&lt;/full-title&gt;&lt;/periodical&gt;&lt;pages&gt;1-19&lt;/pages&gt;&lt;volume&gt;5&lt;/volume&gt;&lt;edition&gt;07 March 2016&lt;/edition&gt;&lt;section&gt;1&lt;/section&gt;&lt;dates&gt;&lt;year&gt;2016&lt;/year&gt;&lt;/dates&gt;&lt;urls&gt;&lt;/urls&gt;&lt;electronic-resource-num&gt;10.7554/eLife.10996&lt;/electronic-resource-num&gt;&lt;/record&gt;&lt;/Cite&gt;&lt;/EndNote&gt;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Eduardo M Torres</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An alternate hypothesis</w:t>
      </w:r>
      <w:r>
        <w:rPr>
          <w:rFonts w:ascii="Arial" w:eastAsia="Times New Roman" w:hAnsi="Arial" w:cs="Arial"/>
          <w:sz w:val="22"/>
          <w:szCs w:val="22"/>
        </w:rPr>
        <w:t xml:space="preserve"> to a mechanism of whole-chromosome modulation of imbalanced gene expression</w:t>
      </w:r>
      <w:r w:rsidRPr="00496D59">
        <w:rPr>
          <w:rFonts w:ascii="Arial" w:eastAsia="Times New Roman" w:hAnsi="Arial" w:cs="Arial"/>
          <w:sz w:val="22"/>
          <w:szCs w:val="22"/>
        </w:rPr>
        <w:t xml:space="preserve"> is that the accumulation or loss of chromosomes is an adaptive advantage to stressful environments, such as the case with yeast in an oxide-rich media that accumulate an extra copy of chromosome XI </w:t>
      </w:r>
      <w:r>
        <w:rPr>
          <w:rFonts w:ascii="Arial" w:eastAsia="Times New Roman" w:hAnsi="Arial" w:cs="Arial"/>
          <w:sz w:val="22"/>
          <w:szCs w:val="22"/>
        </w:rPr>
        <w:t xml:space="preserve">to tolerate oxygen stress </w:t>
      </w:r>
      <w:r w:rsidRPr="00496D59">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dCIgdGltZXN0YW1wPSIxNTU5Njc1Njc3IiBndWlkPSJkMTYzYzA3OC1hNGNmLTQwMmItODlhMS1k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dCIgdGltZXN0YW1wPSIxNTU5Njc1Njc3IiBndWlkPSJkMTYzYzA3OC1hNGNmLTQwMmItODlhMS1k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Kaya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Pr>
          <w:rFonts w:ascii="Arial" w:eastAsia="Times New Roman" w:hAnsi="Arial" w:cs="Arial"/>
          <w:sz w:val="22"/>
          <w:szCs w:val="22"/>
        </w:rPr>
        <w:t xml:space="preserve">, and other studies which imply an adaptive advantage to aneuploidy </w:t>
      </w:r>
      <w:r>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MDg4OTwvaXNibj48dXJscz48L3VybHM+PC9yZWNvcmQ+PC9DaXRlPjxDaXRlPjxBdXRob3I+V2Fr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MDg4OTwvaXNibj48dXJscz48L3VybHM+PC9yZWNvcmQ+PC9DaXRlPjxDaXRlPjxBdXRob3I+V2Fr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fldChar w:fldCharType="separate"/>
      </w:r>
      <w:r>
        <w:rPr>
          <w:rFonts w:ascii="Arial" w:eastAsia="Times New Roman" w:hAnsi="Arial" w:cs="Arial"/>
          <w:noProof/>
          <w:sz w:val="22"/>
          <w:szCs w:val="22"/>
        </w:rPr>
        <w:t>(</w:t>
      </w:r>
      <w:r w:rsidRPr="00466CFD">
        <w:rPr>
          <w:rFonts w:ascii="Arial" w:eastAsia="Times New Roman" w:hAnsi="Arial" w:cs="Arial"/>
          <w:smallCaps/>
          <w:noProof/>
          <w:sz w:val="22"/>
          <w:szCs w:val="22"/>
        </w:rPr>
        <w:t>Wakabayashi</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 </w:t>
      </w:r>
      <w:r w:rsidRPr="00466CFD">
        <w:rPr>
          <w:rFonts w:ascii="Arial" w:eastAsia="Times New Roman" w:hAnsi="Arial" w:cs="Arial"/>
          <w:smallCaps/>
          <w:noProof/>
          <w:sz w:val="22"/>
          <w:szCs w:val="22"/>
        </w:rPr>
        <w:t>Koo</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2018)</w:t>
      </w:r>
      <w:r>
        <w:rPr>
          <w:rFonts w:ascii="Arial" w:eastAsia="Times New Roman" w:hAnsi="Arial" w:cs="Arial"/>
          <w:sz w:val="22"/>
          <w:szCs w:val="22"/>
        </w:rPr>
        <w:fldChar w:fldCharType="end"/>
      </w:r>
      <w:r w:rsidRPr="00496D59">
        <w:rPr>
          <w:rFonts w:ascii="Arial" w:eastAsia="Times New Roman" w:hAnsi="Arial" w:cs="Arial"/>
          <w:sz w:val="22"/>
          <w:szCs w:val="22"/>
        </w:rPr>
        <w:t xml:space="preserve">. </w:t>
      </w:r>
      <w:ins w:id="2" w:author="Holly Celina Mcqueary" w:date="2019-09-19T17:04:00Z">
        <w:r w:rsidR="000F3246">
          <w:rPr>
            <w:rFonts w:ascii="Arial" w:eastAsia="Times New Roman" w:hAnsi="Arial" w:cs="Arial"/>
            <w:sz w:val="22"/>
            <w:szCs w:val="22"/>
          </w:rPr>
          <w:t xml:space="preserve">Others provide the explanation that the yeast seen in the wild actually attenuate protein levels by increasing </w:t>
        </w:r>
      </w:ins>
      <w:ins w:id="3" w:author="Holly Celina Mcqueary" w:date="2019-09-19T17:05:00Z">
        <w:r w:rsidR="000F3246">
          <w:rPr>
            <w:rFonts w:ascii="Arial" w:eastAsia="Times New Roman" w:hAnsi="Arial" w:cs="Arial"/>
            <w:sz w:val="22"/>
            <w:szCs w:val="22"/>
          </w:rPr>
          <w:t xml:space="preserve">protease activity (CITE) or upregulating genes that are part of multiprotein complexes so that the dosages are even (CITE). </w:t>
        </w:r>
      </w:ins>
    </w:p>
    <w:p w14:paraId="04C9F341" w14:textId="77777777" w:rsidR="00D543AC" w:rsidRPr="00496D59" w:rsidRDefault="00D543AC" w:rsidP="00D543AC">
      <w:pPr>
        <w:spacing w:line="360" w:lineRule="auto"/>
        <w:ind w:firstLine="720"/>
        <w:rPr>
          <w:rFonts w:ascii="Arial" w:eastAsia="Times New Roman" w:hAnsi="Arial" w:cs="Arial"/>
          <w:sz w:val="22"/>
          <w:szCs w:val="22"/>
        </w:rPr>
      </w:pPr>
      <w:commentRangeStart w:id="4"/>
      <w:r w:rsidRPr="00496D59">
        <w:rPr>
          <w:rFonts w:ascii="Arial" w:eastAsia="Times New Roman" w:hAnsi="Arial" w:cs="Arial"/>
          <w:sz w:val="22"/>
          <w:szCs w:val="22"/>
        </w:rPr>
        <w:t xml:space="preserve">Sex chromosomes evolved from autosomes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&lt;EndNote&gt;&lt;Cite&gt;&lt;Author&gt;Charlesworth&lt;/Author&gt;&lt;Year&gt;1991&lt;/Year&gt;&lt;RecNum&gt;552&lt;/RecNum&gt;&lt;DisplayText&gt;(&lt;style face="smallcaps"&gt;Charlesworth&lt;/style&gt; 1991)&lt;/DisplayText&gt;&lt;record&gt;&lt;rec-number&gt;552&lt;/rec-number&gt;&lt;foreign-keys&gt;&lt;key app="EN" db-id="patepv5dd5d00ue2wzp5ex0sta0r0a5r5t2t" timestamp="1559675505" guid="72c22004-8e38-4656-8916-aec9d038b179"&gt;552&lt;/key&gt;&lt;key app="ENWeb" db-id=""&gt;0&lt;/key&gt;&lt;/foreign-keys&gt;&lt;ref-type name="Journal Article"&gt;17&lt;/ref-type&gt;&lt;contributors&gt;&lt;authors&gt;&lt;author&gt;Charlesworth, B.&lt;/author&gt;&lt;/authors&gt;&lt;/contributors&gt;&lt;auth-address&gt;Department of Ecology and Evolution, University of Chicago, IL 60637.&lt;/auth-address&gt;&lt;titles&gt;&lt;title&gt;The evolution of sex chromosomes&lt;/title&gt;&lt;secondary-title&gt;Science&lt;/secondary-title&gt;&lt;/titles&gt;&lt;periodical&gt;&lt;full-title&gt;Science&lt;/full-title&gt;&lt;/periodical&gt;&lt;pages&gt;1030-3&lt;/pages&gt;&lt;volume&gt;251&lt;/volume&gt;&lt;number&gt;4997&lt;/number&gt;&lt;edition&gt;1991/03/01&lt;/edition&gt;&lt;keywords&gt;&lt;keyword&gt;Animals&lt;/keyword&gt;&lt;keyword&gt;Biological Evolution&lt;/keyword&gt;&lt;keyword&gt;Dosage Compensation, Genetic&lt;/keyword&gt;&lt;keyword&gt;Repetitive Sequences, Nucleic Acid&lt;/keyword&gt;&lt;keyword&gt;*Reproduction&lt;/keyword&gt;&lt;keyword&gt;Sex Chromosomes/*physiology&lt;/keyword&gt;&lt;keyword&gt;*Sex Determination Analysis&lt;/keyword&gt;&lt;/keywords&gt;&lt;dates&gt;&lt;year&gt;1991&lt;/year&gt;&lt;pub-dates&gt;&lt;date&gt;Mar 01&lt;/date&gt;&lt;/pub-dates&gt;&lt;/dates&gt;&lt;isbn&gt;0036-8075 (Print)&amp;#xD;0036-8075 (Linking)&lt;/isbn&gt;&lt;accession-num&gt;1998119&lt;/accession-num&gt;&lt;urls&gt;&lt;related-urls&gt;&lt;url&gt;https://www.ncbi.nlm.nih.gov/pubmed/1998119&lt;/url&gt;&lt;/related-urls&gt;&lt;/urls&gt;&lt;/record&gt;&lt;/Cite&gt;&lt;/EndNote&gt;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Charlesworth</w:t>
      </w:r>
      <w:r>
        <w:rPr>
          <w:rFonts w:ascii="Arial" w:eastAsia="Times New Roman" w:hAnsi="Arial" w:cs="Arial"/>
          <w:noProof/>
          <w:sz w:val="22"/>
          <w:szCs w:val="22"/>
        </w:rPr>
        <w:t xml:space="preserve"> 1991)</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It is known that there is a variety of ways that sex chromosomes employ dosage compensation to make up for differences in gene expression between the sexes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&lt;EndNote&gt;&lt;Cite&gt;&lt;Author&gt;Chandler&lt;/Author&gt;&lt;Year&gt;2017&lt;/Year&gt;&lt;RecNum&gt;569&lt;/RecNum&gt;&lt;DisplayText&gt;(&lt;style face="smallcaps"&gt;Chandler&lt;/style&gt; 2017)&lt;/DisplayText&gt;&lt;record&gt;&lt;rec-number&gt;569&lt;/rec-number&gt;&lt;foreign-keys&gt;&lt;key app="EN" db-id="patepv5dd5d00ue2wzp5ex0sta0r0a5r5t2t" timestamp="1559675560" guid="949b28fd-4b08-4c3e-ace4-36e0f8bec1cd"&gt;569&lt;/key&gt;&lt;key app="ENWeb" db-id=""&gt;0&lt;/key&gt;&lt;/foreign-keys&gt;&lt;ref-type name="Journal Article"&gt;17&lt;/ref-type&gt;&lt;contributors&gt;&lt;authors&gt;&lt;author&gt;Chandler, C. H.&lt;/author&gt;&lt;/authors&gt;&lt;/contributors&gt;&lt;auth-address&gt;Department of Biological Sciences, State University of New York at Oswego, Oswego, New York.&lt;/auth-address&gt;&lt;titles&gt;&lt;title&gt;When and why does sex chromosome dosage compensation evolve?&lt;/title&gt;&lt;secondary-title&gt;Ann N Y Acad Sci&lt;/secondary-title&gt;&lt;/titles&gt;&lt;periodical&gt;&lt;full-title&gt;Ann N Y Acad Sci&lt;/full-title&gt;&lt;/periodical&gt;&lt;pages&gt;37-51&lt;/pages&gt;&lt;volume&gt;1389&lt;/volume&gt;&lt;number&gt;1&lt;/number&gt;&lt;edition&gt;2017/01/19&lt;/edition&gt;&lt;keywords&gt;&lt;keyword&gt;Aneuploidy&lt;/keyword&gt;&lt;keyword&gt;Animals&lt;/keyword&gt;&lt;keyword&gt;*Biological Evolution&lt;/keyword&gt;&lt;keyword&gt;Birds&lt;/keyword&gt;&lt;keyword&gt;*Dosage Compensation, Genetic&lt;/keyword&gt;&lt;keyword&gt;Female&lt;/keyword&gt;&lt;keyword&gt;*Genes, X-Linked&lt;/keyword&gt;&lt;keyword&gt;Humans&lt;/keyword&gt;&lt;keyword&gt;Male&lt;/keyword&gt;&lt;keyword&gt;Phylogeny&lt;/keyword&gt;&lt;keyword&gt;Sex Chromosomes/*genetics&lt;/keyword&gt;&lt;keyword&gt;dosage compensation&lt;/keyword&gt;&lt;keyword&gt;sex chromosomes&lt;/keyword&gt;&lt;/keywords&gt;&lt;dates&gt;&lt;year&gt;2017&lt;/year&gt;&lt;pub-dates&gt;&lt;date&gt;Feb&lt;/date&gt;&lt;/pub-dates&gt;&lt;/dates&gt;&lt;isbn&gt;1749-6632 (Electronic)&amp;#xD;0077-8923 (Linking)&lt;/isbn&gt;&lt;accession-num&gt;28099765&lt;/accession-num&gt;&lt;urls&gt;&lt;related-urls&gt;&lt;url&gt;https://www.ncbi.nlm.nih.gov/pubmed/28099765&lt;/url&gt;&lt;/related-urls&gt;&lt;/urls&gt;&lt;electronic-resource-num&gt;10.1111/nyas.13307&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Chandler</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Dosage compensation has also been observed in some autosomes, such as </w:t>
      </w:r>
      <w:r>
        <w:rPr>
          <w:rFonts w:ascii="Arial" w:eastAsia="Times New Roman" w:hAnsi="Arial" w:cs="Arial"/>
          <w:sz w:val="22"/>
          <w:szCs w:val="22"/>
        </w:rPr>
        <w:t xml:space="preserve">in </w:t>
      </w:r>
      <w:r w:rsidRPr="00436C5F">
        <w:rPr>
          <w:rFonts w:ascii="Arial" w:eastAsia="Times New Roman" w:hAnsi="Arial" w:cs="Arial"/>
          <w:i/>
          <w:iCs/>
          <w:sz w:val="22"/>
          <w:szCs w:val="22"/>
        </w:rPr>
        <w:t xml:space="preserve">Drosophila </w:t>
      </w:r>
      <w:r w:rsidRPr="00496D59">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NWQwMHVlMnd6cDVleDBzdGEwcjBhNXI1dDJ0IiB0aW1lc3RhbXA9IjE1NTk2NzU1ODYiIGd1aWQ9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==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NWQwMHVlMnd6cDVleDBzdGEwcjBhNXI1dDJ0IiB0aW1lc3RhbXA9IjE1NTk2NzU1ODYiIGd1aWQ9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==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Devlin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1982; </w:t>
      </w:r>
      <w:r w:rsidRPr="00FE3668">
        <w:rPr>
          <w:rFonts w:ascii="Arial" w:eastAsia="Times New Roman" w:hAnsi="Arial" w:cs="Arial"/>
          <w:smallCaps/>
          <w:noProof/>
          <w:sz w:val="22"/>
          <w:szCs w:val="22"/>
        </w:rPr>
        <w:t>Birchler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FE3668">
        <w:rPr>
          <w:rFonts w:ascii="Arial" w:eastAsia="Times New Roman" w:hAnsi="Arial" w:cs="Arial"/>
          <w:smallCaps/>
          <w:noProof/>
          <w:sz w:val="22"/>
          <w:szCs w:val="22"/>
        </w:rPr>
        <w:t>McAnally and Yampolsky</w:t>
      </w:r>
      <w:r>
        <w:rPr>
          <w:rFonts w:ascii="Arial" w:eastAsia="Times New Roman" w:hAnsi="Arial" w:cs="Arial"/>
          <w:noProof/>
          <w:sz w:val="22"/>
          <w:szCs w:val="22"/>
        </w:rPr>
        <w:t xml:space="preserve"> 2009; </w:t>
      </w:r>
      <w:r w:rsidRPr="00FE3668">
        <w:rPr>
          <w:rFonts w:ascii="Arial" w:eastAsia="Times New Roman" w:hAnsi="Arial" w:cs="Arial"/>
          <w:smallCaps/>
          <w:noProof/>
          <w:sz w:val="22"/>
          <w:szCs w:val="22"/>
        </w:rPr>
        <w:t>Chen and Oliver</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Hangnoh Lee</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commentRangeEnd w:id="4"/>
      <w:r w:rsidR="000F3246">
        <w:rPr>
          <w:rStyle w:val="CommentReference"/>
        </w:rPr>
        <w:commentReference w:id="4"/>
      </w:r>
      <w:r w:rsidRPr="00496D59">
        <w:rPr>
          <w:rFonts w:ascii="Arial" w:eastAsia="Times New Roman" w:hAnsi="Arial" w:cs="Arial"/>
          <w:sz w:val="22"/>
          <w:szCs w:val="22"/>
        </w:rPr>
        <w:t xml:space="preserve">. However, it is unknown whether there is an intrinsic dosage compensation mechanism in yeast to overcome the stressful effects of aneuploidy. Yeast are often found to be aneuploid in natural isolates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Strope</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There are multiple hypotheses as to why this may be the case: they could be growing in an environment that is stressful and selection favors aneuploidy to increase or decrease the expression of certain genes </w:t>
      </w:r>
      <w:r w:rsidRPr="00496D59">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Kaya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Linder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yeast may be naturally robust to aneuploidy, or they may contain a natural mechanism for attenuating or compensating for differences in gene expression.</w:t>
      </w:r>
    </w:p>
    <w:p w14:paraId="66E20B76" w14:textId="77777777" w:rsidR="000F3246" w:rsidRDefault="000F3246" w:rsidP="00D543AC">
      <w:pPr>
        <w:spacing w:line="360" w:lineRule="auto"/>
        <w:ind w:firstLine="720"/>
        <w:rPr>
          <w:ins w:id="5" w:author="Holly Celina Mcqueary" w:date="2019-09-19T17:07:00Z"/>
          <w:rFonts w:ascii="Arial" w:eastAsia="Times New Roman" w:hAnsi="Arial" w:cs="Arial"/>
          <w:sz w:val="22"/>
          <w:szCs w:val="22"/>
        </w:rPr>
      </w:pPr>
    </w:p>
    <w:p w14:paraId="5285B7CA" w14:textId="669E76C2" w:rsidR="00D543AC" w:rsidRPr="00496D59" w:rsidRDefault="000F3246" w:rsidP="000F3246">
      <w:pPr>
        <w:spacing w:line="360" w:lineRule="auto"/>
        <w:ind w:firstLine="720"/>
        <w:rPr>
          <w:rFonts w:ascii="Arial" w:eastAsia="Times New Roman" w:hAnsi="Arial" w:cs="Arial"/>
          <w:sz w:val="22"/>
          <w:szCs w:val="22"/>
        </w:rPr>
      </w:pPr>
      <w:moveToRangeStart w:id="6" w:author="Holly Celina Mcqueary" w:date="2019-09-19T17:08:00Z" w:name="move19805327"/>
      <w:moveTo w:id="7" w:author="Holly Celina Mcqueary" w:date="2019-09-19T17:08:00Z">
        <w:r w:rsidRPr="00496D59">
          <w:rPr>
            <w:rFonts w:ascii="Arial" w:eastAsia="Times New Roman" w:hAnsi="Arial" w:cs="Arial"/>
            <w:sz w:val="22"/>
            <w:szCs w:val="22"/>
          </w:rPr>
          <w:lastRenderedPageBreak/>
          <w:t xml:space="preserve">Previous studies have observed the effects of aneuploidy in wild yeast populations, which may be heterogenous </w:t>
        </w:r>
        <w:commentRangeStart w:id="8"/>
        <w:r w:rsidRPr="00496D59">
          <w:rPr>
            <w:rFonts w:ascii="Arial" w:eastAsia="Times New Roman" w:hAnsi="Arial" w:cs="Arial"/>
            <w:sz w:val="22"/>
            <w:szCs w:val="22"/>
          </w:rPr>
          <w:t xml:space="preserve">(CITE) </w:t>
        </w:r>
        <w:commentRangeEnd w:id="8"/>
        <w:r w:rsidRPr="00496D59">
          <w:rPr>
            <w:rStyle w:val="CommentReference"/>
            <w:rFonts w:ascii="Arial" w:hAnsi="Arial" w:cs="Arial"/>
            <w:sz w:val="22"/>
            <w:szCs w:val="22"/>
          </w:rPr>
          <w:commentReference w:id="8"/>
        </w:r>
        <w:r w:rsidRPr="00496D59">
          <w:rPr>
            <w:rFonts w:ascii="Arial" w:eastAsia="Times New Roman" w:hAnsi="Arial" w:cs="Arial"/>
            <w:sz w:val="22"/>
            <w:szCs w:val="22"/>
          </w:rPr>
          <w:t xml:space="preserve">or have undergone selection for aneuploidy in a stressful environment </w:t>
        </w:r>
        <w:r w:rsidRPr="00496D59">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Linder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and chemically- or mitotically-induced aneuploids </w:t>
        </w:r>
        <w:r w:rsidRPr="00496D59">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Campbell</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1981; </w:t>
        </w:r>
        <w:r w:rsidRPr="00FE3668">
          <w:rPr>
            <w:rFonts w:ascii="Arial" w:eastAsia="Times New Roman" w:hAnsi="Arial" w:cs="Arial"/>
            <w:smallCaps/>
            <w:noProof/>
            <w:sz w:val="22"/>
            <w:szCs w:val="22"/>
          </w:rPr>
          <w:t>Anders</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2009; </w:t>
        </w:r>
        <w:r w:rsidRPr="00FE3668">
          <w:rPr>
            <w:rFonts w:ascii="Arial" w:eastAsia="Times New Roman" w:hAnsi="Arial" w:cs="Arial"/>
            <w:smallCaps/>
            <w:noProof/>
            <w:sz w:val="22"/>
            <w:szCs w:val="22"/>
          </w:rPr>
          <w:t>Mulla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2014)</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moveTo>
      <w:moveToRangeEnd w:id="6"/>
      <w:r w:rsidR="00D543AC" w:rsidRPr="00496D59">
        <w:rPr>
          <w:rFonts w:ascii="Arial" w:eastAsia="Times New Roman" w:hAnsi="Arial" w:cs="Arial"/>
          <w:sz w:val="22"/>
          <w:szCs w:val="22"/>
        </w:rPr>
        <w:t>Here, we investigate</w:t>
      </w:r>
      <w:ins w:id="9" w:author="Holly Celina Mcqueary" w:date="2019-09-19T17:09:00Z">
        <w:r>
          <w:rPr>
            <w:rFonts w:ascii="Arial" w:eastAsia="Times New Roman" w:hAnsi="Arial" w:cs="Arial"/>
            <w:sz w:val="22"/>
            <w:szCs w:val="22"/>
          </w:rPr>
          <w:t xml:space="preserve"> the rate, types, and effects of aneuploidy</w:t>
        </w:r>
      </w:ins>
      <w:r w:rsidR="00D543AC" w:rsidRPr="00496D59">
        <w:rPr>
          <w:rFonts w:ascii="Arial" w:eastAsia="Times New Roman" w:hAnsi="Arial" w:cs="Arial"/>
          <w:sz w:val="22"/>
          <w:szCs w:val="22"/>
        </w:rPr>
        <w:t xml:space="preserve"> </w:t>
      </w:r>
      <w:del w:id="10" w:author="Holly Celina Mcqueary" w:date="2019-09-19T17:10:00Z">
        <w:r w:rsidR="00D543AC" w:rsidRPr="00496D59" w:rsidDel="000F3246">
          <w:rPr>
            <w:rFonts w:ascii="Arial" w:eastAsia="Times New Roman" w:hAnsi="Arial" w:cs="Arial"/>
            <w:sz w:val="22"/>
            <w:szCs w:val="22"/>
          </w:rPr>
          <w:delText xml:space="preserve">whether there is an innate dosage compensation response </w:delText>
        </w:r>
      </w:del>
      <w:r w:rsidR="00D543AC" w:rsidRPr="00496D59">
        <w:rPr>
          <w:rFonts w:ascii="Arial" w:eastAsia="Times New Roman" w:hAnsi="Arial" w:cs="Arial"/>
          <w:sz w:val="22"/>
          <w:szCs w:val="22"/>
        </w:rPr>
        <w:t xml:space="preserve">in spontaneously aneuploid yeast that have been put through a 2000-generation mutation accumulation experiment with a single-cell bottleneck every 20 generations </w:t>
      </w:r>
      <w:r w:rsidR="00D543AC" w:rsidRPr="00496D59">
        <w:rPr>
          <w:rFonts w:ascii="Arial" w:eastAsia="Times New Roman" w:hAnsi="Arial" w:cs="Arial"/>
          <w:sz w:val="22"/>
          <w:szCs w:val="22"/>
        </w:rPr>
        <w:fldChar w:fldCharType="begin"/>
      </w:r>
      <w:r w:rsidR="00D543AC">
        <w:rPr>
          <w:rFonts w:ascii="Arial" w:eastAsia="Times New Roman" w:hAnsi="Arial" w:cs="Arial"/>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00D543AC" w:rsidRPr="00496D59">
        <w:rPr>
          <w:rFonts w:ascii="Arial" w:eastAsia="Times New Roman" w:hAnsi="Arial" w:cs="Arial"/>
          <w:sz w:val="22"/>
          <w:szCs w:val="22"/>
        </w:rPr>
        <w:fldChar w:fldCharType="separate"/>
      </w:r>
      <w:r w:rsidR="00D543AC">
        <w:rPr>
          <w:rFonts w:ascii="Arial" w:eastAsia="Times New Roman" w:hAnsi="Arial" w:cs="Arial"/>
          <w:noProof/>
          <w:sz w:val="22"/>
          <w:szCs w:val="22"/>
        </w:rPr>
        <w:t>(</w:t>
      </w:r>
      <w:r w:rsidR="00D543AC" w:rsidRPr="00FE3668">
        <w:rPr>
          <w:rFonts w:ascii="Arial" w:eastAsia="Times New Roman" w:hAnsi="Arial" w:cs="Arial"/>
          <w:smallCaps/>
          <w:noProof/>
          <w:sz w:val="22"/>
          <w:szCs w:val="22"/>
        </w:rPr>
        <w:t>Zhu</w:t>
      </w:r>
      <w:r w:rsidR="00D543AC" w:rsidRPr="00FE3668">
        <w:rPr>
          <w:rFonts w:ascii="Arial" w:eastAsia="Times New Roman" w:hAnsi="Arial" w:cs="Arial"/>
          <w:i/>
          <w:noProof/>
          <w:sz w:val="22"/>
          <w:szCs w:val="22"/>
        </w:rPr>
        <w:t xml:space="preserve"> et al.</w:t>
      </w:r>
      <w:r w:rsidR="00D543AC">
        <w:rPr>
          <w:rFonts w:ascii="Arial" w:eastAsia="Times New Roman" w:hAnsi="Arial" w:cs="Arial"/>
          <w:noProof/>
          <w:sz w:val="22"/>
          <w:szCs w:val="22"/>
        </w:rPr>
        <w:t xml:space="preserve"> 2014)</w:t>
      </w:r>
      <w:r w:rsidR="00D543AC" w:rsidRPr="00496D59">
        <w:rPr>
          <w:rFonts w:ascii="Arial" w:eastAsia="Times New Roman" w:hAnsi="Arial" w:cs="Arial"/>
          <w:sz w:val="22"/>
          <w:szCs w:val="22"/>
        </w:rPr>
        <w:fldChar w:fldCharType="end"/>
      </w:r>
      <w:r w:rsidR="00D543AC" w:rsidRPr="00496D59">
        <w:rPr>
          <w:rFonts w:ascii="Arial" w:eastAsia="Times New Roman" w:hAnsi="Arial" w:cs="Arial"/>
          <w:sz w:val="22"/>
          <w:szCs w:val="22"/>
        </w:rPr>
        <w:t xml:space="preserve">. </w:t>
      </w:r>
      <w:del w:id="11" w:author="Holly Celina Mcqueary" w:date="2019-09-19T17:11:00Z">
        <w:r w:rsidR="00D543AC" w:rsidRPr="00496D59" w:rsidDel="000F3246">
          <w:rPr>
            <w:rFonts w:ascii="Arial" w:eastAsia="Times New Roman" w:hAnsi="Arial" w:cs="Arial"/>
            <w:sz w:val="22"/>
            <w:szCs w:val="22"/>
          </w:rPr>
          <w:delText>This allows us to examine the rate, type, and effects of spontaneous aneuploidies in an environment with little to no selection</w:delText>
        </w:r>
        <w:r w:rsidR="00D543AC" w:rsidDel="000F3246">
          <w:rPr>
            <w:rFonts w:ascii="Arial" w:eastAsia="Times New Roman" w:hAnsi="Arial" w:cs="Arial"/>
            <w:sz w:val="22"/>
            <w:szCs w:val="22"/>
          </w:rPr>
          <w:delText xml:space="preserve"> (CITE?)</w:delText>
        </w:r>
        <w:r w:rsidR="00D543AC" w:rsidRPr="00496D59" w:rsidDel="000F3246">
          <w:rPr>
            <w:rFonts w:ascii="Arial" w:eastAsia="Times New Roman" w:hAnsi="Arial" w:cs="Arial"/>
            <w:sz w:val="22"/>
            <w:szCs w:val="22"/>
          </w:rPr>
          <w:delText xml:space="preserve">. </w:delText>
        </w:r>
      </w:del>
      <w:moveFromRangeStart w:id="12" w:author="Holly Celina Mcqueary" w:date="2019-09-19T17:08:00Z" w:name="move19805327"/>
      <w:moveFrom w:id="13" w:author="Holly Celina Mcqueary" w:date="2019-09-19T17:08:00Z">
        <w:r w:rsidR="00D543AC" w:rsidRPr="00496D59" w:rsidDel="000F3246">
          <w:rPr>
            <w:rFonts w:ascii="Arial" w:eastAsia="Times New Roman" w:hAnsi="Arial" w:cs="Arial"/>
            <w:sz w:val="22"/>
            <w:szCs w:val="22"/>
          </w:rPr>
          <w:t xml:space="preserve">Previous studies have observed the effects of aneuploidy in wild yeast populations, which may be heterogenous </w:t>
        </w:r>
        <w:commentRangeStart w:id="14"/>
        <w:r w:rsidR="00D543AC" w:rsidRPr="00496D59" w:rsidDel="000F3246">
          <w:rPr>
            <w:rFonts w:ascii="Arial" w:eastAsia="Times New Roman" w:hAnsi="Arial" w:cs="Arial"/>
            <w:sz w:val="22"/>
            <w:szCs w:val="22"/>
          </w:rPr>
          <w:t xml:space="preserve">(CITE) </w:t>
        </w:r>
        <w:commentRangeEnd w:id="14"/>
        <w:r w:rsidR="00D543AC" w:rsidRPr="00496D59" w:rsidDel="000F3246">
          <w:rPr>
            <w:rStyle w:val="CommentReference"/>
            <w:rFonts w:ascii="Arial" w:hAnsi="Arial" w:cs="Arial"/>
            <w:sz w:val="22"/>
            <w:szCs w:val="22"/>
          </w:rPr>
          <w:commentReference w:id="14"/>
        </w:r>
        <w:r w:rsidR="00D543AC" w:rsidRPr="00496D59" w:rsidDel="000F3246">
          <w:rPr>
            <w:rFonts w:ascii="Arial" w:eastAsia="Times New Roman" w:hAnsi="Arial" w:cs="Arial"/>
            <w:sz w:val="22"/>
            <w:szCs w:val="22"/>
          </w:rPr>
          <w:t xml:space="preserve">or have undergone selection for aneuploidy in a stressful environment </w:t>
        </w:r>
        <w:r w:rsidR="00D543AC" w:rsidRPr="00496D59" w:rsidDel="000F3246">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sidR="00D543AC" w:rsidDel="000F3246">
          <w:rPr>
            <w:rFonts w:ascii="Arial" w:eastAsia="Times New Roman" w:hAnsi="Arial" w:cs="Arial"/>
            <w:sz w:val="22"/>
            <w:szCs w:val="22"/>
          </w:rPr>
          <w:instrText xml:space="preserve"> ADDIN EN.CITE </w:instrText>
        </w:r>
        <w:r w:rsidR="00D543AC" w:rsidDel="000F3246">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sidR="00D543AC" w:rsidDel="000F3246">
          <w:rPr>
            <w:rFonts w:ascii="Arial" w:eastAsia="Times New Roman" w:hAnsi="Arial" w:cs="Arial"/>
            <w:sz w:val="22"/>
            <w:szCs w:val="22"/>
          </w:rPr>
          <w:instrText xml:space="preserve"> ADDIN EN.CITE.DATA </w:instrText>
        </w:r>
        <w:r w:rsidR="00D543AC" w:rsidDel="000F3246">
          <w:rPr>
            <w:rFonts w:ascii="Arial" w:eastAsia="Times New Roman" w:hAnsi="Arial" w:cs="Arial"/>
            <w:sz w:val="22"/>
            <w:szCs w:val="22"/>
          </w:rPr>
        </w:r>
        <w:r w:rsidR="00D543AC" w:rsidDel="000F3246">
          <w:rPr>
            <w:rFonts w:ascii="Arial" w:eastAsia="Times New Roman" w:hAnsi="Arial" w:cs="Arial"/>
            <w:sz w:val="22"/>
            <w:szCs w:val="22"/>
          </w:rPr>
          <w:fldChar w:fldCharType="end"/>
        </w:r>
        <w:r w:rsidR="00D543AC" w:rsidRPr="00496D59" w:rsidDel="000F3246">
          <w:rPr>
            <w:rFonts w:ascii="Arial" w:eastAsia="Times New Roman" w:hAnsi="Arial" w:cs="Arial"/>
            <w:sz w:val="22"/>
            <w:szCs w:val="22"/>
          </w:rPr>
          <w:fldChar w:fldCharType="separate"/>
        </w:r>
        <w:r w:rsidR="00D543AC" w:rsidDel="000F3246">
          <w:rPr>
            <w:rFonts w:ascii="Arial" w:eastAsia="Times New Roman" w:hAnsi="Arial" w:cs="Arial"/>
            <w:noProof/>
            <w:sz w:val="22"/>
            <w:szCs w:val="22"/>
          </w:rPr>
          <w:t>(</w:t>
        </w:r>
        <w:r w:rsidR="00D543AC" w:rsidRPr="00FE3668" w:rsidDel="000F3246">
          <w:rPr>
            <w:rFonts w:ascii="Arial" w:eastAsia="Times New Roman" w:hAnsi="Arial" w:cs="Arial"/>
            <w:smallCaps/>
            <w:noProof/>
            <w:sz w:val="22"/>
            <w:szCs w:val="22"/>
          </w:rPr>
          <w:t>Linder</w:t>
        </w:r>
        <w:r w:rsidR="00D543AC" w:rsidRPr="00FE3668" w:rsidDel="000F3246">
          <w:rPr>
            <w:rFonts w:ascii="Arial" w:eastAsia="Times New Roman" w:hAnsi="Arial" w:cs="Arial"/>
            <w:i/>
            <w:noProof/>
            <w:sz w:val="22"/>
            <w:szCs w:val="22"/>
          </w:rPr>
          <w:t xml:space="preserve"> et al.</w:t>
        </w:r>
        <w:r w:rsidR="00D543AC" w:rsidDel="000F3246">
          <w:rPr>
            <w:rFonts w:ascii="Arial" w:eastAsia="Times New Roman" w:hAnsi="Arial" w:cs="Arial"/>
            <w:noProof/>
            <w:sz w:val="22"/>
            <w:szCs w:val="22"/>
          </w:rPr>
          <w:t xml:space="preserve"> 2017)</w:t>
        </w:r>
        <w:r w:rsidR="00D543AC" w:rsidRPr="00496D59" w:rsidDel="000F3246">
          <w:rPr>
            <w:rFonts w:ascii="Arial" w:eastAsia="Times New Roman" w:hAnsi="Arial" w:cs="Arial"/>
            <w:sz w:val="22"/>
            <w:szCs w:val="22"/>
          </w:rPr>
          <w:fldChar w:fldCharType="end"/>
        </w:r>
        <w:r w:rsidR="00D543AC" w:rsidRPr="00496D59" w:rsidDel="000F3246">
          <w:rPr>
            <w:rFonts w:ascii="Arial" w:eastAsia="Times New Roman" w:hAnsi="Arial" w:cs="Arial"/>
            <w:sz w:val="22"/>
            <w:szCs w:val="22"/>
          </w:rPr>
          <w:t xml:space="preserve">, and chemically- or mitotically-induced aneuploids </w:t>
        </w:r>
        <w:r w:rsidR="00D543AC" w:rsidRPr="00496D59" w:rsidDel="000F3246">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sidR="00D543AC" w:rsidDel="000F3246">
          <w:rPr>
            <w:rFonts w:ascii="Arial" w:eastAsia="Times New Roman" w:hAnsi="Arial" w:cs="Arial"/>
            <w:sz w:val="22"/>
            <w:szCs w:val="22"/>
          </w:rPr>
          <w:instrText xml:space="preserve"> ADDIN EN.CITE </w:instrText>
        </w:r>
        <w:r w:rsidR="00D543AC" w:rsidDel="000F3246">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sidR="00D543AC" w:rsidDel="000F3246">
          <w:rPr>
            <w:rFonts w:ascii="Arial" w:eastAsia="Times New Roman" w:hAnsi="Arial" w:cs="Arial"/>
            <w:sz w:val="22"/>
            <w:szCs w:val="22"/>
          </w:rPr>
          <w:instrText xml:space="preserve"> ADDIN EN.CITE.DATA </w:instrText>
        </w:r>
        <w:r w:rsidR="00D543AC" w:rsidDel="000F3246">
          <w:rPr>
            <w:rFonts w:ascii="Arial" w:eastAsia="Times New Roman" w:hAnsi="Arial" w:cs="Arial"/>
            <w:sz w:val="22"/>
            <w:szCs w:val="22"/>
          </w:rPr>
        </w:r>
        <w:r w:rsidR="00D543AC" w:rsidDel="000F3246">
          <w:rPr>
            <w:rFonts w:ascii="Arial" w:eastAsia="Times New Roman" w:hAnsi="Arial" w:cs="Arial"/>
            <w:sz w:val="22"/>
            <w:szCs w:val="22"/>
          </w:rPr>
          <w:fldChar w:fldCharType="end"/>
        </w:r>
        <w:r w:rsidR="00D543AC" w:rsidRPr="00496D59" w:rsidDel="000F3246">
          <w:rPr>
            <w:rFonts w:ascii="Arial" w:eastAsia="Times New Roman" w:hAnsi="Arial" w:cs="Arial"/>
            <w:sz w:val="22"/>
            <w:szCs w:val="22"/>
          </w:rPr>
          <w:fldChar w:fldCharType="separate"/>
        </w:r>
        <w:r w:rsidR="00D543AC" w:rsidDel="000F3246">
          <w:rPr>
            <w:rFonts w:ascii="Arial" w:eastAsia="Times New Roman" w:hAnsi="Arial" w:cs="Arial"/>
            <w:noProof/>
            <w:sz w:val="22"/>
            <w:szCs w:val="22"/>
          </w:rPr>
          <w:t>(</w:t>
        </w:r>
        <w:r w:rsidR="00D543AC" w:rsidRPr="00FE3668" w:rsidDel="000F3246">
          <w:rPr>
            <w:rFonts w:ascii="Arial" w:eastAsia="Times New Roman" w:hAnsi="Arial" w:cs="Arial"/>
            <w:smallCaps/>
            <w:noProof/>
            <w:sz w:val="22"/>
            <w:szCs w:val="22"/>
          </w:rPr>
          <w:t>Campbell</w:t>
        </w:r>
        <w:r w:rsidR="00D543AC" w:rsidRPr="00FE3668" w:rsidDel="000F3246">
          <w:rPr>
            <w:rFonts w:ascii="Arial" w:eastAsia="Times New Roman" w:hAnsi="Arial" w:cs="Arial"/>
            <w:i/>
            <w:noProof/>
            <w:sz w:val="22"/>
            <w:szCs w:val="22"/>
          </w:rPr>
          <w:t xml:space="preserve"> et al.</w:t>
        </w:r>
        <w:r w:rsidR="00D543AC" w:rsidDel="000F3246">
          <w:rPr>
            <w:rFonts w:ascii="Arial" w:eastAsia="Times New Roman" w:hAnsi="Arial" w:cs="Arial"/>
            <w:noProof/>
            <w:sz w:val="22"/>
            <w:szCs w:val="22"/>
          </w:rPr>
          <w:t xml:space="preserve"> 1981; </w:t>
        </w:r>
        <w:r w:rsidR="00D543AC" w:rsidRPr="00FE3668" w:rsidDel="000F3246">
          <w:rPr>
            <w:rFonts w:ascii="Arial" w:eastAsia="Times New Roman" w:hAnsi="Arial" w:cs="Arial"/>
            <w:smallCaps/>
            <w:noProof/>
            <w:sz w:val="22"/>
            <w:szCs w:val="22"/>
          </w:rPr>
          <w:t>Anders</w:t>
        </w:r>
        <w:r w:rsidR="00D543AC" w:rsidRPr="00FE3668" w:rsidDel="000F3246">
          <w:rPr>
            <w:rFonts w:ascii="Arial" w:eastAsia="Times New Roman" w:hAnsi="Arial" w:cs="Arial"/>
            <w:i/>
            <w:noProof/>
            <w:sz w:val="22"/>
            <w:szCs w:val="22"/>
          </w:rPr>
          <w:t xml:space="preserve"> et al.</w:t>
        </w:r>
        <w:r w:rsidR="00D543AC" w:rsidDel="000F3246">
          <w:rPr>
            <w:rFonts w:ascii="Arial" w:eastAsia="Times New Roman" w:hAnsi="Arial" w:cs="Arial"/>
            <w:noProof/>
            <w:sz w:val="22"/>
            <w:szCs w:val="22"/>
          </w:rPr>
          <w:t xml:space="preserve"> 2009; </w:t>
        </w:r>
        <w:r w:rsidR="00D543AC" w:rsidRPr="00FE3668" w:rsidDel="000F3246">
          <w:rPr>
            <w:rFonts w:ascii="Arial" w:eastAsia="Times New Roman" w:hAnsi="Arial" w:cs="Arial"/>
            <w:smallCaps/>
            <w:noProof/>
            <w:sz w:val="22"/>
            <w:szCs w:val="22"/>
          </w:rPr>
          <w:t>Mulla</w:t>
        </w:r>
        <w:r w:rsidR="00D543AC" w:rsidRPr="00FE3668" w:rsidDel="000F3246">
          <w:rPr>
            <w:rFonts w:ascii="Arial" w:eastAsia="Times New Roman" w:hAnsi="Arial" w:cs="Arial"/>
            <w:i/>
            <w:noProof/>
            <w:sz w:val="22"/>
            <w:szCs w:val="22"/>
          </w:rPr>
          <w:t xml:space="preserve"> et al.</w:t>
        </w:r>
        <w:r w:rsidR="00D543AC" w:rsidDel="000F3246">
          <w:rPr>
            <w:rFonts w:ascii="Arial" w:eastAsia="Times New Roman" w:hAnsi="Arial" w:cs="Arial"/>
            <w:noProof/>
            <w:sz w:val="22"/>
            <w:szCs w:val="22"/>
          </w:rPr>
          <w:t xml:space="preserve"> 2014)</w:t>
        </w:r>
        <w:r w:rsidR="00D543AC" w:rsidRPr="00496D59" w:rsidDel="000F3246">
          <w:rPr>
            <w:rFonts w:ascii="Arial" w:eastAsia="Times New Roman" w:hAnsi="Arial" w:cs="Arial"/>
            <w:sz w:val="22"/>
            <w:szCs w:val="22"/>
          </w:rPr>
          <w:fldChar w:fldCharType="end"/>
        </w:r>
        <w:r w:rsidR="00D543AC" w:rsidRPr="00496D59" w:rsidDel="000F3246">
          <w:rPr>
            <w:rFonts w:ascii="Arial" w:eastAsia="Times New Roman" w:hAnsi="Arial" w:cs="Arial"/>
            <w:sz w:val="22"/>
            <w:szCs w:val="22"/>
          </w:rPr>
          <w:t xml:space="preserve">. </w:t>
        </w:r>
      </w:moveFrom>
      <w:moveFromRangeEnd w:id="12"/>
      <w:r w:rsidR="00D543AC" w:rsidRPr="00496D59">
        <w:rPr>
          <w:rFonts w:ascii="Arial" w:eastAsia="Times New Roman" w:hAnsi="Arial" w:cs="Arial"/>
          <w:sz w:val="22"/>
          <w:szCs w:val="22"/>
        </w:rPr>
        <w:t xml:space="preserve">Our study looks at the effects of aneuploidy in samples that have spontaneously gained or lost chromosome(s) in the absence of selection, enabling us to disentangle the costs and benefits of aneuploidies from the base phenomenon itself. The absence of selection allows us to analyze the transcriptome without bias from environmental factors, enabling us to determine the effects of aneuploidy on the genome in a stable condition and without selecting for any particular aneuploidies or mutations. </w:t>
      </w:r>
      <w:ins w:id="15" w:author="Holly Celina Mcqueary" w:date="2019-09-19T17:12:00Z">
        <w:r>
          <w:rPr>
            <w:rFonts w:ascii="Arial" w:eastAsia="Times New Roman" w:hAnsi="Arial" w:cs="Arial"/>
            <w:sz w:val="22"/>
            <w:szCs w:val="22"/>
          </w:rPr>
          <w:t xml:space="preserve">Only the most detrimental mutations will be purged from the populations, which also allows us to determine what aneuploidies are the “worst.” </w:t>
        </w:r>
      </w:ins>
      <w:del w:id="16" w:author="Holly Celina Mcqueary" w:date="2019-09-19T17:12:00Z">
        <w:r w:rsidR="00D543AC" w:rsidRPr="00496D59" w:rsidDel="000F3246">
          <w:rPr>
            <w:rFonts w:ascii="Arial" w:eastAsia="Times New Roman" w:hAnsi="Arial" w:cs="Arial"/>
            <w:sz w:val="22"/>
            <w:szCs w:val="22"/>
          </w:rPr>
          <w:delText xml:space="preserve"> </w:delText>
        </w:r>
      </w:del>
    </w:p>
    <w:p w14:paraId="16317A58" w14:textId="1FA7BE44" w:rsidR="00A21911"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This study aims to </w:t>
      </w:r>
      <w:commentRangeStart w:id="17"/>
      <w:r w:rsidRPr="00496D59">
        <w:rPr>
          <w:rFonts w:ascii="Arial" w:eastAsia="Times New Roman" w:hAnsi="Arial" w:cs="Arial"/>
          <w:sz w:val="22"/>
          <w:szCs w:val="22"/>
        </w:rPr>
        <w:t xml:space="preserve">determine if there is a common mechanism of dosage compensation </w:t>
      </w:r>
      <w:commentRangeEnd w:id="17"/>
      <w:r w:rsidR="000F3246">
        <w:rPr>
          <w:rStyle w:val="CommentReference"/>
        </w:rPr>
        <w:commentReference w:id="17"/>
      </w:r>
      <w:r w:rsidRPr="00496D59">
        <w:rPr>
          <w:rFonts w:ascii="Arial" w:eastAsia="Times New Roman" w:hAnsi="Arial" w:cs="Arial"/>
          <w:sz w:val="22"/>
          <w:szCs w:val="22"/>
        </w:rPr>
        <w:t xml:space="preserve">in </w:t>
      </w:r>
      <w:r w:rsidRPr="00496D59">
        <w:rPr>
          <w:rFonts w:ascii="Arial" w:eastAsia="Times New Roman" w:hAnsi="Arial" w:cs="Arial"/>
          <w:i/>
          <w:iCs/>
          <w:sz w:val="22"/>
          <w:szCs w:val="22"/>
        </w:rPr>
        <w:t>Saccharomyces cerevisiae</w:t>
      </w:r>
      <w:r w:rsidRPr="00496D59">
        <w:rPr>
          <w:rFonts w:ascii="Arial" w:eastAsia="Times New Roman" w:hAnsi="Arial" w:cs="Arial"/>
          <w:sz w:val="22"/>
          <w:szCs w:val="22"/>
        </w:rPr>
        <w:t xml:space="preserve"> by analyzing </w:t>
      </w:r>
      <w:proofErr w:type="spellStart"/>
      <w:r w:rsidRPr="00496D59">
        <w:rPr>
          <w:rFonts w:ascii="Arial" w:eastAsia="Times New Roman" w:hAnsi="Arial" w:cs="Arial"/>
          <w:sz w:val="22"/>
          <w:szCs w:val="22"/>
        </w:rPr>
        <w:t>RNAseq</w:t>
      </w:r>
      <w:proofErr w:type="spellEnd"/>
      <w:r w:rsidRPr="00496D59">
        <w:rPr>
          <w:rFonts w:ascii="Arial" w:eastAsia="Times New Roman" w:hAnsi="Arial" w:cs="Arial"/>
          <w:sz w:val="22"/>
          <w:szCs w:val="22"/>
        </w:rPr>
        <w:t xml:space="preserve"> data from 46 euploid and aneuploid samples from two mutation accumulation experiments with</w:t>
      </w:r>
      <w:r>
        <w:rPr>
          <w:rFonts w:ascii="Arial" w:eastAsia="Times New Roman" w:hAnsi="Arial" w:cs="Arial"/>
          <w:sz w:val="22"/>
          <w:szCs w:val="22"/>
        </w:rPr>
        <w:t xml:space="preserve"> strains of</w:t>
      </w:r>
      <w:r w:rsidRPr="00496D59">
        <w:rPr>
          <w:rFonts w:ascii="Arial" w:eastAsia="Times New Roman" w:hAnsi="Arial" w:cs="Arial"/>
          <w:sz w:val="22"/>
          <w:szCs w:val="22"/>
        </w:rPr>
        <w:t xml:space="preserve"> different genetic backgrounds. Average gene expression across each entire chromosome was determined, and statistical analyses were used to determine if it was as expected with and without dosage compensation. We found no evidence for whole-chromosome dosage compensation in aneuploid yeast. Next, we observed whether or not there was statistically significant dosage compensation </w:t>
      </w:r>
      <w:r>
        <w:rPr>
          <w:rFonts w:ascii="Arial" w:eastAsia="Times New Roman" w:hAnsi="Arial" w:cs="Arial"/>
          <w:sz w:val="22"/>
          <w:szCs w:val="22"/>
        </w:rPr>
        <w:t xml:space="preserve">in individual genes </w:t>
      </w:r>
      <w:r w:rsidRPr="00496D59">
        <w:rPr>
          <w:rFonts w:ascii="Arial" w:eastAsia="Times New Roman" w:hAnsi="Arial" w:cs="Arial"/>
          <w:sz w:val="22"/>
          <w:szCs w:val="22"/>
        </w:rPr>
        <w:t>(partial, full, anti-, or over-compensation), and found that the majority of genes on aneuploid chromosomes are not compensated, and those that show some form of compensation are at most partially</w:t>
      </w:r>
      <w:r w:rsidR="00B73A05">
        <w:rPr>
          <w:rFonts w:ascii="Arial" w:eastAsia="Times New Roman" w:hAnsi="Arial" w:cs="Arial"/>
          <w:sz w:val="22"/>
          <w:szCs w:val="22"/>
        </w:rPr>
        <w:t xml:space="preserve"> </w:t>
      </w:r>
      <w:r w:rsidRPr="00496D59">
        <w:rPr>
          <w:rFonts w:ascii="Arial" w:eastAsia="Times New Roman" w:hAnsi="Arial" w:cs="Arial"/>
          <w:sz w:val="22"/>
          <w:szCs w:val="22"/>
        </w:rPr>
        <w:t xml:space="preserve">compensated. No </w:t>
      </w:r>
      <w:proofErr w:type="gramStart"/>
      <w:ins w:id="18" w:author="Holly Celina Mcqueary" w:date="2019-09-19T17:13:00Z">
        <w:r w:rsidR="000F3246">
          <w:rPr>
            <w:rFonts w:ascii="Arial" w:eastAsia="Times New Roman" w:hAnsi="Arial" w:cs="Arial"/>
            <w:sz w:val="22"/>
            <w:szCs w:val="22"/>
          </w:rPr>
          <w:t>statistically-significant</w:t>
        </w:r>
        <w:proofErr w:type="gramEnd"/>
        <w:r w:rsidR="000F3246">
          <w:rPr>
            <w:rFonts w:ascii="Arial" w:eastAsia="Times New Roman" w:hAnsi="Arial" w:cs="Arial"/>
            <w:sz w:val="22"/>
            <w:szCs w:val="22"/>
          </w:rPr>
          <w:t xml:space="preserve"> </w:t>
        </w:r>
      </w:ins>
      <w:r w:rsidRPr="00496D59">
        <w:rPr>
          <w:rFonts w:ascii="Arial" w:eastAsia="Times New Roman" w:hAnsi="Arial" w:cs="Arial"/>
          <w:sz w:val="22"/>
          <w:szCs w:val="22"/>
        </w:rPr>
        <w:t>fully-dosage-compensated genes were found in any of our samples. We also found gene expression levels for environmental stress response genes, aneuploid stress response genes, and dosage-sens</w:t>
      </w:r>
      <w:r>
        <w:rPr>
          <w:rFonts w:ascii="Arial" w:eastAsia="Times New Roman" w:hAnsi="Arial" w:cs="Arial"/>
          <w:sz w:val="22"/>
          <w:szCs w:val="22"/>
        </w:rPr>
        <w:t>it</w:t>
      </w:r>
      <w:r w:rsidRPr="00496D59">
        <w:rPr>
          <w:rFonts w:ascii="Arial" w:eastAsia="Times New Roman" w:hAnsi="Arial" w:cs="Arial"/>
          <w:sz w:val="22"/>
          <w:szCs w:val="22"/>
        </w:rPr>
        <w:t xml:space="preserve">ive genes found in previous studies </w:t>
      </w:r>
      <w:r w:rsidRPr="00496D59">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ZTJ3enA1ZXgwc3RhMHIwYTVyNXQydCIgdGltZXN0YW1wPSIxNTU5Njc1MTQ4IiBndWlkPSIyMDA2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ZTJ3enA1ZXgwc3RhMHIwYTVyNXQydCIgdGltZXN0YW1wPSIxNTU5Njc1MTQ4IiBndWlkPSIyMDA2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6C1526">
        <w:rPr>
          <w:rFonts w:ascii="Arial" w:eastAsia="Times New Roman" w:hAnsi="Arial" w:cs="Arial"/>
          <w:smallCaps/>
          <w:noProof/>
          <w:sz w:val="22"/>
          <w:szCs w:val="22"/>
        </w:rPr>
        <w:t>Torres</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2007; </w:t>
      </w:r>
      <w:r w:rsidRPr="006C1526">
        <w:rPr>
          <w:rFonts w:ascii="Arial" w:eastAsia="Times New Roman" w:hAnsi="Arial" w:cs="Arial"/>
          <w:smallCaps/>
          <w:noProof/>
          <w:sz w:val="22"/>
          <w:szCs w:val="22"/>
        </w:rPr>
        <w:t>Torres</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2010; </w:t>
      </w:r>
      <w:r w:rsidRPr="006C1526">
        <w:rPr>
          <w:rFonts w:ascii="Arial" w:eastAsia="Times New Roman" w:hAnsi="Arial" w:cs="Arial"/>
          <w:smallCaps/>
          <w:noProof/>
          <w:sz w:val="22"/>
          <w:szCs w:val="22"/>
        </w:rPr>
        <w:t>Makanae</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2013; </w:t>
      </w:r>
      <w:r w:rsidRPr="006C1526">
        <w:rPr>
          <w:rFonts w:ascii="Arial" w:eastAsia="Times New Roman" w:hAnsi="Arial" w:cs="Arial"/>
          <w:smallCaps/>
          <w:noProof/>
          <w:sz w:val="22"/>
          <w:szCs w:val="22"/>
        </w:rPr>
        <w:t>Bonney</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We conclude that there is no dosage compensation mechanism in lab and hybrid strains of </w:t>
      </w:r>
      <w:r w:rsidRPr="000F3246">
        <w:rPr>
          <w:rFonts w:ascii="Arial" w:eastAsia="Times New Roman" w:hAnsi="Arial" w:cs="Arial"/>
          <w:i/>
          <w:iCs/>
          <w:sz w:val="22"/>
          <w:szCs w:val="22"/>
          <w:rPrChange w:id="19" w:author="Holly Celina Mcqueary" w:date="2019-09-19T17:13:00Z">
            <w:rPr>
              <w:rFonts w:ascii="Arial" w:eastAsia="Times New Roman" w:hAnsi="Arial" w:cs="Arial"/>
              <w:sz w:val="22"/>
              <w:szCs w:val="22"/>
            </w:rPr>
          </w:rPrChange>
        </w:rPr>
        <w:t>S. cerevisiae</w:t>
      </w:r>
      <w:r w:rsidRPr="00496D59">
        <w:rPr>
          <w:rFonts w:ascii="Arial" w:eastAsia="Times New Roman" w:hAnsi="Arial" w:cs="Arial"/>
          <w:sz w:val="22"/>
          <w:szCs w:val="22"/>
        </w:rPr>
        <w:t xml:space="preserve">, and that mutation accumulation and aneuploidy both incite an environmental stress response in yeast. </w:t>
      </w:r>
    </w:p>
    <w:p w14:paraId="6FF01B68" w14:textId="1F1B9B1F" w:rsidR="00A21911" w:rsidRDefault="00A21911" w:rsidP="00A21911">
      <w:pPr>
        <w:spacing w:line="360" w:lineRule="auto"/>
        <w:rPr>
          <w:rFonts w:ascii="Arial" w:eastAsia="Times New Roman" w:hAnsi="Arial" w:cs="Arial"/>
          <w:sz w:val="22"/>
          <w:szCs w:val="22"/>
        </w:rPr>
      </w:pPr>
    </w:p>
    <w:p w14:paraId="011ABC6C" w14:textId="4230361A" w:rsidR="00A21911" w:rsidRDefault="00A21911" w:rsidP="00A21911">
      <w:pPr>
        <w:spacing w:line="360" w:lineRule="auto"/>
        <w:rPr>
          <w:rFonts w:ascii="Arial" w:eastAsia="Times New Roman" w:hAnsi="Arial" w:cs="Arial"/>
          <w:sz w:val="22"/>
          <w:szCs w:val="22"/>
        </w:rPr>
      </w:pPr>
      <w:r>
        <w:rPr>
          <w:rFonts w:ascii="Arial" w:eastAsia="Times New Roman" w:hAnsi="Arial" w:cs="Arial"/>
          <w:sz w:val="22"/>
          <w:szCs w:val="22"/>
        </w:rPr>
        <w:t>Notes:</w:t>
      </w:r>
    </w:p>
    <w:p w14:paraId="6EE89C8B" w14:textId="4939CCA7" w:rsidR="00D543AC" w:rsidRDefault="00D543AC" w:rsidP="00A21911">
      <w:pPr>
        <w:spacing w:line="360" w:lineRule="auto"/>
        <w:rPr>
          <w:rFonts w:ascii="Arial" w:eastAsia="Times New Roman" w:hAnsi="Arial" w:cs="Arial"/>
          <w:sz w:val="22"/>
          <w:szCs w:val="22"/>
        </w:rPr>
      </w:pPr>
      <w:r w:rsidRPr="00496D59">
        <w:rPr>
          <w:rFonts w:ascii="Arial" w:eastAsia="Times New Roman" w:hAnsi="Arial" w:cs="Arial"/>
          <w:sz w:val="22"/>
          <w:szCs w:val="22"/>
        </w:rPr>
        <w:t>Further studies will be needed to</w:t>
      </w:r>
      <w:r w:rsidR="00EC5D0E">
        <w:rPr>
          <w:rFonts w:ascii="Arial" w:eastAsia="Times New Roman" w:hAnsi="Arial" w:cs="Arial"/>
          <w:sz w:val="22"/>
          <w:szCs w:val="22"/>
        </w:rPr>
        <w:t>:</w:t>
      </w:r>
    </w:p>
    <w:p w14:paraId="516F35B8" w14:textId="6F4F7135" w:rsidR="00EC5D0E" w:rsidRPr="00496D59" w:rsidRDefault="00EC5D0E" w:rsidP="00F24214">
      <w:pPr>
        <w:spacing w:line="360" w:lineRule="auto"/>
        <w:rPr>
          <w:rFonts w:ascii="Arial" w:eastAsia="Times New Roman" w:hAnsi="Arial" w:cs="Arial"/>
          <w:sz w:val="22"/>
          <w:szCs w:val="22"/>
        </w:rPr>
      </w:pPr>
      <w:r>
        <w:rPr>
          <w:rFonts w:ascii="Arial" w:eastAsia="Times New Roman" w:hAnsi="Arial" w:cs="Arial"/>
          <w:sz w:val="22"/>
          <w:szCs w:val="22"/>
        </w:rPr>
        <w:lastRenderedPageBreak/>
        <w:t xml:space="preserve">Look at protein levels – maybe some genes that are not compensated at the RNA level are instead degraded at the protein level </w:t>
      </w:r>
    </w:p>
    <w:p w14:paraId="6CCA6A5E" w14:textId="77777777" w:rsidR="00D543AC" w:rsidRDefault="00D543AC" w:rsidP="00D543AC">
      <w:pPr>
        <w:spacing w:line="360" w:lineRule="auto"/>
        <w:rPr>
          <w:rFonts w:ascii="Arial" w:eastAsia="Times New Roman" w:hAnsi="Arial" w:cs="Arial"/>
          <w:sz w:val="22"/>
          <w:szCs w:val="22"/>
        </w:rPr>
      </w:pPr>
      <w:r>
        <w:rPr>
          <w:rFonts w:ascii="Arial" w:eastAsia="Times New Roman" w:hAnsi="Arial" w:cs="Arial"/>
          <w:sz w:val="22"/>
          <w:szCs w:val="22"/>
        </w:rPr>
        <w:t>Can look at budding in aneuploids: is it different than euploids (similar to how budding is different between haploids and diploids): inefficiency of segregation? Cell cycle inhibitors?</w:t>
      </w:r>
    </w:p>
    <w:p w14:paraId="2C5F8B51" w14:textId="77777777" w:rsidR="00D543AC" w:rsidRDefault="00D543AC" w:rsidP="00D543AC">
      <w:pPr>
        <w:spacing w:line="360" w:lineRule="auto"/>
        <w:rPr>
          <w:rFonts w:ascii="Arial" w:eastAsia="Times New Roman" w:hAnsi="Arial" w:cs="Arial"/>
          <w:sz w:val="22"/>
          <w:szCs w:val="22"/>
        </w:rPr>
      </w:pPr>
    </w:p>
    <w:p w14:paraId="68705CF1" w14:textId="77777777" w:rsidR="00D543AC" w:rsidRPr="00496D59" w:rsidRDefault="00D543AC" w:rsidP="00D543AC">
      <w:pPr>
        <w:spacing w:line="360" w:lineRule="auto"/>
        <w:rPr>
          <w:rFonts w:ascii="Arial" w:eastAsia="Times New Roman" w:hAnsi="Arial" w:cs="Arial"/>
          <w:sz w:val="22"/>
          <w:szCs w:val="22"/>
        </w:rPr>
      </w:pPr>
    </w:p>
    <w:p w14:paraId="39AA846F"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How often do aneuploidies arise in the absence of selection?</w:t>
      </w:r>
    </w:p>
    <w:p w14:paraId="5DA76BF7"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and what are they, what are their fitness effects?</w:t>
      </w:r>
    </w:p>
    <w:p w14:paraId="7AE5D42B"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-Get aneuploids in the wild, but that could be from selection in a potentially stressful environment (</w:t>
      </w:r>
      <w:proofErr w:type="spellStart"/>
      <w:r w:rsidRPr="00496D59">
        <w:rPr>
          <w:rFonts w:ascii="Arial" w:eastAsia="Times New Roman" w:hAnsi="Arial" w:cs="Arial"/>
          <w:color w:val="000000"/>
          <w:sz w:val="22"/>
          <w:szCs w:val="22"/>
        </w:rPr>
        <w:t>ie</w:t>
      </w:r>
      <w:proofErr w:type="spellEnd"/>
      <w:r w:rsidRPr="00496D59">
        <w:rPr>
          <w:rFonts w:ascii="Arial" w:eastAsia="Times New Roman" w:hAnsi="Arial" w:cs="Arial"/>
          <w:color w:val="000000"/>
          <w:sz w:val="22"/>
          <w:szCs w:val="22"/>
        </w:rPr>
        <w:t xml:space="preserve"> oxidative stress)</w:t>
      </w:r>
    </w:p>
    <w:p w14:paraId="2BFFB124" w14:textId="17C3EAF8"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Looking at spontaneous aneuploidies in the absence of selection allows us to get a baseline for how often these spontaneously arise</w:t>
      </w:r>
    </w:p>
    <w:p w14:paraId="0B3B8A33"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 xml:space="preserve">Looking for if there is a common mechanism of DC in autosomes. Sex chromosomes evolved from autosomes, so they may have brought with them some inherent way of compensating for multiple gene copies. </w:t>
      </w:r>
    </w:p>
    <w:p w14:paraId="06316B05" w14:textId="77777777" w:rsidR="00D543AC" w:rsidRPr="00496D59" w:rsidRDefault="00D543AC" w:rsidP="00D543AC">
      <w:pPr>
        <w:spacing w:line="360" w:lineRule="auto"/>
        <w:rPr>
          <w:rFonts w:ascii="Arial" w:hAnsi="Arial" w:cs="Arial"/>
          <w:sz w:val="22"/>
          <w:szCs w:val="22"/>
        </w:rPr>
      </w:pPr>
    </w:p>
    <w:p w14:paraId="30E363E7" w14:textId="77777777" w:rsidR="00D543AC" w:rsidRPr="00496D59" w:rsidRDefault="00D543AC" w:rsidP="00D543AC">
      <w:pPr>
        <w:spacing w:line="360" w:lineRule="auto"/>
        <w:rPr>
          <w:rFonts w:ascii="Arial" w:eastAsia="Times New Roman" w:hAnsi="Arial" w:cs="Arial"/>
          <w:b/>
          <w:color w:val="000000"/>
          <w:sz w:val="22"/>
          <w:szCs w:val="22"/>
        </w:rPr>
      </w:pPr>
      <w:r w:rsidRPr="00496D59">
        <w:rPr>
          <w:rFonts w:ascii="Arial" w:eastAsia="Times New Roman" w:hAnsi="Arial" w:cs="Arial"/>
          <w:b/>
          <w:color w:val="000000"/>
          <w:sz w:val="22"/>
          <w:szCs w:val="22"/>
        </w:rPr>
        <w:t>Methods</w:t>
      </w:r>
    </w:p>
    <w:p w14:paraId="1E7C5A87" w14:textId="77777777" w:rsidR="00D543AC" w:rsidRPr="00496D59" w:rsidRDefault="00D543AC" w:rsidP="00D543AC">
      <w:pPr>
        <w:spacing w:line="360" w:lineRule="auto"/>
        <w:rPr>
          <w:rFonts w:ascii="Arial" w:eastAsia="Times New Roman" w:hAnsi="Arial" w:cs="Arial"/>
          <w:color w:val="000000"/>
          <w:sz w:val="22"/>
          <w:szCs w:val="22"/>
        </w:rPr>
      </w:pPr>
    </w:p>
    <w:p w14:paraId="23A9BD12" w14:textId="77777777" w:rsidR="00D543AC" w:rsidRPr="00496D59" w:rsidRDefault="00D543AC" w:rsidP="00D543AC">
      <w:pPr>
        <w:spacing w:line="360" w:lineRule="auto"/>
        <w:rPr>
          <w:rFonts w:ascii="Arial" w:eastAsia="Times New Roman" w:hAnsi="Arial" w:cs="Arial"/>
          <w:i/>
          <w:color w:val="000000"/>
          <w:sz w:val="22"/>
          <w:szCs w:val="22"/>
        </w:rPr>
      </w:pPr>
      <w:r w:rsidRPr="00496D59">
        <w:rPr>
          <w:rFonts w:ascii="Arial" w:eastAsia="Times New Roman" w:hAnsi="Arial" w:cs="Arial"/>
          <w:i/>
          <w:color w:val="000000"/>
          <w:sz w:val="22"/>
          <w:szCs w:val="22"/>
        </w:rPr>
        <w:t>Strains, RNA extraction, and sequencing</w:t>
      </w:r>
    </w:p>
    <w:p w14:paraId="41C70EB7"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b/>
        <w:t xml:space="preserve">The strains used were obtained from previous mutation accumulation experiments, one from a </w:t>
      </w:r>
      <w:commentRangeStart w:id="20"/>
      <w:r w:rsidRPr="00496D59">
        <w:rPr>
          <w:rFonts w:ascii="Arial" w:eastAsia="Times New Roman" w:hAnsi="Arial" w:cs="Arial"/>
          <w:color w:val="000000"/>
          <w:sz w:val="22"/>
          <w:szCs w:val="22"/>
        </w:rPr>
        <w:t xml:space="preserve">hybrid </w:t>
      </w:r>
      <w:commentRangeEnd w:id="20"/>
      <w:r w:rsidRPr="00496D59">
        <w:rPr>
          <w:rStyle w:val="CommentReference"/>
          <w:rFonts w:ascii="Arial" w:hAnsi="Arial" w:cs="Arial"/>
          <w:sz w:val="22"/>
          <w:szCs w:val="22"/>
        </w:rPr>
        <w:commentReference w:id="20"/>
      </w:r>
      <w:r w:rsidRPr="00496D59">
        <w:rPr>
          <w:rFonts w:ascii="Arial" w:eastAsia="Times New Roman" w:hAnsi="Arial" w:cs="Arial"/>
          <w:color w:val="000000"/>
          <w:sz w:val="22"/>
          <w:szCs w:val="22"/>
        </w:rPr>
        <w:t>of NCYC 3631, a Mat alpha derivative of YPS 606 (oak strain, PA, USA), and NCYC 3596, a Mat a derivative of DBPVG1106 (</w:t>
      </w:r>
      <w:proofErr w:type="spellStart"/>
      <w:r w:rsidRPr="00496D59">
        <w:rPr>
          <w:rFonts w:ascii="Arial" w:eastAsia="Times New Roman" w:hAnsi="Arial" w:cs="Arial"/>
          <w:color w:val="000000"/>
          <w:sz w:val="22"/>
          <w:szCs w:val="22"/>
        </w:rPr>
        <w:t>lici</w:t>
      </w:r>
      <w:proofErr w:type="spellEnd"/>
      <w:r w:rsidRPr="00496D59">
        <w:rPr>
          <w:rFonts w:ascii="Arial" w:eastAsia="Times New Roman" w:hAnsi="Arial" w:cs="Arial"/>
          <w:color w:val="000000"/>
          <w:sz w:val="22"/>
          <w:szCs w:val="22"/>
        </w:rPr>
        <w:t xml:space="preserve"> fruit, Indonesia, wine clade) </w:t>
      </w:r>
      <w:commentRangeStart w:id="21"/>
      <w:r w:rsidRPr="00496D59">
        <w:rPr>
          <w:rFonts w:ascii="Arial" w:eastAsia="Times New Roman" w:hAnsi="Arial" w:cs="Arial"/>
          <w:color w:val="000000"/>
          <w:sz w:val="22"/>
          <w:szCs w:val="22"/>
        </w:rPr>
        <w:t xml:space="preserve">(unpublished data). </w:t>
      </w:r>
      <w:commentRangeEnd w:id="21"/>
      <w:r w:rsidR="008F499E">
        <w:rPr>
          <w:rStyle w:val="CommentReference"/>
        </w:rPr>
        <w:commentReference w:id="21"/>
      </w:r>
      <w:r w:rsidRPr="00496D59">
        <w:rPr>
          <w:rFonts w:ascii="Arial" w:eastAsia="Times New Roman" w:hAnsi="Arial" w:cs="Arial"/>
          <w:color w:val="000000"/>
          <w:sz w:val="22"/>
          <w:szCs w:val="22"/>
        </w:rPr>
        <w:t xml:space="preserve">This hybrid strain was highly heterozygous, with a heterozygous site every ~250 bp (unpublished data). The other strain used was a lab strain from a different mutation accumulation experiment and had the genotype </w:t>
      </w:r>
      <w:r w:rsidRPr="00496D59">
        <w:rPr>
          <w:rFonts w:ascii="Arial" w:eastAsia="Times New Roman" w:hAnsi="Arial" w:cs="Arial"/>
          <w:i/>
          <w:color w:val="000000"/>
          <w:sz w:val="22"/>
          <w:szCs w:val="22"/>
        </w:rPr>
        <w:t xml:space="preserve">ade2, lys2-801, his3-∆D200, leu2-3.112, </w:t>
      </w:r>
      <w:proofErr w:type="spellStart"/>
      <w:r w:rsidRPr="00496D59">
        <w:rPr>
          <w:rFonts w:ascii="Arial" w:eastAsia="Times New Roman" w:hAnsi="Arial" w:cs="Arial"/>
          <w:i/>
          <w:color w:val="000000"/>
          <w:sz w:val="22"/>
          <w:szCs w:val="22"/>
        </w:rPr>
        <w:t>ura</w:t>
      </w:r>
      <w:proofErr w:type="spellEnd"/>
      <w:r w:rsidRPr="00496D59">
        <w:rPr>
          <w:rFonts w:ascii="Arial" w:eastAsia="Times New Roman" w:hAnsi="Arial" w:cs="Arial"/>
          <w:i/>
          <w:color w:val="000000"/>
          <w:sz w:val="22"/>
          <w:szCs w:val="22"/>
        </w:rPr>
        <w:t xml:space="preserve"> 3-52, </w:t>
      </w:r>
      <w:r w:rsidRPr="00496D59">
        <w:rPr>
          <w:rFonts w:ascii="Arial" w:eastAsia="Times New Roman" w:hAnsi="Arial" w:cs="Arial"/>
          <w:color w:val="000000"/>
          <w:sz w:val="22"/>
          <w:szCs w:val="22"/>
        </w:rPr>
        <w:t xml:space="preserve">and was homozygous at all loci except the mating type locus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Zhu</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2014)</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Both strains from the separate mutation accumulation experiments were diploid and put through a bottleneck every ~20 generations for ~2000 generations. </w:t>
      </w:r>
    </w:p>
    <w:p w14:paraId="0C8C5EA5" w14:textId="77777777"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t xml:space="preserve">30 lines from both experiments </w:t>
      </w:r>
      <w:commentRangeStart w:id="22"/>
      <w:r w:rsidRPr="00496D59">
        <w:rPr>
          <w:rFonts w:ascii="Arial" w:eastAsia="Times New Roman" w:hAnsi="Arial" w:cs="Arial"/>
          <w:color w:val="000000"/>
          <w:sz w:val="22"/>
          <w:szCs w:val="22"/>
        </w:rPr>
        <w:t xml:space="preserve">(12 aneuploid hybrid ancestor, 8 euploid hybrid ancestor, 6 aneuploid lab strain, 2 euploid lab strain), </w:t>
      </w:r>
      <w:commentRangeEnd w:id="22"/>
      <w:r w:rsidR="008F499E">
        <w:rPr>
          <w:rStyle w:val="CommentReference"/>
        </w:rPr>
        <w:commentReference w:id="22"/>
      </w:r>
      <w:r w:rsidRPr="00496D59">
        <w:rPr>
          <w:rFonts w:ascii="Arial" w:eastAsia="Times New Roman" w:hAnsi="Arial" w:cs="Arial"/>
          <w:color w:val="000000"/>
          <w:sz w:val="22"/>
          <w:szCs w:val="22"/>
        </w:rPr>
        <w:t>3 replicates of each, were inoculated in 3ml liquid YPD (yeast extract 2%, peptone 2%, glucose 2%), and incubated on a rotator at 30</w:t>
      </w:r>
      <w:r w:rsidRPr="00496D59">
        <w:rPr>
          <w:rFonts w:ascii="Arial" w:eastAsia="Times New Roman" w:hAnsi="Arial" w:cs="Arial"/>
          <w:color w:val="000000"/>
          <w:sz w:val="22"/>
          <w:szCs w:val="22"/>
        </w:rPr>
        <w:sym w:font="Symbol" w:char="F0B0"/>
      </w:r>
      <w:r w:rsidRPr="00496D59">
        <w:rPr>
          <w:rFonts w:ascii="Arial" w:eastAsia="Times New Roman" w:hAnsi="Arial" w:cs="Arial"/>
          <w:color w:val="000000"/>
          <w:sz w:val="22"/>
          <w:szCs w:val="22"/>
        </w:rPr>
        <w:t xml:space="preserve"> C for 24 hours. RNA was extracted using the </w:t>
      </w:r>
      <w:proofErr w:type="spellStart"/>
      <w:r w:rsidRPr="00496D59">
        <w:rPr>
          <w:rFonts w:ascii="Arial" w:eastAsia="Times New Roman" w:hAnsi="Arial" w:cs="Arial"/>
          <w:color w:val="000000"/>
          <w:sz w:val="22"/>
          <w:szCs w:val="22"/>
        </w:rPr>
        <w:t>MasterPure</w:t>
      </w:r>
      <w:proofErr w:type="spellEnd"/>
      <w:r w:rsidRPr="00496D59">
        <w:rPr>
          <w:rFonts w:ascii="Arial" w:eastAsia="Times New Roman" w:hAnsi="Arial" w:cs="Arial"/>
          <w:color w:val="000000"/>
          <w:sz w:val="22"/>
          <w:szCs w:val="22"/>
        </w:rPr>
        <w:t xml:space="preserve"> Yeast RNA Purification Kit (</w:t>
      </w:r>
      <w:proofErr w:type="spellStart"/>
      <w:r w:rsidRPr="00496D59">
        <w:rPr>
          <w:rFonts w:ascii="Arial" w:eastAsia="Times New Roman" w:hAnsi="Arial" w:cs="Arial"/>
          <w:color w:val="000000"/>
          <w:sz w:val="22"/>
          <w:szCs w:val="22"/>
        </w:rPr>
        <w:t>Epicentre</w:t>
      </w:r>
      <w:proofErr w:type="spellEnd"/>
      <w:r w:rsidRPr="00496D59">
        <w:rPr>
          <w:rFonts w:ascii="Arial" w:eastAsia="Times New Roman" w:hAnsi="Arial" w:cs="Arial"/>
          <w:color w:val="000000"/>
          <w:sz w:val="22"/>
          <w:szCs w:val="22"/>
        </w:rPr>
        <w:t xml:space="preserve">). Integrity, concentration, and quality of RNA samples were assessed using the Qubit. Libraries were prepared using the Illumina Stranded </w:t>
      </w:r>
      <w:proofErr w:type="spellStart"/>
      <w:r w:rsidRPr="00496D59">
        <w:rPr>
          <w:rFonts w:ascii="Arial" w:eastAsia="Times New Roman" w:hAnsi="Arial" w:cs="Arial"/>
          <w:color w:val="000000"/>
          <w:sz w:val="22"/>
          <w:szCs w:val="22"/>
        </w:rPr>
        <w:t>RNAseq</w:t>
      </w:r>
      <w:proofErr w:type="spellEnd"/>
      <w:r w:rsidRPr="00496D59">
        <w:rPr>
          <w:rFonts w:ascii="Arial" w:eastAsia="Times New Roman" w:hAnsi="Arial" w:cs="Arial"/>
          <w:color w:val="000000"/>
          <w:sz w:val="22"/>
          <w:szCs w:val="22"/>
        </w:rPr>
        <w:t xml:space="preserve"> Kit.</w:t>
      </w:r>
      <w:r w:rsidRPr="00496D59">
        <w:rPr>
          <w:rFonts w:ascii="Arial" w:eastAsia="Times New Roman" w:hAnsi="Arial" w:cs="Arial"/>
          <w:sz w:val="22"/>
          <w:szCs w:val="22"/>
        </w:rPr>
        <w:t xml:space="preserve"> </w:t>
      </w:r>
      <w:r w:rsidRPr="00496D59">
        <w:rPr>
          <w:rFonts w:ascii="Arial" w:eastAsia="Times New Roman" w:hAnsi="Arial" w:cs="Arial"/>
          <w:color w:val="000000"/>
          <w:sz w:val="22"/>
          <w:szCs w:val="22"/>
        </w:rPr>
        <w:t xml:space="preserve">They were sequenced at the Georgia </w:t>
      </w:r>
      <w:r w:rsidRPr="00496D59">
        <w:rPr>
          <w:rFonts w:ascii="Arial" w:eastAsia="Times New Roman" w:hAnsi="Arial" w:cs="Arial"/>
          <w:color w:val="000000"/>
          <w:sz w:val="22"/>
          <w:szCs w:val="22"/>
        </w:rPr>
        <w:lastRenderedPageBreak/>
        <w:t xml:space="preserve">Genomics Facility on the Illumina </w:t>
      </w:r>
      <w:proofErr w:type="spellStart"/>
      <w:r w:rsidRPr="00496D59">
        <w:rPr>
          <w:rFonts w:ascii="Arial" w:eastAsia="Times New Roman" w:hAnsi="Arial" w:cs="Arial"/>
          <w:color w:val="000000"/>
          <w:sz w:val="22"/>
          <w:szCs w:val="22"/>
        </w:rPr>
        <w:t>NextSeq</w:t>
      </w:r>
      <w:proofErr w:type="spellEnd"/>
      <w:r w:rsidRPr="00496D59">
        <w:rPr>
          <w:rFonts w:ascii="Arial" w:eastAsia="Times New Roman" w:hAnsi="Arial" w:cs="Arial"/>
          <w:color w:val="000000"/>
          <w:sz w:val="22"/>
          <w:szCs w:val="22"/>
        </w:rPr>
        <w:t xml:space="preserve"> (75 cycles) SE75 High Output flow cell. Samples were multiplexed and split across two runs.</w:t>
      </w:r>
    </w:p>
    <w:p w14:paraId="0017A375" w14:textId="77777777" w:rsidR="00D543AC" w:rsidRPr="00496D59" w:rsidRDefault="00D543AC" w:rsidP="00D543AC">
      <w:pPr>
        <w:spacing w:line="360" w:lineRule="auto"/>
        <w:ind w:firstLine="720"/>
        <w:rPr>
          <w:rFonts w:ascii="Arial" w:eastAsia="Times New Roman" w:hAnsi="Arial" w:cs="Arial"/>
          <w:color w:val="000000"/>
          <w:sz w:val="22"/>
          <w:szCs w:val="22"/>
          <w:shd w:val="clear" w:color="auto" w:fill="FFFFFF"/>
        </w:rPr>
      </w:pPr>
      <w:r w:rsidRPr="00496D59">
        <w:rPr>
          <w:rFonts w:ascii="Arial" w:eastAsia="Times New Roman" w:hAnsi="Arial" w:cs="Arial"/>
          <w:color w:val="000000"/>
          <w:sz w:val="22"/>
          <w:szCs w:val="22"/>
          <w:shd w:val="clear" w:color="auto" w:fill="FFFFFF"/>
        </w:rPr>
        <w:t xml:space="preserve">For the previously sequenced RNA, we selected 45 colonies (3 replicates each of 15 lines), inoculated each into 3 ml liquid YPD medium, and incubated on a rotator at 30 for 24 hours. After 24 hours, mRNA was extracted using the </w:t>
      </w:r>
      <w:proofErr w:type="spellStart"/>
      <w:r w:rsidRPr="00496D59">
        <w:rPr>
          <w:rFonts w:ascii="Arial" w:eastAsia="Times New Roman" w:hAnsi="Arial" w:cs="Arial"/>
          <w:color w:val="000000"/>
          <w:sz w:val="22"/>
          <w:szCs w:val="22"/>
          <w:shd w:val="clear" w:color="auto" w:fill="FFFFFF"/>
        </w:rPr>
        <w:t>MasterPure</w:t>
      </w:r>
      <w:proofErr w:type="spellEnd"/>
      <w:r w:rsidRPr="00496D59">
        <w:rPr>
          <w:rFonts w:ascii="Arial" w:eastAsia="Times New Roman" w:hAnsi="Arial" w:cs="Arial"/>
          <w:color w:val="000000"/>
          <w:sz w:val="22"/>
          <w:szCs w:val="22"/>
          <w:shd w:val="clear" w:color="auto" w:fill="FFFFFF"/>
        </w:rPr>
        <w:t xml:space="preserve"> Yeast RNA Purification kit (</w:t>
      </w:r>
      <w:proofErr w:type="spellStart"/>
      <w:r w:rsidRPr="00496D59">
        <w:rPr>
          <w:rFonts w:ascii="Arial" w:eastAsia="Times New Roman" w:hAnsi="Arial" w:cs="Arial"/>
          <w:color w:val="000000"/>
          <w:sz w:val="22"/>
          <w:szCs w:val="22"/>
          <w:shd w:val="clear" w:color="auto" w:fill="FFFFFF"/>
        </w:rPr>
        <w:t>Epicentre</w:t>
      </w:r>
      <w:proofErr w:type="spellEnd"/>
      <w:r w:rsidRPr="00496D59">
        <w:rPr>
          <w:rFonts w:ascii="Arial" w:eastAsia="Times New Roman" w:hAnsi="Arial" w:cs="Arial"/>
          <w:color w:val="000000"/>
          <w:sz w:val="22"/>
          <w:szCs w:val="22"/>
          <w:shd w:val="clear" w:color="auto" w:fill="FFFFFF"/>
        </w:rPr>
        <w:t xml:space="preserve">). RNA libraries were constructed using the Illumina </w:t>
      </w:r>
      <w:proofErr w:type="spellStart"/>
      <w:r w:rsidRPr="00496D59">
        <w:rPr>
          <w:rFonts w:ascii="Arial" w:eastAsia="Times New Roman" w:hAnsi="Arial" w:cs="Arial"/>
          <w:color w:val="000000"/>
          <w:sz w:val="22"/>
          <w:szCs w:val="22"/>
          <w:shd w:val="clear" w:color="auto" w:fill="FFFFFF"/>
        </w:rPr>
        <w:t>Tru</w:t>
      </w:r>
      <w:proofErr w:type="spellEnd"/>
      <w:r w:rsidRPr="00496D59">
        <w:rPr>
          <w:rFonts w:ascii="Arial" w:eastAsia="Times New Roman" w:hAnsi="Arial" w:cs="Arial"/>
          <w:color w:val="000000"/>
          <w:sz w:val="22"/>
          <w:szCs w:val="22"/>
          <w:shd w:val="clear" w:color="auto" w:fill="FFFFFF"/>
        </w:rPr>
        <w:t xml:space="preserve">-seq mRNA Stranded Kit, amplified using 13 cycles of PCR and sequenced on an Illumina </w:t>
      </w:r>
      <w:proofErr w:type="spellStart"/>
      <w:r w:rsidRPr="00496D59">
        <w:rPr>
          <w:rFonts w:ascii="Arial" w:eastAsia="Times New Roman" w:hAnsi="Arial" w:cs="Arial"/>
          <w:color w:val="000000"/>
          <w:sz w:val="22"/>
          <w:szCs w:val="22"/>
          <w:shd w:val="clear" w:color="auto" w:fill="FFFFFF"/>
        </w:rPr>
        <w:t>HiSeq</w:t>
      </w:r>
      <w:proofErr w:type="spellEnd"/>
      <w:r w:rsidRPr="00496D59">
        <w:rPr>
          <w:rFonts w:ascii="Arial" w:eastAsia="Times New Roman" w:hAnsi="Arial" w:cs="Arial"/>
          <w:color w:val="000000"/>
          <w:sz w:val="22"/>
          <w:szCs w:val="22"/>
          <w:shd w:val="clear" w:color="auto" w:fill="FFFFFF"/>
        </w:rPr>
        <w:t xml:space="preserve"> 2500. </w:t>
      </w:r>
    </w:p>
    <w:p w14:paraId="25E665DE" w14:textId="77777777"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color w:val="000000"/>
          <w:sz w:val="22"/>
          <w:szCs w:val="22"/>
          <w:shd w:val="clear" w:color="auto" w:fill="FFFFFF"/>
        </w:rPr>
        <w:t xml:space="preserve">Because these datasets were extracted by different individuals, libraries were made with different kits, and the samples were run on different sequencing machines, analyses were carried out separately, although identically. </w:t>
      </w:r>
    </w:p>
    <w:p w14:paraId="12DECF7E" w14:textId="77777777" w:rsidR="00D543AC" w:rsidRPr="00496D59" w:rsidRDefault="00D543AC" w:rsidP="00D543AC">
      <w:pPr>
        <w:spacing w:line="360" w:lineRule="auto"/>
        <w:rPr>
          <w:rFonts w:ascii="Arial" w:eastAsia="Times New Roman" w:hAnsi="Arial" w:cs="Arial"/>
          <w:i/>
          <w:color w:val="000000"/>
          <w:sz w:val="22"/>
          <w:szCs w:val="22"/>
        </w:rPr>
      </w:pPr>
    </w:p>
    <w:p w14:paraId="08CACDB9" w14:textId="77777777" w:rsidR="00D543AC" w:rsidRPr="00496D59" w:rsidRDefault="00D543AC" w:rsidP="00D543AC">
      <w:pPr>
        <w:spacing w:line="360" w:lineRule="auto"/>
        <w:rPr>
          <w:rFonts w:ascii="Arial" w:eastAsia="Times New Roman" w:hAnsi="Arial" w:cs="Arial"/>
          <w:i/>
          <w:color w:val="000000"/>
          <w:sz w:val="22"/>
          <w:szCs w:val="22"/>
        </w:rPr>
      </w:pPr>
      <w:proofErr w:type="spellStart"/>
      <w:r w:rsidRPr="00496D59">
        <w:rPr>
          <w:rFonts w:ascii="Arial" w:eastAsia="Times New Roman" w:hAnsi="Arial" w:cs="Arial"/>
          <w:i/>
          <w:color w:val="000000"/>
          <w:sz w:val="22"/>
          <w:szCs w:val="22"/>
        </w:rPr>
        <w:t>RNAseq</w:t>
      </w:r>
      <w:proofErr w:type="spellEnd"/>
      <w:r w:rsidRPr="00496D59">
        <w:rPr>
          <w:rFonts w:ascii="Arial" w:eastAsia="Times New Roman" w:hAnsi="Arial" w:cs="Arial"/>
          <w:i/>
          <w:color w:val="000000"/>
          <w:sz w:val="22"/>
          <w:szCs w:val="22"/>
        </w:rPr>
        <w:t xml:space="preserve"> data analysis</w:t>
      </w:r>
    </w:p>
    <w:p w14:paraId="6742E77B" w14:textId="1B35C4A0"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t xml:space="preserve">Raw data was obtained from the Georgia Genomics Facility, with adapters removed. Quality control was done using </w:t>
      </w:r>
      <w:proofErr w:type="spellStart"/>
      <w:r w:rsidRPr="00496D59">
        <w:rPr>
          <w:rFonts w:ascii="Arial" w:eastAsia="Times New Roman" w:hAnsi="Arial" w:cs="Arial"/>
          <w:color w:val="000000"/>
          <w:sz w:val="22"/>
          <w:szCs w:val="22"/>
        </w:rPr>
        <w:t>FastQC</w:t>
      </w:r>
      <w:proofErr w:type="spellEnd"/>
      <w:r w:rsidRPr="00496D59">
        <w:rPr>
          <w:rFonts w:ascii="Arial" w:eastAsia="Times New Roman" w:hAnsi="Arial" w:cs="Arial"/>
          <w:color w:val="000000"/>
          <w:sz w:val="22"/>
          <w:szCs w:val="22"/>
        </w:rPr>
        <w:t xml:space="preserve"> version 1.8.0_20 using default parameters (available at </w:t>
      </w:r>
      <w:hyperlink r:id="rId8" w:history="1">
        <w:r w:rsidRPr="00496D59">
          <w:rPr>
            <w:rStyle w:val="Hyperlink"/>
            <w:rFonts w:ascii="Arial" w:eastAsia="Times New Roman" w:hAnsi="Arial" w:cs="Arial"/>
            <w:sz w:val="22"/>
            <w:szCs w:val="22"/>
          </w:rPr>
          <w:t>https://www.bioinformatics.babraham.ac.uk/projects/fastqc/</w:t>
        </w:r>
      </w:hyperlink>
      <w:r w:rsidRPr="00496D59">
        <w:rPr>
          <w:rFonts w:ascii="Arial" w:eastAsia="Times New Roman" w:hAnsi="Arial" w:cs="Arial"/>
          <w:color w:val="000000"/>
          <w:sz w:val="22"/>
          <w:szCs w:val="22"/>
        </w:rPr>
        <w:t xml:space="preserve">). Low-quality bases were trimmed using </w:t>
      </w:r>
      <w:proofErr w:type="spellStart"/>
      <w:r w:rsidRPr="00496D59">
        <w:rPr>
          <w:rFonts w:ascii="Arial" w:eastAsia="Times New Roman" w:hAnsi="Arial" w:cs="Arial"/>
          <w:color w:val="000000"/>
          <w:sz w:val="22"/>
          <w:szCs w:val="22"/>
        </w:rPr>
        <w:t>Trimgalore</w:t>
      </w:r>
      <w:proofErr w:type="spellEnd"/>
      <w:r w:rsidRPr="00496D59">
        <w:rPr>
          <w:rFonts w:ascii="Arial" w:eastAsia="Times New Roman" w:hAnsi="Arial" w:cs="Arial"/>
          <w:color w:val="000000"/>
          <w:sz w:val="22"/>
          <w:szCs w:val="22"/>
        </w:rPr>
        <w:t xml:space="preserve"> v. 0.4.4 using -</w:t>
      </w:r>
      <w:proofErr w:type="spellStart"/>
      <w:r w:rsidRPr="00496D59">
        <w:rPr>
          <w:rFonts w:ascii="Arial" w:eastAsia="Times New Roman" w:hAnsi="Arial" w:cs="Arial"/>
          <w:color w:val="000000"/>
          <w:sz w:val="22"/>
          <w:szCs w:val="22"/>
        </w:rPr>
        <w:t>phred</w:t>
      </w:r>
      <w:proofErr w:type="spellEnd"/>
      <w:r w:rsidRPr="00496D59">
        <w:rPr>
          <w:rFonts w:ascii="Arial" w:eastAsia="Times New Roman" w:hAnsi="Arial" w:cs="Arial"/>
          <w:color w:val="000000"/>
          <w:sz w:val="22"/>
          <w:szCs w:val="22"/>
        </w:rPr>
        <w:t xml:space="preserve"> 33, -q 20 (available at https://www.bioinformatics.babraham.ac.uk/projects/trim_galore/). RNA samples were aligned to the reference genome and annotated transcripts (obtained from </w:t>
      </w:r>
      <w:hyperlink r:id="rId9" w:history="1">
        <w:r w:rsidRPr="00496D59">
          <w:rPr>
            <w:rStyle w:val="Hyperlink"/>
            <w:rFonts w:ascii="Arial" w:eastAsia="Times New Roman" w:hAnsi="Arial" w:cs="Arial"/>
            <w:sz w:val="22"/>
            <w:szCs w:val="22"/>
          </w:rPr>
          <w:t>https://support.illumina.com/sequencing/sequencing_software/igenom</w:t>
        </w:r>
        <w:r w:rsidRPr="00496D59">
          <w:rPr>
            <w:rStyle w:val="Hyperlink"/>
            <w:rFonts w:ascii="Arial" w:eastAsia="Times New Roman" w:hAnsi="Arial" w:cs="Arial"/>
            <w:sz w:val="22"/>
            <w:szCs w:val="22"/>
          </w:rPr>
          <w:t>e</w:t>
        </w:r>
        <w:r w:rsidRPr="00496D59">
          <w:rPr>
            <w:rStyle w:val="Hyperlink"/>
            <w:rFonts w:ascii="Arial" w:eastAsia="Times New Roman" w:hAnsi="Arial" w:cs="Arial"/>
            <w:sz w:val="22"/>
            <w:szCs w:val="22"/>
          </w:rPr>
          <w:t>.html</w:t>
        </w:r>
      </w:hyperlink>
      <w:r w:rsidRPr="00496D59">
        <w:rPr>
          <w:rFonts w:ascii="Arial" w:eastAsia="Times New Roman" w:hAnsi="Arial" w:cs="Arial"/>
          <w:color w:val="000000"/>
          <w:sz w:val="22"/>
          <w:szCs w:val="22"/>
        </w:rPr>
        <w:t xml:space="preserve">) using </w:t>
      </w:r>
      <w:proofErr w:type="spellStart"/>
      <w:r w:rsidRPr="00496D59">
        <w:rPr>
          <w:rFonts w:ascii="Arial" w:eastAsia="Times New Roman" w:hAnsi="Arial" w:cs="Arial"/>
          <w:color w:val="000000"/>
          <w:sz w:val="22"/>
          <w:szCs w:val="22"/>
        </w:rPr>
        <w:t>Tophat</w:t>
      </w:r>
      <w:proofErr w:type="spellEnd"/>
      <w:r w:rsidRPr="00496D59">
        <w:rPr>
          <w:rFonts w:ascii="Arial" w:eastAsia="Times New Roman" w:hAnsi="Arial" w:cs="Arial"/>
          <w:color w:val="000000"/>
          <w:sz w:val="22"/>
          <w:szCs w:val="22"/>
        </w:rPr>
        <w:t xml:space="preserve"> v. 2.1.1 with -</w:t>
      </w:r>
      <w:proofErr w:type="spellStart"/>
      <w:r w:rsidRPr="00496D59">
        <w:rPr>
          <w:rFonts w:ascii="Arial" w:eastAsia="Times New Roman" w:hAnsi="Arial" w:cs="Arial"/>
          <w:color w:val="000000"/>
          <w:sz w:val="22"/>
          <w:szCs w:val="22"/>
        </w:rPr>
        <w:t>i</w:t>
      </w:r>
      <w:proofErr w:type="spellEnd"/>
      <w:r w:rsidRPr="00496D59">
        <w:rPr>
          <w:rFonts w:ascii="Arial" w:eastAsia="Times New Roman" w:hAnsi="Arial" w:cs="Arial"/>
          <w:color w:val="000000"/>
          <w:sz w:val="22"/>
          <w:szCs w:val="22"/>
        </w:rPr>
        <w:t xml:space="preserve"> 10 -I 10000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Trapnell</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Cufflinks v. 2.2.1 was used to assemble the transcriptomes using default parameters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Trapnell</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Normalization was done using </w:t>
      </w:r>
      <w:proofErr w:type="spellStart"/>
      <w:r w:rsidRPr="00496D59">
        <w:rPr>
          <w:rFonts w:ascii="Arial" w:eastAsia="Times New Roman" w:hAnsi="Arial" w:cs="Arial"/>
          <w:color w:val="000000"/>
          <w:sz w:val="22"/>
          <w:szCs w:val="22"/>
        </w:rPr>
        <w:t>Cuffnorm</w:t>
      </w:r>
      <w:proofErr w:type="spellEnd"/>
      <w:r w:rsidRPr="00496D59">
        <w:rPr>
          <w:rFonts w:ascii="Arial" w:eastAsia="Times New Roman" w:hAnsi="Arial" w:cs="Arial"/>
          <w:color w:val="000000"/>
          <w:sz w:val="22"/>
          <w:szCs w:val="22"/>
        </w:rPr>
        <w:t xml:space="preserve"> v. 2.2.1 with default parameters, differential expression was found using </w:t>
      </w:r>
      <w:proofErr w:type="spellStart"/>
      <w:r w:rsidRPr="00496D59">
        <w:rPr>
          <w:rFonts w:ascii="Arial" w:eastAsia="Times New Roman" w:hAnsi="Arial" w:cs="Arial"/>
          <w:color w:val="000000"/>
          <w:sz w:val="22"/>
          <w:szCs w:val="22"/>
        </w:rPr>
        <w:t>Cuffdiff</w:t>
      </w:r>
      <w:proofErr w:type="spellEnd"/>
      <w:r w:rsidRPr="00496D59">
        <w:rPr>
          <w:rFonts w:ascii="Arial" w:eastAsia="Times New Roman" w:hAnsi="Arial" w:cs="Arial"/>
          <w:color w:val="000000"/>
          <w:sz w:val="22"/>
          <w:szCs w:val="22"/>
        </w:rPr>
        <w:t xml:space="preserve"> v. 2.2.1 with </w:t>
      </w:r>
      <w:proofErr w:type="spellStart"/>
      <w:r w:rsidRPr="00496D59">
        <w:rPr>
          <w:rFonts w:ascii="Arial" w:eastAsia="Times New Roman" w:hAnsi="Arial" w:cs="Arial"/>
          <w:color w:val="000000"/>
          <w:sz w:val="22"/>
          <w:szCs w:val="22"/>
        </w:rPr>
        <w:t>defult</w:t>
      </w:r>
      <w:proofErr w:type="spellEnd"/>
      <w:r w:rsidRPr="00496D59">
        <w:rPr>
          <w:rFonts w:ascii="Arial" w:eastAsia="Times New Roman" w:hAnsi="Arial" w:cs="Arial"/>
          <w:color w:val="000000"/>
          <w:sz w:val="22"/>
          <w:szCs w:val="22"/>
        </w:rPr>
        <w:t xml:space="preserve"> parameters, and read counts were found using </w:t>
      </w:r>
      <w:proofErr w:type="spellStart"/>
      <w:r w:rsidRPr="00496D59">
        <w:rPr>
          <w:rFonts w:ascii="Arial" w:eastAsia="Times New Roman" w:hAnsi="Arial" w:cs="Arial"/>
          <w:color w:val="000000"/>
          <w:sz w:val="22"/>
          <w:szCs w:val="22"/>
        </w:rPr>
        <w:t>HTseq</w:t>
      </w:r>
      <w:proofErr w:type="spellEnd"/>
      <w:r w:rsidRPr="00496D59">
        <w:rPr>
          <w:rFonts w:ascii="Arial" w:eastAsia="Times New Roman" w:hAnsi="Arial" w:cs="Arial"/>
          <w:color w:val="000000"/>
          <w:sz w:val="22"/>
          <w:szCs w:val="22"/>
        </w:rPr>
        <w:t xml:space="preserve"> v. 0.6.1pl (Python v. 2.7.8)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timestamp="1559675784" guid="c6d17efe-c45d-4486-afdd-5e9691e6ceb2"&gt;653&lt;/key&gt;&lt;/foreign-keys&gt;&lt;ref-type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Anders</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2015)</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w:t>
      </w:r>
      <w:proofErr w:type="spellStart"/>
      <w:r w:rsidRPr="00496D59">
        <w:rPr>
          <w:rFonts w:ascii="Arial" w:eastAsia="Times New Roman" w:hAnsi="Arial" w:cs="Arial"/>
          <w:color w:val="000000"/>
          <w:sz w:val="22"/>
          <w:szCs w:val="22"/>
        </w:rPr>
        <w:t>Samtools</w:t>
      </w:r>
      <w:proofErr w:type="spellEnd"/>
      <w:r w:rsidRPr="00496D59">
        <w:rPr>
          <w:rFonts w:ascii="Arial" w:eastAsia="Times New Roman" w:hAnsi="Arial" w:cs="Arial"/>
          <w:color w:val="000000"/>
          <w:sz w:val="22"/>
          <w:szCs w:val="22"/>
        </w:rPr>
        <w:t xml:space="preserve"> (version 1.3.1) was used to convert .</w:t>
      </w:r>
      <w:proofErr w:type="spellStart"/>
      <w:r w:rsidRPr="00496D59">
        <w:rPr>
          <w:rFonts w:ascii="Arial" w:eastAsia="Times New Roman" w:hAnsi="Arial" w:cs="Arial"/>
          <w:color w:val="000000"/>
          <w:sz w:val="22"/>
          <w:szCs w:val="22"/>
        </w:rPr>
        <w:t>sam</w:t>
      </w:r>
      <w:proofErr w:type="spellEnd"/>
      <w:r w:rsidRPr="00496D59">
        <w:rPr>
          <w:rFonts w:ascii="Arial" w:eastAsia="Times New Roman" w:hAnsi="Arial" w:cs="Arial"/>
          <w:color w:val="000000"/>
          <w:sz w:val="22"/>
          <w:szCs w:val="22"/>
        </w:rPr>
        <w:t xml:space="preserve"> files into .bam files and sort the resulting .bam files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&lt;EndNote&gt;&lt;Cite&gt;&lt;Author&gt;Li&lt;/Author&gt;&lt;Year&gt;2009&lt;/Year&gt;&lt;RecNum&gt;661&lt;/RecNum&gt;&lt;DisplayText&gt;(&lt;style face="smallcaps"&gt;Li&lt;/style&gt;&lt;style face="italic"&gt; et al.&lt;/style&gt; 2009)&lt;/DisplayText&gt;&lt;record&gt;&lt;rec-number&gt;661&lt;/rec-number&gt;&lt;foreign-keys&gt;&lt;key app="EN" db-id="patepv5dd5d00ue2wzp5ex0sta0r0a5r5t2t" timestamp="1559675798" guid="523c05ee-4516-439e-9b76-8396c956fdc0"&gt;661&lt;/key&gt;&lt;/foreign-keys&gt;&lt;ref-type name="Journal Article"&gt;17&lt;/ref-type&gt;&lt;contributors&gt;&lt;authors&gt;&lt;author&gt;Li, Heng&lt;/author&gt;&lt;author&gt;Handsaker, Bob&lt;/author&gt;&lt;author&gt;Wysoker, Alec&lt;/author&gt;&lt;author&gt;Fennell, Tim&lt;/author&gt;&lt;author&gt;Ruan, Jue&lt;/author&gt;&lt;author&gt;Homer, Nils&lt;/author&gt;&lt;author&gt;Marth, Gabor&lt;/author&gt;&lt;author&gt;Abecasis, Goncalo&lt;/author&gt;&lt;author&gt;Durbin, Richard&lt;/author&gt;&lt;/authors&gt;&lt;/contributors&gt;&lt;titles&gt;&lt;title&gt;The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isbn&gt;1367-4803&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Li</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2009)</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Scripts can be found at </w:t>
      </w:r>
      <w:commentRangeStart w:id="23"/>
      <w:r w:rsidRPr="00496D59">
        <w:rPr>
          <w:rFonts w:ascii="Arial" w:eastAsia="Times New Roman" w:hAnsi="Arial" w:cs="Arial"/>
          <w:sz w:val="22"/>
          <w:szCs w:val="22"/>
        </w:rPr>
        <w:fldChar w:fldCharType="begin"/>
      </w:r>
      <w:r w:rsidRPr="00496D59">
        <w:rPr>
          <w:rFonts w:ascii="Arial" w:eastAsia="Times New Roman" w:hAnsi="Arial" w:cs="Arial"/>
          <w:sz w:val="22"/>
          <w:szCs w:val="22"/>
        </w:rPr>
        <w:instrText xml:space="preserve"> HYPERLINK "https://github.com/hollygene/Dosage_Compensation/blob/master/assembly_script.sh" </w:instrText>
      </w:r>
      <w:r w:rsidRPr="00496D59">
        <w:rPr>
          <w:rFonts w:ascii="Arial" w:eastAsia="Times New Roman" w:hAnsi="Arial" w:cs="Arial"/>
          <w:sz w:val="22"/>
          <w:szCs w:val="22"/>
        </w:rPr>
        <w:fldChar w:fldCharType="separate"/>
      </w:r>
      <w:r w:rsidRPr="00496D59">
        <w:rPr>
          <w:rFonts w:ascii="Arial" w:eastAsia="Times New Roman" w:hAnsi="Arial" w:cs="Arial"/>
          <w:color w:val="1155CC"/>
          <w:sz w:val="22"/>
          <w:szCs w:val="22"/>
          <w:u w:val="single"/>
        </w:rPr>
        <w:t>https://github.com/hollygene/Dosage_Compensation/blob/master/assembly_script.sh</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commentRangeEnd w:id="23"/>
      <w:r w:rsidRPr="00496D59">
        <w:rPr>
          <w:rStyle w:val="CommentReference"/>
          <w:rFonts w:ascii="Arial" w:hAnsi="Arial" w:cs="Arial"/>
          <w:sz w:val="22"/>
          <w:szCs w:val="22"/>
        </w:rPr>
        <w:commentReference w:id="23"/>
      </w:r>
    </w:p>
    <w:p w14:paraId="0CB73925" w14:textId="5CD89B5A"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Genes were filtered to eliminate those genes with high variance. </w:t>
      </w:r>
      <w:proofErr w:type="spellStart"/>
      <w:r w:rsidRPr="00496D59">
        <w:rPr>
          <w:rFonts w:ascii="Arial" w:eastAsia="Times New Roman" w:hAnsi="Arial" w:cs="Arial"/>
          <w:sz w:val="22"/>
          <w:szCs w:val="22"/>
        </w:rPr>
        <w:t>edgeR</w:t>
      </w:r>
      <w:proofErr w:type="spellEnd"/>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&lt;EndNote&gt;&lt;Cite&gt;&lt;Author&gt;Robinson&lt;/Author&gt;&lt;Year&gt;2010&lt;/Year&gt;&lt;RecNum&gt;522&lt;/RecNum&gt;&lt;DisplayText&gt;(&lt;style face="smallcaps"&gt;Robinson&lt;/style&gt;&lt;style face="italic"&gt; et al.&lt;/style&gt; 2010)&lt;/DisplayText&gt;&lt;record&gt;&lt;rec-number&gt;522&lt;/rec-number&gt;&lt;foreign-keys&gt;&lt;key app="EN" db-id="patepv5dd5d00ue2wzp5ex0sta0r0a5r5t2t" timestamp="1559675405" guid="1852c222-3589-4aad-a186-4bdf5709ec2b"&gt;522&lt;/key&gt;&lt;key app="ENWeb" db-id=""&gt;0&lt;/key&gt;&lt;/foreign-keys&gt;&lt;ref-type name="Journal Article"&gt;17&lt;/ref-type&gt;&lt;contributors&gt;&lt;authors&gt;&lt;author&gt;Robinson, M. D.&lt;/author&gt;&lt;author&gt;McCarthy, D. J.&lt;/author&gt;&lt;author&gt;Smyth, G. K.&lt;/author&gt;&lt;/authors&gt;&lt;/contributors&gt;&lt;auth-address&gt;Cancer Program, Garvan Institute of Medical Research, 384 Victoria Street, Darlinghurst, NSW 2010, Australia. mrobinson@wehi.edu.au&lt;/auth-address&gt;&lt;titles&gt;&lt;title&gt;edgeR: a Bioconductor package for differential expression analysis of digital gene expression data&lt;/title&gt;&lt;secondary-title&gt;Bioinformatics&lt;/secondary-title&gt;&lt;/titles&gt;&lt;periodical&gt;&lt;full-title&gt;Bioinformatics&lt;/full-title&gt;&lt;/periodical&gt;&lt;pages&gt;139-40&lt;/pages&gt;&lt;volume&gt;26&lt;/volume&gt;&lt;number&gt;1&lt;/number&gt;&lt;edition&gt;2009/11/17&lt;/edition&gt;&lt;keywords&gt;&lt;keyword&gt;*Algorithms&lt;/keyword&gt;&lt;keyword&gt;Gene Expression Profiling/*methods&lt;/keyword&gt;&lt;keyword&gt;Oligonucleotide Array Sequence Analysis/*methods&lt;/keyword&gt;&lt;keyword&gt;*Programming Languages&lt;/keyword&gt;&lt;keyword&gt;*Signal Processing, Computer-Assisted&lt;/keyword&gt;&lt;keyword&gt;*Software&lt;/keyword&gt;&lt;/keywords&gt;&lt;dates&gt;&lt;year&gt;2010&lt;/year&gt;&lt;pub-dates&gt;&lt;date&gt;Jan 01&lt;/date&gt;&lt;/pub-dates&gt;&lt;/dates&gt;&lt;isbn&gt;1367-4811 (Electronic)&amp;#xD;1367-4803 (Linking)&lt;/isbn&gt;&lt;accession-num&gt;19910308&lt;/accession-num&gt;&lt;urls&gt;&lt;related-urls&gt;&lt;url&gt;https://www.ncbi.nlm.nih.gov/pubmed/19910308&lt;/url&gt;&lt;/related-urls&gt;&lt;/urls&gt;&lt;custom2&gt;PMC2796818&lt;/custom2&gt;&lt;electronic-resource-num&gt;10.1093/bioinformatics/btp616&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Robinson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2010)</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was used to calculate counts per million, then filtered based on high variance. The ancestral replicates were used to find the highly variable genes. It was found that the majority of the genes with high variance also had a </w:t>
      </w:r>
      <w:proofErr w:type="spellStart"/>
      <w:r w:rsidRPr="00496D59">
        <w:rPr>
          <w:rFonts w:ascii="Arial" w:eastAsia="Times New Roman" w:hAnsi="Arial" w:cs="Arial"/>
          <w:sz w:val="22"/>
          <w:szCs w:val="22"/>
        </w:rPr>
        <w:t>cpm</w:t>
      </w:r>
      <w:proofErr w:type="spellEnd"/>
      <w:r w:rsidRPr="00496D59">
        <w:rPr>
          <w:rFonts w:ascii="Arial" w:eastAsia="Times New Roman" w:hAnsi="Arial" w:cs="Arial"/>
          <w:sz w:val="22"/>
          <w:szCs w:val="22"/>
        </w:rPr>
        <w:t xml:space="preserve"> &lt; 1, so those genes were removed from the following analyses. The resulting list of genes were used in all subsequent analyses. Approximately 1300 (~1.8%) genes were removed from the analysis.</w:t>
      </w:r>
      <w:ins w:id="24" w:author="Holly Celina Mcqueary" w:date="2019-09-20T12:59:00Z">
        <w:r w:rsidR="008F499E">
          <w:rPr>
            <w:rFonts w:ascii="Arial" w:eastAsia="Times New Roman" w:hAnsi="Arial" w:cs="Arial"/>
            <w:sz w:val="22"/>
            <w:szCs w:val="22"/>
          </w:rPr>
          <w:t xml:space="preserve"> </w:t>
        </w:r>
      </w:ins>
    </w:p>
    <w:p w14:paraId="6C1803A6" w14:textId="17DA7C44"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r>
      <w:proofErr w:type="spellStart"/>
      <w:r w:rsidRPr="00496D59">
        <w:rPr>
          <w:rFonts w:ascii="Arial" w:eastAsia="Times New Roman" w:hAnsi="Arial" w:cs="Arial"/>
          <w:sz w:val="22"/>
          <w:szCs w:val="22"/>
        </w:rPr>
        <w:t>Cuffnorm</w:t>
      </w:r>
      <w:proofErr w:type="spellEnd"/>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Trapnell</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was used to find FPKM (fragments per kilobase per million reads). A homebrew bash script was used to join the FPKM values for each line with the </w:t>
      </w:r>
      <w:r w:rsidRPr="00496D59">
        <w:rPr>
          <w:rFonts w:ascii="Arial" w:eastAsia="Times New Roman" w:hAnsi="Arial" w:cs="Arial"/>
          <w:sz w:val="22"/>
          <w:szCs w:val="22"/>
        </w:rPr>
        <w:lastRenderedPageBreak/>
        <w:t xml:space="preserve">gene attributes file, turn the file into a .csv, remove mitochondrial sequences, and change the chromosome names from Roman numerals to numbers (script can be found at </w:t>
      </w:r>
      <w:hyperlink r:id="rId10" w:history="1">
        <w:r w:rsidRPr="00496D59">
          <w:rPr>
            <w:rStyle w:val="Hyperlink"/>
            <w:rFonts w:ascii="Arial" w:eastAsia="Times New Roman" w:hAnsi="Arial" w:cs="Arial"/>
            <w:sz w:val="22"/>
            <w:szCs w:val="22"/>
          </w:rPr>
          <w:t>https://github.com/hollygene/Dosage_Compensation/blob/master/DC_workflow_April2017.sh</w:t>
        </w:r>
      </w:hyperlink>
      <w:r w:rsidRPr="00496D59">
        <w:rPr>
          <w:rFonts w:ascii="Arial" w:eastAsia="Times New Roman" w:hAnsi="Arial" w:cs="Arial"/>
          <w:sz w:val="22"/>
          <w:szCs w:val="22"/>
        </w:rPr>
        <w:t xml:space="preserve">). This data file was then read into the R statistical software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&lt;EndNote&gt;&lt;Cite&gt;&lt;Author&gt;Team&lt;/Author&gt;&lt;Year&gt;2013&lt;/Year&gt;&lt;RecNum&gt;657&lt;/RecNum&gt;&lt;DisplayText&gt;(&lt;style face="smallcaps"&gt;Team&lt;/style&gt; 2013)&lt;/DisplayText&gt;&lt;record&gt;&lt;rec-number&gt;657&lt;/rec-number&gt;&lt;foreign-keys&gt;&lt;key app="EN" db-id="patepv5dd5d00ue2wzp5ex0sta0r0a5r5t2t" timestamp="1559675790" guid="1fcd3781-46c3-4520-9a1f-4c164b563642"&gt;657&lt;/key&gt;&lt;/foreign-keys&gt;&lt;ref-type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Team</w:t>
      </w:r>
      <w:r>
        <w:rPr>
          <w:rFonts w:ascii="Arial" w:eastAsia="Times New Roman" w:hAnsi="Arial" w:cs="Arial"/>
          <w:noProof/>
          <w:sz w:val="22"/>
          <w:szCs w:val="22"/>
        </w:rPr>
        <w:t xml:space="preserve"> 2013)</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Average FPKM between the replicates for each line at each chromosome was found, followed by the average FPKM ratio (average FPKM of descendent line/average FPKM of ancestral line). </w:t>
      </w:r>
      <w:ins w:id="25" w:author="Holly Celina Mcqueary" w:date="2019-09-20T13:01:00Z">
        <w:r w:rsidR="008F499E">
          <w:rPr>
            <w:rFonts w:ascii="Arial" w:eastAsia="Times New Roman" w:hAnsi="Arial" w:cs="Arial"/>
            <w:sz w:val="22"/>
            <w:szCs w:val="22"/>
          </w:rPr>
          <w:t xml:space="preserve">A total of 6181 genes were analyzed, after filtering </w:t>
        </w:r>
      </w:ins>
      <w:ins w:id="26" w:author="Holly Celina Mcqueary" w:date="2019-09-20T13:02:00Z">
        <w:r w:rsidR="008F499E">
          <w:rPr>
            <w:rFonts w:ascii="Arial" w:eastAsia="Times New Roman" w:hAnsi="Arial" w:cs="Arial"/>
            <w:sz w:val="22"/>
            <w:szCs w:val="22"/>
          </w:rPr>
          <w:t xml:space="preserve">out reads with an average across samples of 5 </w:t>
        </w:r>
      </w:ins>
      <w:ins w:id="27" w:author="Holly Celina Mcqueary" w:date="2019-09-20T13:03:00Z">
        <w:r w:rsidR="008F499E">
          <w:rPr>
            <w:rFonts w:ascii="Arial" w:eastAsia="Times New Roman" w:hAnsi="Arial" w:cs="Arial"/>
            <w:sz w:val="22"/>
            <w:szCs w:val="22"/>
          </w:rPr>
          <w:t xml:space="preserve">or less. </w:t>
        </w:r>
      </w:ins>
      <w:r w:rsidRPr="00496D59">
        <w:rPr>
          <w:rFonts w:ascii="Arial" w:eastAsia="Times New Roman" w:hAnsi="Arial" w:cs="Arial"/>
          <w:sz w:val="22"/>
          <w:szCs w:val="22"/>
        </w:rPr>
        <w:t xml:space="preserve">Boxplots and ANOVAs were done in R. Comparisons made between aneuploid lines and the expected log2 ratio of the gene expression of trisomic, monosomic, or </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chromosomes were made using a one-sample t-test with mu = log2(1.5) for trisomic, mu = log2(0.5) for monosomic, and mu = log2(2) for </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Two </w:t>
      </w:r>
      <w:proofErr w:type="gramStart"/>
      <w:r w:rsidRPr="00496D59">
        <w:rPr>
          <w:rFonts w:ascii="Arial" w:eastAsia="Times New Roman" w:hAnsi="Arial" w:cs="Arial"/>
          <w:sz w:val="22"/>
          <w:szCs w:val="22"/>
        </w:rPr>
        <w:t>separate</w:t>
      </w:r>
      <w:proofErr w:type="gramEnd"/>
      <w:r w:rsidRPr="00496D59">
        <w:rPr>
          <w:rFonts w:ascii="Arial" w:eastAsia="Times New Roman" w:hAnsi="Arial" w:cs="Arial"/>
          <w:sz w:val="22"/>
          <w:szCs w:val="22"/>
        </w:rPr>
        <w:t xml:space="preserve">, but identical, analyses were done for each of the datasets. R scripts are located at </w:t>
      </w:r>
      <w:hyperlink r:id="rId11" w:history="1">
        <w:r w:rsidRPr="00496D59">
          <w:rPr>
            <w:rStyle w:val="Hyperlink"/>
            <w:rFonts w:ascii="Arial" w:eastAsia="Times New Roman" w:hAnsi="Arial" w:cs="Arial"/>
            <w:sz w:val="22"/>
            <w:szCs w:val="22"/>
          </w:rPr>
          <w:t>https://github.com/hollygene/Dosage_Compensation/blob/master/DC_workflow_old_MA.Rmd</w:t>
        </w:r>
      </w:hyperlink>
      <w:r w:rsidRPr="00496D59">
        <w:rPr>
          <w:rFonts w:ascii="Arial" w:eastAsia="Times New Roman" w:hAnsi="Arial" w:cs="Arial"/>
          <w:sz w:val="22"/>
          <w:szCs w:val="22"/>
        </w:rPr>
        <w:t xml:space="preserve"> and </w:t>
      </w:r>
      <w:hyperlink r:id="rId12" w:history="1">
        <w:r w:rsidRPr="00496D59">
          <w:rPr>
            <w:rStyle w:val="Hyperlink"/>
            <w:rFonts w:ascii="Arial" w:eastAsia="Times New Roman" w:hAnsi="Arial" w:cs="Arial"/>
            <w:sz w:val="22"/>
            <w:szCs w:val="22"/>
          </w:rPr>
          <w:t>https://github.com/hollygene/Dosage_Compensation/blob/master/DC_workflow.Rmd</w:t>
        </w:r>
      </w:hyperlink>
      <w:r w:rsidRPr="00496D59">
        <w:rPr>
          <w:rFonts w:ascii="Arial" w:eastAsia="Times New Roman" w:hAnsi="Arial" w:cs="Arial"/>
          <w:sz w:val="22"/>
          <w:szCs w:val="22"/>
        </w:rPr>
        <w:t xml:space="preserve">.  </w:t>
      </w:r>
    </w:p>
    <w:p w14:paraId="281BBE71" w14:textId="01582CBB" w:rsidR="00003175"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Individual gene analysis was performed using raw count data obtained from </w:t>
      </w:r>
      <w:proofErr w:type="spellStart"/>
      <w:r w:rsidRPr="00496D59">
        <w:rPr>
          <w:rFonts w:ascii="Arial" w:eastAsia="Times New Roman" w:hAnsi="Arial" w:cs="Arial"/>
          <w:sz w:val="22"/>
          <w:szCs w:val="22"/>
        </w:rPr>
        <w:t>HTseq</w:t>
      </w:r>
      <w:proofErr w:type="spellEnd"/>
      <w:r w:rsidRPr="00496D59">
        <w:rPr>
          <w:rFonts w:ascii="Arial" w:eastAsia="Times New Roman" w:hAnsi="Arial" w:cs="Arial"/>
          <w:sz w:val="22"/>
          <w:szCs w:val="22"/>
        </w:rPr>
        <w:t xml:space="preserve"> and </w:t>
      </w:r>
      <w:commentRangeStart w:id="28"/>
      <w:r w:rsidRPr="00496D59">
        <w:rPr>
          <w:rFonts w:ascii="Arial" w:eastAsia="Times New Roman" w:hAnsi="Arial" w:cs="Arial"/>
          <w:sz w:val="22"/>
          <w:szCs w:val="22"/>
        </w:rPr>
        <w:t xml:space="preserve">DESeq2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timestamp="1559675784" guid="c6d17efe-c45d-4486-afdd-5e9691e6ceb2"&gt;653&lt;/key&gt;&lt;/foreign-keys&gt;&lt;ref-type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Anders</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commentRangeEnd w:id="28"/>
      <w:r w:rsidRPr="00496D59">
        <w:rPr>
          <w:rStyle w:val="CommentReference"/>
          <w:rFonts w:ascii="Arial" w:hAnsi="Arial" w:cs="Arial"/>
          <w:sz w:val="22"/>
          <w:szCs w:val="22"/>
        </w:rPr>
        <w:commentReference w:id="28"/>
      </w:r>
      <w:r w:rsidRPr="00496D59">
        <w:rPr>
          <w:rFonts w:ascii="Arial" w:eastAsia="Times New Roman" w:hAnsi="Arial" w:cs="Arial"/>
          <w:sz w:val="22"/>
          <w:szCs w:val="22"/>
        </w:rPr>
        <w:t xml:space="preserve">. </w:t>
      </w:r>
      <w:r>
        <w:rPr>
          <w:rFonts w:ascii="Arial" w:eastAsia="Times New Roman" w:hAnsi="Arial" w:cs="Arial"/>
          <w:sz w:val="22"/>
          <w:szCs w:val="22"/>
        </w:rPr>
        <w:t xml:space="preserve">Raw read counts obtained from </w:t>
      </w:r>
      <w:proofErr w:type="spellStart"/>
      <w:r>
        <w:rPr>
          <w:rFonts w:ascii="Arial" w:eastAsia="Times New Roman" w:hAnsi="Arial" w:cs="Arial"/>
          <w:sz w:val="22"/>
          <w:szCs w:val="22"/>
        </w:rPr>
        <w:t>htseq</w:t>
      </w:r>
      <w:proofErr w:type="spellEnd"/>
      <w:r>
        <w:rPr>
          <w:rFonts w:ascii="Arial" w:eastAsia="Times New Roman" w:hAnsi="Arial" w:cs="Arial"/>
          <w:sz w:val="22"/>
          <w:szCs w:val="22"/>
        </w:rPr>
        <w:t xml:space="preserve">-count were used as input. </w:t>
      </w:r>
      <w:r w:rsidRPr="00496D59">
        <w:rPr>
          <w:rFonts w:ascii="Arial" w:eastAsia="Times New Roman" w:hAnsi="Arial" w:cs="Arial"/>
          <w:sz w:val="22"/>
          <w:szCs w:val="22"/>
        </w:rPr>
        <w:t xml:space="preserve">Individual </w:t>
      </w:r>
      <w:proofErr w:type="spellStart"/>
      <w:r w:rsidRPr="00496D59">
        <w:rPr>
          <w:rFonts w:ascii="Arial" w:eastAsia="Times New Roman" w:hAnsi="Arial" w:cs="Arial"/>
          <w:sz w:val="22"/>
          <w:szCs w:val="22"/>
        </w:rPr>
        <w:t>DESeqDataSets</w:t>
      </w:r>
      <w:proofErr w:type="spellEnd"/>
      <w:r w:rsidRPr="00496D59">
        <w:rPr>
          <w:rFonts w:ascii="Arial" w:eastAsia="Times New Roman" w:hAnsi="Arial" w:cs="Arial"/>
          <w:sz w:val="22"/>
          <w:szCs w:val="22"/>
        </w:rPr>
        <w:t xml:space="preserve"> were produced for each sample, due to the high amount of variation found between replicates (PCA). Each sample was paired with the </w:t>
      </w:r>
      <w:r>
        <w:rPr>
          <w:rFonts w:ascii="Arial" w:eastAsia="Times New Roman" w:hAnsi="Arial" w:cs="Arial"/>
          <w:sz w:val="22"/>
          <w:szCs w:val="22"/>
        </w:rPr>
        <w:t xml:space="preserve">corresponding </w:t>
      </w:r>
      <w:r w:rsidRPr="00496D59">
        <w:rPr>
          <w:rFonts w:ascii="Arial" w:eastAsia="Times New Roman" w:hAnsi="Arial" w:cs="Arial"/>
          <w:sz w:val="22"/>
          <w:szCs w:val="22"/>
        </w:rPr>
        <w:t>ancestral replicates in a dataset</w:t>
      </w:r>
      <w:r>
        <w:rPr>
          <w:rFonts w:ascii="Arial" w:eastAsia="Times New Roman" w:hAnsi="Arial" w:cs="Arial"/>
          <w:sz w:val="22"/>
          <w:szCs w:val="22"/>
        </w:rPr>
        <w:t>. Sequencing run and sample group were used as variables.</w:t>
      </w:r>
      <w:r w:rsidRPr="00496D59">
        <w:rPr>
          <w:rFonts w:ascii="Arial" w:eastAsia="Times New Roman" w:hAnsi="Arial" w:cs="Arial"/>
          <w:sz w:val="22"/>
          <w:szCs w:val="22"/>
        </w:rPr>
        <w:t xml:space="preserve"> Reads were filtered by only keeping those genes in the ancestor with read counts greater than 10. A total of 5532 genes were analyzed. The </w:t>
      </w:r>
      <w:proofErr w:type="spellStart"/>
      <w:r w:rsidRPr="00496D59">
        <w:rPr>
          <w:rFonts w:ascii="Arial" w:eastAsia="Times New Roman" w:hAnsi="Arial" w:cs="Arial"/>
          <w:sz w:val="22"/>
          <w:szCs w:val="22"/>
        </w:rPr>
        <w:t>DESeq</w:t>
      </w:r>
      <w:proofErr w:type="spellEnd"/>
      <w:r w:rsidRPr="00496D59">
        <w:rPr>
          <w:rFonts w:ascii="Arial" w:eastAsia="Times New Roman" w:hAnsi="Arial" w:cs="Arial"/>
          <w:sz w:val="22"/>
          <w:szCs w:val="22"/>
        </w:rPr>
        <w:t xml:space="preserve"> function was ran on all datasets with default parameters. Annotations were added using the </w:t>
      </w:r>
      <w:proofErr w:type="spellStart"/>
      <w:r w:rsidRPr="00496D59">
        <w:rPr>
          <w:rFonts w:ascii="Arial" w:eastAsia="Times New Roman" w:hAnsi="Arial" w:cs="Arial"/>
          <w:sz w:val="22"/>
          <w:szCs w:val="22"/>
        </w:rPr>
        <w:t>TxDb</w:t>
      </w:r>
      <w:proofErr w:type="spellEnd"/>
      <w:r w:rsidRPr="00496D59">
        <w:rPr>
          <w:rFonts w:ascii="Arial" w:eastAsia="Times New Roman" w:hAnsi="Arial" w:cs="Arial"/>
          <w:sz w:val="22"/>
          <w:szCs w:val="22"/>
        </w:rPr>
        <w:t xml:space="preserve"> </w:t>
      </w:r>
      <w:r w:rsidRPr="005C534D">
        <w:rPr>
          <w:rFonts w:ascii="Arial" w:eastAsia="Times New Roman" w:hAnsi="Arial" w:cs="Arial"/>
          <w:i/>
          <w:iCs/>
          <w:sz w:val="22"/>
          <w:szCs w:val="22"/>
        </w:rPr>
        <w:t>S cerevisiae</w:t>
      </w:r>
      <w:r w:rsidRPr="00496D59">
        <w:rPr>
          <w:rFonts w:ascii="Arial" w:eastAsia="Times New Roman" w:hAnsi="Arial" w:cs="Arial"/>
          <w:sz w:val="22"/>
          <w:szCs w:val="22"/>
        </w:rPr>
        <w:t xml:space="preserve"> database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&lt;EndNote&gt;&lt;Cite&gt;&lt;Author&gt;Carlson M&lt;/Author&gt;&lt;Year&gt;2015&lt;/Year&gt;&lt;RecNum&gt;711&lt;/RecNum&gt;&lt;DisplayText&gt;(&lt;style face="smallcaps"&gt;Carlson M&lt;/style&gt; 2015)&lt;/DisplayText&gt;&lt;record&gt;&lt;rec-number&gt;711&lt;/rec-number&gt;&lt;foreign-keys&gt;&lt;key app="EN" db-id="patepv5dd5d00ue2wzp5ex0sta0r0a5r5t2t" timestamp="1563557780" guid="ef7c0774-2fe4-490f-8dff-98f5ed1c9970"&gt;711&lt;/key&gt;&lt;/foreign-keys&gt;&lt;ref-type name="Journal Article"&gt;17&lt;/ref-type&gt;&lt;contributors&gt;&lt;authors&gt;&lt;author&gt;Carlson M, Maintainer BP&lt;/author&gt;&lt;/authors&gt;&lt;/contributors&gt;&lt;titles&gt;&lt;title&gt;TxDb.Scerevisiae.UCSC.sacCer3.sgdGene: Annotation package for TxDb object(s)&lt;/title&gt;&lt;secondary-title&gt;R package version 3.2.2&lt;/secondary-title&gt;&lt;/titles&gt;&lt;periodical&gt;&lt;full-title&gt;R package version 3.2.2&lt;/full-title&gt;&lt;/periodical&gt;&lt;dates&gt;&lt;year&gt;2015&lt;/year&gt;&lt;/dates&gt;&lt;urls&gt;&lt;/urls&gt;&lt;/record&gt;&lt;/Cite&gt;&lt;/EndNote&gt;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Carlson M</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 </w:t>
      </w:r>
      <w:proofErr w:type="gramStart"/>
      <w:r w:rsidRPr="00496D59">
        <w:rPr>
          <w:rFonts w:ascii="Arial" w:eastAsia="Times New Roman" w:hAnsi="Arial" w:cs="Arial"/>
          <w:sz w:val="22"/>
          <w:szCs w:val="22"/>
        </w:rPr>
        <w:t>results(</w:t>
      </w:r>
      <w:proofErr w:type="gramEnd"/>
      <w:r w:rsidRPr="00496D59">
        <w:rPr>
          <w:rFonts w:ascii="Arial" w:eastAsia="Times New Roman" w:hAnsi="Arial" w:cs="Arial"/>
          <w:sz w:val="22"/>
          <w:szCs w:val="22"/>
        </w:rPr>
        <w:t xml:space="preserve">) function in DESeq2 was ran with default parameters, using a FDR of 0.1. </w:t>
      </w:r>
      <w:r w:rsidR="00003175" w:rsidRPr="009D577A">
        <w:rPr>
          <w:rFonts w:ascii="Arial" w:eastAsia="Times New Roman" w:hAnsi="Arial" w:cs="Arial"/>
          <w:sz w:val="22"/>
        </w:rPr>
        <w:t>Previous studies have used almost exclusively FPKMs as gene expression units</w:t>
      </w:r>
      <w:r w:rsidR="00003175">
        <w:rPr>
          <w:rFonts w:ascii="Arial" w:eastAsia="Times New Roman" w:hAnsi="Arial" w:cs="Arial"/>
          <w:sz w:val="22"/>
        </w:rPr>
        <w:t xml:space="preserve">. </w:t>
      </w:r>
      <w:r w:rsidR="00003175" w:rsidRPr="009D577A">
        <w:rPr>
          <w:rFonts w:ascii="Arial" w:eastAsia="Times New Roman" w:hAnsi="Arial" w:cs="Arial"/>
          <w:sz w:val="22"/>
        </w:rPr>
        <w:t>Newer research has found that this is not the best metho</w:t>
      </w:r>
      <w:r w:rsidR="00003175">
        <w:rPr>
          <w:rFonts w:ascii="Arial" w:eastAsia="Times New Roman" w:hAnsi="Arial" w:cs="Arial"/>
          <w:sz w:val="22"/>
        </w:rPr>
        <w:t xml:space="preserve">d (CITE). </w:t>
      </w:r>
      <w:r w:rsidR="00003175" w:rsidRPr="009D577A">
        <w:rPr>
          <w:rFonts w:ascii="Arial" w:eastAsia="Times New Roman" w:hAnsi="Arial" w:cs="Arial"/>
          <w:sz w:val="22"/>
        </w:rPr>
        <w:t>Instead, raw reads are put into a pipeline that does internal normalization across samples</w:t>
      </w:r>
      <w:r w:rsidR="00003175">
        <w:rPr>
          <w:rFonts w:ascii="Arial" w:eastAsia="Times New Roman" w:hAnsi="Arial" w:cs="Arial"/>
          <w:sz w:val="22"/>
          <w:szCs w:val="22"/>
        </w:rPr>
        <w:t xml:space="preserve">. </w:t>
      </w:r>
      <w:r w:rsidR="00003175" w:rsidRPr="009D577A">
        <w:rPr>
          <w:rFonts w:ascii="Arial" w:eastAsia="Times New Roman" w:hAnsi="Arial" w:cs="Arial"/>
          <w:sz w:val="22"/>
        </w:rPr>
        <w:t>For my experiment, I normalized each sample to the ancestor individually, since I have so many aneuploid samples that could skew the normalizatio</w:t>
      </w:r>
      <w:r w:rsidR="00003175">
        <w:rPr>
          <w:rFonts w:ascii="Arial" w:eastAsia="Times New Roman" w:hAnsi="Arial" w:cs="Arial"/>
          <w:sz w:val="22"/>
        </w:rPr>
        <w:t>n.</w:t>
      </w:r>
      <w:ins w:id="29" w:author="Holly Celina Mcqueary" w:date="2019-09-20T13:03:00Z">
        <w:r w:rsidR="008F499E">
          <w:rPr>
            <w:rFonts w:ascii="Arial" w:eastAsia="Times New Roman" w:hAnsi="Arial" w:cs="Arial"/>
            <w:sz w:val="22"/>
          </w:rPr>
          <w:t xml:space="preserve"> Genes were filtered </w:t>
        </w:r>
      </w:ins>
      <w:ins w:id="30" w:author="Holly Celina Mcqueary" w:date="2019-09-20T13:04:00Z">
        <w:r w:rsidR="008F499E">
          <w:rPr>
            <w:rFonts w:ascii="Arial" w:eastAsia="Times New Roman" w:hAnsi="Arial" w:cs="Arial"/>
            <w:sz w:val="22"/>
          </w:rPr>
          <w:t xml:space="preserve">based on whether or not there were 10 or greater counts in all 3 ancestor replicates (i.e. genes with fewer than </w:t>
        </w:r>
      </w:ins>
      <w:ins w:id="31" w:author="Holly Celina Mcqueary" w:date="2019-09-20T13:05:00Z">
        <w:r w:rsidR="008F499E">
          <w:rPr>
            <w:rFonts w:ascii="Arial" w:eastAsia="Times New Roman" w:hAnsi="Arial" w:cs="Arial"/>
            <w:sz w:val="22"/>
          </w:rPr>
          <w:t xml:space="preserve">10 counts in all 3 ancestor replicates were discarded). Because of high variance between two of the replicates, only 2 ancestor replicates from the “newer” lab strain samples were used. </w:t>
        </w:r>
      </w:ins>
    </w:p>
    <w:p w14:paraId="251782D7" w14:textId="77777777" w:rsidR="0006470E" w:rsidRDefault="00D543AC" w:rsidP="00381778">
      <w:pPr>
        <w:spacing w:line="360" w:lineRule="auto"/>
        <w:rPr>
          <w:ins w:id="32" w:author="Holly Celina Mcqueary" w:date="2019-09-20T14:44:00Z"/>
          <w:rFonts w:ascii="Arial" w:eastAsia="Times New Roman" w:hAnsi="Arial" w:cs="Arial"/>
          <w:sz w:val="22"/>
          <w:szCs w:val="22"/>
        </w:rPr>
      </w:pPr>
      <w:r w:rsidRPr="00496D59">
        <w:rPr>
          <w:rFonts w:ascii="Arial" w:eastAsia="Times New Roman" w:hAnsi="Arial" w:cs="Arial"/>
          <w:sz w:val="22"/>
          <w:szCs w:val="22"/>
        </w:rPr>
        <w:tab/>
      </w:r>
      <w:r>
        <w:rPr>
          <w:rFonts w:ascii="Arial" w:eastAsia="Times New Roman" w:hAnsi="Arial" w:cs="Arial"/>
          <w:sz w:val="22"/>
          <w:szCs w:val="22"/>
        </w:rPr>
        <w:t xml:space="preserve">Ratio distributions were produced using the normalized counts obtained from DESeq2 to find the ratio of the sample mean divided by the ancestral mean. Histograms were generated </w:t>
      </w:r>
      <w:r>
        <w:rPr>
          <w:rFonts w:ascii="Arial" w:eastAsia="Times New Roman" w:hAnsi="Arial" w:cs="Arial"/>
          <w:sz w:val="22"/>
          <w:szCs w:val="22"/>
        </w:rPr>
        <w:lastRenderedPageBreak/>
        <w:t xml:space="preserve">using ggplot2 in the R package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&lt;EndNote&gt;&lt;Cite&gt;&lt;Author&gt;Wickham&lt;/Author&gt;&lt;Year&gt;2016&lt;/Year&gt;&lt;RecNum&gt;719&lt;/RecNum&gt;&lt;DisplayText&gt;(&lt;style face="smallcaps"&gt;Wickham&lt;/style&gt; 2016)&lt;/DisplayText&gt;&lt;record&gt;&lt;rec-number&gt;719&lt;/rec-number&gt;&lt;foreign-keys&gt;&lt;key app="EN" db-id="patepv5dd5d00ue2wzp5ex0sta0r0a5r5t2t" timestamp="1566575782" guid="86c215c8-c708-43da-849f-04296728ce72"&gt;719&lt;/key&gt;&lt;/foreign-keys&gt;&lt;ref-type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783D08">
        <w:rPr>
          <w:rFonts w:ascii="Arial" w:eastAsia="Times New Roman" w:hAnsi="Arial" w:cs="Arial"/>
          <w:smallCaps/>
          <w:noProof/>
          <w:sz w:val="22"/>
          <w:szCs w:val="22"/>
        </w:rPr>
        <w:t>Wickham</w:t>
      </w:r>
      <w:r>
        <w:rPr>
          <w:rFonts w:ascii="Arial" w:eastAsia="Times New Roman" w:hAnsi="Arial" w:cs="Arial"/>
          <w:noProof/>
          <w:sz w:val="22"/>
          <w:szCs w:val="22"/>
        </w:rPr>
        <w:t xml:space="preserve"> 2016)</w:t>
      </w:r>
      <w:r>
        <w:rPr>
          <w:rFonts w:ascii="Arial" w:eastAsia="Times New Roman" w:hAnsi="Arial" w:cs="Arial"/>
          <w:sz w:val="22"/>
          <w:szCs w:val="22"/>
        </w:rPr>
        <w:fldChar w:fldCharType="end"/>
      </w:r>
      <w:r>
        <w:rPr>
          <w:rFonts w:ascii="Arial" w:eastAsia="Times New Roman" w:hAnsi="Arial" w:cs="Arial"/>
          <w:sz w:val="22"/>
          <w:szCs w:val="22"/>
        </w:rPr>
        <w:t xml:space="preserve">. Genes with ratios &gt;6 were pooled in one column. </w:t>
      </w:r>
    </w:p>
    <w:p w14:paraId="2EDB17F1" w14:textId="7BC551C9" w:rsidR="0006470E" w:rsidRDefault="0006470E" w:rsidP="0006470E">
      <w:pPr>
        <w:spacing w:line="360" w:lineRule="auto"/>
        <w:ind w:firstLine="720"/>
        <w:rPr>
          <w:ins w:id="33" w:author="Holly Celina Mcqueary" w:date="2019-09-20T14:44:00Z"/>
          <w:rFonts w:ascii="Arial" w:eastAsia="Times New Roman" w:hAnsi="Arial" w:cs="Arial"/>
          <w:sz w:val="22"/>
          <w:szCs w:val="22"/>
        </w:rPr>
      </w:pPr>
      <w:commentRangeStart w:id="34"/>
      <w:ins w:id="35" w:author="Holly Celina Mcqueary" w:date="2019-09-20T14:45:00Z">
        <w:r>
          <w:rPr>
            <w:rFonts w:ascii="Arial" w:eastAsia="Times New Roman" w:hAnsi="Arial" w:cs="Arial"/>
            <w:sz w:val="22"/>
            <w:szCs w:val="22"/>
          </w:rPr>
          <w:t>We</w:t>
        </w:r>
      </w:ins>
      <w:ins w:id="36" w:author="Holly Celina Mcqueary" w:date="2019-09-20T14:44:00Z">
        <w:r>
          <w:rPr>
            <w:rFonts w:ascii="Arial" w:eastAsia="Times New Roman" w:hAnsi="Arial" w:cs="Arial"/>
            <w:sz w:val="22"/>
            <w:szCs w:val="22"/>
          </w:rPr>
          <w:t xml:space="preserve"> found what genes are commonly found </w:t>
        </w:r>
      </w:ins>
      <w:ins w:id="37" w:author="Holly Celina Mcqueary" w:date="2019-09-20T14:45:00Z">
        <w:r>
          <w:rPr>
            <w:rFonts w:ascii="Arial" w:eastAsia="Times New Roman" w:hAnsi="Arial" w:cs="Arial"/>
            <w:sz w:val="22"/>
            <w:szCs w:val="22"/>
          </w:rPr>
          <w:t xml:space="preserve">to be DE </w:t>
        </w:r>
      </w:ins>
      <w:ins w:id="38" w:author="Holly Celina Mcqueary" w:date="2019-09-20T14:44:00Z">
        <w:r>
          <w:rPr>
            <w:rFonts w:ascii="Arial" w:eastAsia="Times New Roman" w:hAnsi="Arial" w:cs="Arial"/>
            <w:sz w:val="22"/>
            <w:szCs w:val="22"/>
          </w:rPr>
          <w:t xml:space="preserve">in the </w:t>
        </w:r>
        <w:proofErr w:type="gramStart"/>
        <w:r>
          <w:rPr>
            <w:rFonts w:ascii="Arial" w:eastAsia="Times New Roman" w:hAnsi="Arial" w:cs="Arial"/>
            <w:sz w:val="22"/>
            <w:szCs w:val="22"/>
          </w:rPr>
          <w:t>euploids, and</w:t>
        </w:r>
        <w:proofErr w:type="gramEnd"/>
        <w:r>
          <w:rPr>
            <w:rFonts w:ascii="Arial" w:eastAsia="Times New Roman" w:hAnsi="Arial" w:cs="Arial"/>
            <w:sz w:val="22"/>
            <w:szCs w:val="22"/>
          </w:rPr>
          <w:t xml:space="preserve"> extract</w:t>
        </w:r>
      </w:ins>
      <w:ins w:id="39" w:author="Holly Celina Mcqueary" w:date="2019-09-20T14:45:00Z">
        <w:r>
          <w:rPr>
            <w:rFonts w:ascii="Arial" w:eastAsia="Times New Roman" w:hAnsi="Arial" w:cs="Arial"/>
            <w:sz w:val="22"/>
            <w:szCs w:val="22"/>
          </w:rPr>
          <w:t>ed</w:t>
        </w:r>
      </w:ins>
      <w:ins w:id="40" w:author="Holly Celina Mcqueary" w:date="2019-09-20T14:44:00Z">
        <w:r>
          <w:rPr>
            <w:rFonts w:ascii="Arial" w:eastAsia="Times New Roman" w:hAnsi="Arial" w:cs="Arial"/>
            <w:sz w:val="22"/>
            <w:szCs w:val="22"/>
          </w:rPr>
          <w:t xml:space="preserve"> those from the aneuploid datasets.</w:t>
        </w:r>
      </w:ins>
      <w:ins w:id="41" w:author="Holly Celina Mcqueary" w:date="2019-09-20T14:45:00Z">
        <w:r>
          <w:rPr>
            <w:rFonts w:ascii="Arial" w:eastAsia="Times New Roman" w:hAnsi="Arial" w:cs="Arial"/>
            <w:sz w:val="22"/>
            <w:szCs w:val="22"/>
          </w:rPr>
          <w:t xml:space="preserve"> This ensures that we distinguish between a general expression response to</w:t>
        </w:r>
      </w:ins>
      <w:ins w:id="42" w:author="Holly Celina Mcqueary" w:date="2019-09-20T14:46:00Z">
        <w:r>
          <w:rPr>
            <w:rFonts w:ascii="Arial" w:eastAsia="Times New Roman" w:hAnsi="Arial" w:cs="Arial"/>
            <w:sz w:val="22"/>
            <w:szCs w:val="22"/>
          </w:rPr>
          <w:t xml:space="preserve"> MA from the effects of aneuploidy. To find commonly DE genes in aneuploid samples, w</w:t>
        </w:r>
      </w:ins>
      <w:ins w:id="43" w:author="Holly Celina Mcqueary" w:date="2019-09-20T14:44:00Z">
        <w:r>
          <w:rPr>
            <w:rFonts w:ascii="Arial" w:eastAsia="Times New Roman" w:hAnsi="Arial" w:cs="Arial"/>
            <w:sz w:val="22"/>
            <w:szCs w:val="22"/>
          </w:rPr>
          <w:t>e then combined aneuploid datasets to find genes that are DE</w:t>
        </w:r>
      </w:ins>
      <w:ins w:id="44" w:author="Holly Celina Mcqueary" w:date="2019-09-20T14:46:00Z">
        <w:r>
          <w:rPr>
            <w:rFonts w:ascii="Arial" w:eastAsia="Times New Roman" w:hAnsi="Arial" w:cs="Arial"/>
            <w:sz w:val="22"/>
            <w:szCs w:val="22"/>
          </w:rPr>
          <w:t xml:space="preserve"> 2 or m</w:t>
        </w:r>
      </w:ins>
      <w:ins w:id="45" w:author="Holly Celina Mcqueary" w:date="2019-09-20T14:47:00Z">
        <w:r>
          <w:rPr>
            <w:rFonts w:ascii="Arial" w:eastAsia="Times New Roman" w:hAnsi="Arial" w:cs="Arial"/>
            <w:sz w:val="22"/>
            <w:szCs w:val="22"/>
          </w:rPr>
          <w:t>ore</w:t>
        </w:r>
      </w:ins>
      <w:ins w:id="46" w:author="Holly Celina Mcqueary" w:date="2019-09-20T14:44:00Z">
        <w:r>
          <w:rPr>
            <w:rFonts w:ascii="Arial" w:eastAsia="Times New Roman" w:hAnsi="Arial" w:cs="Arial"/>
            <w:sz w:val="22"/>
            <w:szCs w:val="22"/>
          </w:rPr>
          <w:t xml:space="preserve"> aneuploid sample</w:t>
        </w:r>
      </w:ins>
      <w:ins w:id="47" w:author="Holly Celina Mcqueary" w:date="2019-09-20T14:47:00Z">
        <w:r>
          <w:rPr>
            <w:rFonts w:ascii="Arial" w:eastAsia="Times New Roman" w:hAnsi="Arial" w:cs="Arial"/>
            <w:sz w:val="22"/>
            <w:szCs w:val="22"/>
          </w:rPr>
          <w:t xml:space="preserve">s. This gave us an idea of a general “aneuploid stress response” as seen in previous studies </w:t>
        </w:r>
      </w:ins>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timestamp="1559675215" guid="e4fa2493-4234-40f8-8010-74867867e5f4"&gt;327&lt;/key&gt;&lt;key app="ENWeb" db-id=""&gt;0&lt;/key&gt;&lt;/foreign-keys&gt;&lt;ref-type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06470E">
        <w:rPr>
          <w:rFonts w:ascii="Arial" w:eastAsia="Times New Roman" w:hAnsi="Arial" w:cs="Arial"/>
          <w:smallCaps/>
          <w:noProof/>
          <w:sz w:val="22"/>
          <w:szCs w:val="22"/>
        </w:rPr>
        <w:t>Torres</w:t>
      </w:r>
      <w:r w:rsidRPr="0006470E">
        <w:rPr>
          <w:rFonts w:ascii="Arial" w:eastAsia="Times New Roman" w:hAnsi="Arial" w:cs="Arial"/>
          <w:i/>
          <w:noProof/>
          <w:sz w:val="22"/>
          <w:szCs w:val="22"/>
        </w:rPr>
        <w:t xml:space="preserve"> et al.</w:t>
      </w:r>
      <w:r>
        <w:rPr>
          <w:rFonts w:ascii="Arial" w:eastAsia="Times New Roman" w:hAnsi="Arial" w:cs="Arial"/>
          <w:noProof/>
          <w:sz w:val="22"/>
          <w:szCs w:val="22"/>
        </w:rPr>
        <w:t xml:space="preserve"> 2007)</w:t>
      </w:r>
      <w:r>
        <w:rPr>
          <w:rFonts w:ascii="Arial" w:eastAsia="Times New Roman" w:hAnsi="Arial" w:cs="Arial"/>
          <w:sz w:val="22"/>
          <w:szCs w:val="22"/>
        </w:rPr>
        <w:fldChar w:fldCharType="end"/>
      </w:r>
      <w:ins w:id="48" w:author="Holly Celina Mcqueary" w:date="2019-09-20T14:48:00Z">
        <w:r w:rsidR="00771372">
          <w:rPr>
            <w:rFonts w:ascii="Arial" w:eastAsia="Times New Roman" w:hAnsi="Arial" w:cs="Arial"/>
            <w:sz w:val="22"/>
            <w:szCs w:val="22"/>
          </w:rPr>
          <w:t xml:space="preserve">. </w:t>
        </w:r>
      </w:ins>
    </w:p>
    <w:p w14:paraId="39D87C37" w14:textId="5D1E3E98" w:rsidR="0006470E" w:rsidRPr="00496D59" w:rsidDel="00771372" w:rsidRDefault="00771372" w:rsidP="0006470E">
      <w:pPr>
        <w:spacing w:line="360" w:lineRule="auto"/>
        <w:rPr>
          <w:del w:id="49" w:author="Holly Celina Mcqueary" w:date="2019-09-20T14:49:00Z"/>
          <w:moveTo w:id="50" w:author="Holly Celina Mcqueary" w:date="2019-09-20T14:45:00Z"/>
          <w:rFonts w:ascii="Arial" w:eastAsia="Times New Roman" w:hAnsi="Arial" w:cs="Arial"/>
          <w:sz w:val="22"/>
          <w:szCs w:val="22"/>
        </w:rPr>
        <w:pPrChange w:id="51" w:author="Holly Celina Mcqueary" w:date="2019-09-20T14:45:00Z">
          <w:pPr>
            <w:spacing w:line="360" w:lineRule="auto"/>
            <w:ind w:firstLine="720"/>
          </w:pPr>
        </w:pPrChange>
      </w:pPr>
      <w:ins w:id="52" w:author="Holly Celina Mcqueary" w:date="2019-09-20T14:48:00Z">
        <w:r>
          <w:rPr>
            <w:rFonts w:ascii="Arial" w:eastAsia="Times New Roman" w:hAnsi="Arial" w:cs="Arial"/>
            <w:sz w:val="22"/>
            <w:szCs w:val="22"/>
          </w:rPr>
          <w:tab/>
          <w:t>To</w:t>
        </w:r>
      </w:ins>
      <w:ins w:id="53" w:author="Holly Celina Mcqueary" w:date="2019-09-20T14:49:00Z">
        <w:r>
          <w:rPr>
            <w:rFonts w:ascii="Arial" w:eastAsia="Times New Roman" w:hAnsi="Arial" w:cs="Arial"/>
            <w:sz w:val="22"/>
            <w:szCs w:val="22"/>
          </w:rPr>
          <w:t xml:space="preserve"> determine if different samples react to the same aneuploidy in the same manner, </w:t>
        </w:r>
      </w:ins>
      <w:del w:id="54" w:author="Holly Celina Mcqueary" w:date="2019-09-20T14:45:00Z">
        <w:r w:rsidR="00D543AC" w:rsidRPr="00496D59" w:rsidDel="0006470E">
          <w:rPr>
            <w:rFonts w:ascii="Arial" w:eastAsia="Times New Roman" w:hAnsi="Arial" w:cs="Arial"/>
            <w:sz w:val="22"/>
            <w:szCs w:val="22"/>
          </w:rPr>
          <w:tab/>
        </w:r>
        <w:r w:rsidR="00D543AC" w:rsidRPr="00496D59" w:rsidDel="0006470E">
          <w:rPr>
            <w:rFonts w:ascii="Arial" w:hAnsi="Arial" w:cs="Arial"/>
            <w:sz w:val="22"/>
            <w:szCs w:val="22"/>
          </w:rPr>
          <w:delText xml:space="preserve"> </w:delText>
        </w:r>
      </w:del>
      <w:moveToRangeStart w:id="55" w:author="Holly Celina Mcqueary" w:date="2019-09-20T14:45:00Z" w:name="move19883117"/>
      <w:moveTo w:id="56" w:author="Holly Celina Mcqueary" w:date="2019-09-20T14:45:00Z">
        <w:del w:id="57" w:author="Holly Celina Mcqueary" w:date="2019-09-20T14:48:00Z">
          <w:r w:rsidR="0006470E" w:rsidRPr="00496D59" w:rsidDel="00771372">
            <w:rPr>
              <w:rFonts w:ascii="Arial" w:eastAsia="Times New Roman" w:hAnsi="Arial" w:cs="Arial"/>
              <w:sz w:val="22"/>
              <w:szCs w:val="22"/>
            </w:rPr>
            <w:delText xml:space="preserve">Genes differentially expressed on the aneuploid chromosome were found (figure?). </w:delText>
          </w:r>
        </w:del>
      </w:moveTo>
      <w:ins w:id="58" w:author="Holly Celina Mcqueary" w:date="2019-09-20T14:49:00Z">
        <w:r>
          <w:rPr>
            <w:rFonts w:ascii="Arial" w:eastAsia="Times New Roman" w:hAnsi="Arial" w:cs="Arial"/>
            <w:sz w:val="22"/>
            <w:szCs w:val="22"/>
          </w:rPr>
          <w:t>s</w:t>
        </w:r>
      </w:ins>
      <w:moveTo w:id="59" w:author="Holly Celina Mcqueary" w:date="2019-09-20T14:45:00Z">
        <w:del w:id="60" w:author="Holly Celina Mcqueary" w:date="2019-09-20T14:49:00Z">
          <w:r w:rsidR="0006470E" w:rsidRPr="00496D59" w:rsidDel="00771372">
            <w:rPr>
              <w:rFonts w:ascii="Arial" w:eastAsia="Times New Roman" w:hAnsi="Arial" w:cs="Arial"/>
              <w:sz w:val="22"/>
              <w:szCs w:val="22"/>
            </w:rPr>
            <w:delText>S</w:delText>
          </w:r>
        </w:del>
        <w:r w:rsidR="0006470E" w:rsidRPr="00496D59">
          <w:rPr>
            <w:rFonts w:ascii="Arial" w:eastAsia="Times New Roman" w:hAnsi="Arial" w:cs="Arial"/>
            <w:sz w:val="22"/>
            <w:szCs w:val="22"/>
          </w:rPr>
          <w:t>amples with the same aneuploidy(</w:t>
        </w:r>
        <w:proofErr w:type="spellStart"/>
        <w:r w:rsidR="0006470E" w:rsidRPr="00496D59">
          <w:rPr>
            <w:rFonts w:ascii="Arial" w:eastAsia="Times New Roman" w:hAnsi="Arial" w:cs="Arial"/>
            <w:sz w:val="22"/>
            <w:szCs w:val="22"/>
          </w:rPr>
          <w:t>ies</w:t>
        </w:r>
        <w:proofErr w:type="spellEnd"/>
        <w:r w:rsidR="0006470E" w:rsidRPr="00496D59">
          <w:rPr>
            <w:rFonts w:ascii="Arial" w:eastAsia="Times New Roman" w:hAnsi="Arial" w:cs="Arial"/>
            <w:sz w:val="22"/>
            <w:szCs w:val="22"/>
          </w:rPr>
          <w:t>) were compared to one another to determine the number of commonly DE and non-DE genes</w:t>
        </w:r>
      </w:moveTo>
      <w:ins w:id="61" w:author="Holly Celina Mcqueary" w:date="2019-09-20T14:49:00Z">
        <w:r>
          <w:rPr>
            <w:rFonts w:ascii="Arial" w:eastAsia="Times New Roman" w:hAnsi="Arial" w:cs="Arial"/>
            <w:sz w:val="22"/>
            <w:szCs w:val="22"/>
          </w:rPr>
          <w:t xml:space="preserve"> (FIGURE?)</w:t>
        </w:r>
      </w:ins>
      <w:ins w:id="62" w:author="Holly Celina Mcqueary" w:date="2019-09-20T14:48:00Z">
        <w:r>
          <w:rPr>
            <w:rFonts w:ascii="Arial" w:eastAsia="Times New Roman" w:hAnsi="Arial" w:cs="Arial"/>
            <w:sz w:val="22"/>
            <w:szCs w:val="22"/>
          </w:rPr>
          <w:t xml:space="preserve">. </w:t>
        </w:r>
      </w:ins>
      <w:ins w:id="63" w:author="Holly Celina Mcqueary" w:date="2019-09-20T14:49:00Z">
        <w:r>
          <w:rPr>
            <w:rFonts w:ascii="Arial" w:eastAsia="Times New Roman" w:hAnsi="Arial" w:cs="Arial"/>
            <w:sz w:val="22"/>
            <w:szCs w:val="22"/>
          </w:rPr>
          <w:t>To find</w:t>
        </w:r>
      </w:ins>
      <w:ins w:id="64" w:author="Holly Celina Mcqueary" w:date="2019-09-20T14:50:00Z">
        <w:r>
          <w:rPr>
            <w:rFonts w:ascii="Arial" w:eastAsia="Times New Roman" w:hAnsi="Arial" w:cs="Arial"/>
            <w:sz w:val="22"/>
            <w:szCs w:val="22"/>
          </w:rPr>
          <w:t xml:space="preserve"> if there is any significance in the types of genes that are commonly DE/not DE in aneuploid and euploid samples, </w:t>
        </w:r>
      </w:ins>
      <w:moveTo w:id="65" w:author="Holly Celina Mcqueary" w:date="2019-09-20T14:45:00Z">
        <w:del w:id="66" w:author="Holly Celina Mcqueary" w:date="2019-09-20T14:48:00Z">
          <w:r w:rsidR="0006470E" w:rsidRPr="00496D59" w:rsidDel="00771372">
            <w:rPr>
              <w:rFonts w:ascii="Arial" w:eastAsia="Times New Roman" w:hAnsi="Arial" w:cs="Arial"/>
              <w:sz w:val="22"/>
              <w:szCs w:val="22"/>
            </w:rPr>
            <w:delText xml:space="preserve">. </w:delText>
          </w:r>
        </w:del>
        <w:del w:id="67" w:author="Holly Celina Mcqueary" w:date="2019-09-20T14:49:00Z">
          <w:r w:rsidR="0006470E" w:rsidRPr="00496D59" w:rsidDel="00771372">
            <w:rPr>
              <w:rFonts w:ascii="Arial" w:eastAsia="Times New Roman" w:hAnsi="Arial" w:cs="Arial"/>
              <w:sz w:val="22"/>
              <w:szCs w:val="22"/>
            </w:rPr>
            <w:delText xml:space="preserve">Differentially expressed genes in euploid samples were found and compared across line to find a common set of DE genes in euploid samples. </w:delText>
          </w:r>
        </w:del>
      </w:moveTo>
    </w:p>
    <w:p w14:paraId="412209AB" w14:textId="1E06E622" w:rsidR="0006470E" w:rsidRPr="00496D59" w:rsidDel="00771372" w:rsidRDefault="0006470E" w:rsidP="0006470E">
      <w:pPr>
        <w:spacing w:line="360" w:lineRule="auto"/>
        <w:rPr>
          <w:del w:id="68" w:author="Holly Celina Mcqueary" w:date="2019-09-20T14:49:00Z"/>
          <w:moveTo w:id="69" w:author="Holly Celina Mcqueary" w:date="2019-09-20T14:45:00Z"/>
          <w:rFonts w:ascii="Arial" w:eastAsia="Times New Roman" w:hAnsi="Arial" w:cs="Arial"/>
          <w:sz w:val="22"/>
          <w:szCs w:val="22"/>
        </w:rPr>
      </w:pPr>
      <w:moveTo w:id="70" w:author="Holly Celina Mcqueary" w:date="2019-09-20T14:45:00Z">
        <w:del w:id="71" w:author="Holly Celina Mcqueary" w:date="2019-09-20T14:49:00Z">
          <w:r w:rsidRPr="00496D59" w:rsidDel="00771372">
            <w:rPr>
              <w:rFonts w:ascii="Arial" w:eastAsia="Times New Roman" w:hAnsi="Arial" w:cs="Arial"/>
              <w:sz w:val="22"/>
              <w:szCs w:val="22"/>
            </w:rPr>
            <w:tab/>
            <w:delText xml:space="preserve">The percentage of non-DE genes in each sample was determined to get an idea of the extent of dosage compensation, if any was occurring. </w:delText>
          </w:r>
        </w:del>
      </w:moveTo>
    </w:p>
    <w:p w14:paraId="51D9CE18" w14:textId="676A3575" w:rsidR="0006470E" w:rsidRPr="00496D59" w:rsidDel="00A95C85" w:rsidRDefault="0006470E" w:rsidP="0006470E">
      <w:pPr>
        <w:spacing w:line="360" w:lineRule="auto"/>
        <w:rPr>
          <w:del w:id="72" w:author="Holly Celina Mcqueary" w:date="2019-09-20T14:50:00Z"/>
          <w:moveTo w:id="73" w:author="Holly Celina Mcqueary" w:date="2019-09-20T14:45:00Z"/>
          <w:rFonts w:ascii="Arial" w:eastAsia="Times New Roman" w:hAnsi="Arial" w:cs="Arial"/>
          <w:sz w:val="22"/>
          <w:szCs w:val="22"/>
        </w:rPr>
      </w:pPr>
      <w:moveTo w:id="74" w:author="Holly Celina Mcqueary" w:date="2019-09-20T14:45:00Z">
        <w:del w:id="75" w:author="Holly Celina Mcqueary" w:date="2019-09-20T14:49:00Z">
          <w:r w:rsidRPr="00496D59" w:rsidDel="00771372">
            <w:rPr>
              <w:rFonts w:ascii="Arial" w:eastAsia="Times New Roman" w:hAnsi="Arial" w:cs="Arial"/>
              <w:sz w:val="22"/>
              <w:szCs w:val="22"/>
            </w:rPr>
            <w:tab/>
          </w:r>
        </w:del>
      </w:moveTo>
      <w:ins w:id="76" w:author="Holly Celina Mcqueary" w:date="2019-09-20T14:50:00Z">
        <w:r w:rsidR="00771372">
          <w:rPr>
            <w:rFonts w:ascii="Arial" w:eastAsia="Times New Roman" w:hAnsi="Arial" w:cs="Arial"/>
            <w:sz w:val="22"/>
            <w:szCs w:val="22"/>
          </w:rPr>
          <w:t>g</w:t>
        </w:r>
      </w:ins>
      <w:moveTo w:id="77" w:author="Holly Celina Mcqueary" w:date="2019-09-20T14:45:00Z">
        <w:del w:id="78" w:author="Holly Celina Mcqueary" w:date="2019-09-20T14:50:00Z">
          <w:r w:rsidRPr="00496D59" w:rsidDel="00771372">
            <w:rPr>
              <w:rFonts w:ascii="Arial" w:eastAsia="Times New Roman" w:hAnsi="Arial" w:cs="Arial"/>
              <w:sz w:val="22"/>
              <w:szCs w:val="22"/>
            </w:rPr>
            <w:delText>G</w:delText>
          </w:r>
        </w:del>
        <w:r w:rsidRPr="00496D59">
          <w:rPr>
            <w:rFonts w:ascii="Arial" w:eastAsia="Times New Roman" w:hAnsi="Arial" w:cs="Arial"/>
            <w:sz w:val="22"/>
            <w:szCs w:val="22"/>
          </w:rPr>
          <w:t xml:space="preserve">ene ontology analysis was performed on datasets of common DE/non-DE genes in aneuploids and euploids using the PANTHER GO system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&lt;EndNote&gt;&lt;Cite&gt;&lt;Author&gt;Thomas&lt;/Author&gt;&lt;Year&gt;2003&lt;/Year&gt;&lt;RecNum&gt;712&lt;/RecNum&gt;&lt;DisplayText&gt;(&lt;style face="smallcaps"&gt;Thomas&lt;/style&gt;&lt;style face="italic"&gt; et al.&lt;/style&gt; 2003)&lt;/DisplayText&gt;&lt;record&gt;&lt;rec-number&gt;712&lt;/rec-number&gt;&lt;foreign-keys&gt;&lt;key app="EN" db-id="patepv5dd5d00ue2wzp5ex0sta0r0a5r5t2t" timestamp="1563557921" guid="264ce97e-7961-462e-ab6a-debe7dcb2430"&gt;712&lt;/key&gt;&lt;/foreign-keys&gt;&lt;ref-type name="Journal Article"&gt;17&lt;/ref-type&gt;&lt;contributors&gt;&lt;authors&gt;&lt;author&gt;Thomas, Paul D&lt;/author&gt;&lt;author&gt;Campbell, Michael J&lt;/author&gt;&lt;author&gt;Kejariwal, Anish&lt;/author&gt;&lt;author&gt;Mi, Huaiyu&lt;/author&gt;&lt;author&gt;Karlak, Brian&lt;/author&gt;&lt;author&gt;Daverman, Robin&lt;/author&gt;&lt;author&gt;Diemer, Karen&lt;/author&gt;&lt;author&gt;Muruganujan, Anushya&lt;/author&gt;&lt;author&gt;Narechania, Apurva&lt;/author&gt;&lt;/authors&gt;&lt;/contributors&gt;&lt;titles&gt;&lt;title&gt;PANTHER: a library of protein families and subfamilies indexed by function&lt;/title&gt;&lt;secondary-title&gt;Genome research&lt;/secondary-title&gt;&lt;/titles&gt;&lt;periodical&gt;&lt;full-title&gt;Genome Research&lt;/full-title&gt;&lt;/periodical&gt;&lt;pages&gt;2129-2141&lt;/pages&gt;&lt;volume&gt;13&lt;/volume&gt;&lt;number&gt;9&lt;/number&gt;&lt;dates&gt;&lt;year&gt;2003&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Thomas</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2003)</w:t>
        </w:r>
        <w:r w:rsidRPr="00496D59">
          <w:rPr>
            <w:rFonts w:ascii="Arial" w:eastAsia="Times New Roman" w:hAnsi="Arial" w:cs="Arial"/>
            <w:sz w:val="22"/>
            <w:szCs w:val="22"/>
          </w:rPr>
          <w:fldChar w:fldCharType="end"/>
        </w:r>
        <w:r w:rsidRPr="00496D59">
          <w:rPr>
            <w:rFonts w:ascii="Arial" w:eastAsia="Times New Roman" w:hAnsi="Arial" w:cs="Arial"/>
            <w:sz w:val="22"/>
            <w:szCs w:val="22"/>
          </w:rPr>
          <w:t>.</w:t>
        </w:r>
      </w:moveTo>
    </w:p>
    <w:moveToRangeEnd w:id="55"/>
    <w:p w14:paraId="160B04AC" w14:textId="6732DB64" w:rsidR="00D543AC" w:rsidRDefault="00D543AC" w:rsidP="00381778">
      <w:pPr>
        <w:spacing w:line="360" w:lineRule="auto"/>
        <w:rPr>
          <w:rFonts w:ascii="Arial" w:hAnsi="Arial" w:cs="Arial"/>
          <w:sz w:val="22"/>
          <w:szCs w:val="22"/>
        </w:rPr>
      </w:pPr>
    </w:p>
    <w:p w14:paraId="0E35DDBC" w14:textId="764394DF" w:rsidR="007E0E3C" w:rsidRPr="00C05D5D" w:rsidRDefault="00D543AC" w:rsidP="007E0E3C">
      <w:pPr>
        <w:spacing w:line="360" w:lineRule="auto"/>
        <w:ind w:firstLine="720"/>
        <w:rPr>
          <w:moveTo w:id="79" w:author="Holly Celina Mcqueary" w:date="2019-09-20T14:42:00Z"/>
          <w:rFonts w:ascii="Arial" w:eastAsia="Times New Roman" w:hAnsi="Arial" w:cs="Arial"/>
          <w:sz w:val="22"/>
          <w:szCs w:val="22"/>
        </w:rPr>
        <w:pPrChange w:id="80" w:author="Holly Celina Mcqueary" w:date="2019-09-20T14:44:00Z">
          <w:pPr>
            <w:spacing w:line="360" w:lineRule="auto"/>
          </w:pPr>
        </w:pPrChange>
      </w:pPr>
      <w:del w:id="81" w:author="Holly Celina Mcqueary" w:date="2019-09-20T13:11:00Z">
        <w:r w:rsidDel="00B366D7">
          <w:rPr>
            <w:rFonts w:ascii="Arial" w:eastAsia="Times New Roman" w:hAnsi="Arial" w:cs="Arial"/>
            <w:sz w:val="22"/>
            <w:szCs w:val="22"/>
          </w:rPr>
          <w:delText>Using the same type of analysis, we</w:delText>
        </w:r>
      </w:del>
      <w:ins w:id="82" w:author="Holly Celina Mcqueary" w:date="2019-09-20T13:11:00Z">
        <w:r w:rsidR="00B366D7">
          <w:rPr>
            <w:rFonts w:ascii="Arial" w:eastAsia="Times New Roman" w:hAnsi="Arial" w:cs="Arial"/>
            <w:sz w:val="22"/>
            <w:szCs w:val="22"/>
          </w:rPr>
          <w:t>We</w:t>
        </w:r>
      </w:ins>
      <w:r>
        <w:rPr>
          <w:rFonts w:ascii="Arial" w:eastAsia="Times New Roman" w:hAnsi="Arial" w:cs="Arial"/>
          <w:sz w:val="22"/>
          <w:szCs w:val="22"/>
        </w:rPr>
        <w:t xml:space="preserve"> </w:t>
      </w:r>
      <w:ins w:id="83" w:author="Holly Celina Mcqueary" w:date="2019-09-20T14:35:00Z">
        <w:r w:rsidR="00AE4B5A">
          <w:rPr>
            <w:rFonts w:ascii="Arial" w:eastAsia="Times New Roman" w:hAnsi="Arial" w:cs="Arial"/>
            <w:sz w:val="22"/>
            <w:szCs w:val="22"/>
          </w:rPr>
          <w:t>analyzed</w:t>
        </w:r>
      </w:ins>
      <w:del w:id="84" w:author="Holly Celina Mcqueary" w:date="2019-09-20T14:35:00Z">
        <w:r w:rsidDel="00AE4B5A">
          <w:rPr>
            <w:rFonts w:ascii="Arial" w:eastAsia="Times New Roman" w:hAnsi="Arial" w:cs="Arial"/>
            <w:sz w:val="22"/>
            <w:szCs w:val="22"/>
          </w:rPr>
          <w:delText>found</w:delText>
        </w:r>
      </w:del>
      <w:r>
        <w:rPr>
          <w:rFonts w:ascii="Arial" w:eastAsia="Times New Roman" w:hAnsi="Arial" w:cs="Arial"/>
          <w:sz w:val="22"/>
          <w:szCs w:val="22"/>
        </w:rPr>
        <w:t xml:space="preserve"> </w:t>
      </w:r>
      <w:del w:id="85" w:author="Holly Celina Mcqueary" w:date="2019-09-20T14:35:00Z">
        <w:r w:rsidDel="00AE4B5A">
          <w:rPr>
            <w:rFonts w:ascii="Arial" w:eastAsia="Times New Roman" w:hAnsi="Arial" w:cs="Arial"/>
            <w:sz w:val="22"/>
            <w:szCs w:val="22"/>
          </w:rPr>
          <w:delText xml:space="preserve">significantly differentially expressed </w:delText>
        </w:r>
      </w:del>
      <w:r>
        <w:rPr>
          <w:rFonts w:ascii="Arial" w:eastAsia="Times New Roman" w:hAnsi="Arial" w:cs="Arial"/>
          <w:sz w:val="22"/>
          <w:szCs w:val="22"/>
        </w:rPr>
        <w:t>genes in the environmental stress response</w:t>
      </w:r>
      <w:ins w:id="86" w:author="Holly Celina Mcqueary" w:date="2019-09-20T14:39:00Z">
        <w:r w:rsidR="00AE4B5A">
          <w:rPr>
            <w:rFonts w:ascii="Arial" w:eastAsia="Times New Roman" w:hAnsi="Arial" w:cs="Arial"/>
            <w:sz w:val="22"/>
            <w:szCs w:val="22"/>
          </w:rPr>
          <w:t xml:space="preserve"> (ESR)</w:t>
        </w:r>
      </w:ins>
      <w:r>
        <w:rPr>
          <w:rFonts w:ascii="Arial" w:eastAsia="Times New Roman" w:hAnsi="Arial" w:cs="Arial"/>
          <w:sz w:val="22"/>
          <w:szCs w:val="22"/>
        </w:rPr>
        <w:t xml:space="preserve"> </w:t>
      </w:r>
      <w:del w:id="87" w:author="Holly Celina Mcqueary" w:date="2019-09-20T13:15:00Z">
        <w:r w:rsidDel="00B366D7">
          <w:rPr>
            <w:rFonts w:ascii="Arial" w:eastAsia="Times New Roman" w:hAnsi="Arial" w:cs="Arial"/>
            <w:sz w:val="22"/>
            <w:szCs w:val="22"/>
          </w:rPr>
          <w:delText xml:space="preserve">dataset from Gasch et al 2000 </w:delText>
        </w:r>
      </w:del>
      <w:del w:id="88" w:author="Holly Celina Mcqueary" w:date="2019-09-20T14:39:00Z">
        <w:r w:rsidDel="00AE4B5A">
          <w:rPr>
            <w:rFonts w:ascii="Arial" w:eastAsia="Times New Roman" w:hAnsi="Arial" w:cs="Arial"/>
            <w:sz w:val="22"/>
            <w:szCs w:val="22"/>
          </w:rPr>
          <w:fldChar w:fldCharType="begin"/>
        </w:r>
        <w:r w:rsidDel="00AE4B5A">
          <w:rPr>
            <w:rFonts w:ascii="Arial" w:eastAsia="Times New Roman" w:hAnsi="Arial" w:cs="Arial"/>
            <w:sz w:val="22"/>
            <w:szCs w:val="22"/>
          </w:rPr>
          <w:delInstrText xml:space="preserve"> ADDIN EN.CITE &lt;EndNote&gt;&lt;Cite&gt;&lt;Author&gt;Gasch&lt;/Author&gt;&lt;Year&gt;2000&lt;/Year&gt;&lt;RecNum&gt;529&lt;/RecNum&gt;&lt;DisplayText&gt;(&lt;style face="smallcaps"&gt;Gasch&lt;/style&gt;&lt;style face="italic"&gt; et al.&lt;/style&gt; 2000)&lt;/DisplayText&gt;&lt;record&gt;&lt;rec-number&gt;529&lt;/rec-number&gt;&lt;foreign-keys&gt;&lt;key app="EN" db-id="patepv5dd5d00ue2wzp5ex0sta0r0a5r5t2t" timestamp="1559675423" guid="3509dccb-3c1b-4cb9-ba8c-aa305a8b9c36"&gt;529&lt;/key&gt;&lt;key app="ENWeb" db-id=""&gt;0&lt;/key&gt;&lt;/foreign-keys&gt;&lt;ref-type name="Journal Article"&gt;17&lt;/ref-type&gt;&lt;contributors&gt;&lt;authors&gt;&lt;author&gt;Gasch, Audrey P&lt;/author&gt;&lt;author&gt;Spellman, Paul T&lt;/author&gt;&lt;author&gt;Kao, Camilla M&lt;/author&gt;&lt;author&gt;Carmel-Harel, Orna&lt;/author&gt;&lt;author&gt;Eisen, Michael B&lt;/author&gt;&lt;author&gt;Storz, Gisela&lt;/author&gt;&lt;author&gt;Botstein, David&lt;/author&gt;&lt;author&gt;Brown, Patrick O&lt;/author&gt;&lt;/authors&gt;&lt;/contributors&gt;&lt;titles&gt;&lt;title&gt;Genomic expression programs in the response of yeast cells to environmental changes&lt;/title&gt;&lt;secondary-title&gt;Molecular biology of the cell&lt;/secondary-title&gt;&lt;/titles&gt;&lt;periodical&gt;&lt;full-title&gt;Molecular biology of the cell&lt;/full-title&gt;&lt;/periodical&gt;&lt;pages&gt;4241-4257&lt;/pages&gt;&lt;volume&gt;11&lt;/volume&gt;&lt;number&gt;12&lt;/number&gt;&lt;dates&gt;&lt;year&gt;2000&lt;/year&gt;&lt;/dates&gt;&lt;isbn&gt;1059-1524&lt;/isbn&gt;&lt;urls&gt;&lt;/urls&gt;&lt;/record&gt;&lt;/Cite&gt;&lt;/EndNote&gt;</w:delInstrText>
        </w:r>
        <w:r w:rsidDel="00AE4B5A">
          <w:rPr>
            <w:rFonts w:ascii="Arial" w:eastAsia="Times New Roman" w:hAnsi="Arial" w:cs="Arial"/>
            <w:sz w:val="22"/>
            <w:szCs w:val="22"/>
          </w:rPr>
          <w:fldChar w:fldCharType="separate"/>
        </w:r>
        <w:r w:rsidDel="00AE4B5A">
          <w:rPr>
            <w:rFonts w:ascii="Arial" w:eastAsia="Times New Roman" w:hAnsi="Arial" w:cs="Arial"/>
            <w:noProof/>
            <w:sz w:val="22"/>
            <w:szCs w:val="22"/>
          </w:rPr>
          <w:delText>(</w:delText>
        </w:r>
        <w:r w:rsidRPr="00FE3668" w:rsidDel="00AE4B5A">
          <w:rPr>
            <w:rFonts w:ascii="Arial" w:eastAsia="Times New Roman" w:hAnsi="Arial" w:cs="Arial"/>
            <w:smallCaps/>
            <w:noProof/>
            <w:sz w:val="22"/>
            <w:szCs w:val="22"/>
          </w:rPr>
          <w:delText>Gasch</w:delText>
        </w:r>
        <w:r w:rsidRPr="00FE3668" w:rsidDel="00AE4B5A">
          <w:rPr>
            <w:rFonts w:ascii="Arial" w:eastAsia="Times New Roman" w:hAnsi="Arial" w:cs="Arial"/>
            <w:i/>
            <w:noProof/>
            <w:sz w:val="22"/>
            <w:szCs w:val="22"/>
          </w:rPr>
          <w:delText xml:space="preserve"> et al.</w:delText>
        </w:r>
        <w:r w:rsidDel="00AE4B5A">
          <w:rPr>
            <w:rFonts w:ascii="Arial" w:eastAsia="Times New Roman" w:hAnsi="Arial" w:cs="Arial"/>
            <w:noProof/>
            <w:sz w:val="22"/>
            <w:szCs w:val="22"/>
          </w:rPr>
          <w:delText xml:space="preserve"> 2000)</w:delText>
        </w:r>
        <w:r w:rsidDel="00AE4B5A">
          <w:rPr>
            <w:rFonts w:ascii="Arial" w:eastAsia="Times New Roman" w:hAnsi="Arial" w:cs="Arial"/>
            <w:sz w:val="22"/>
            <w:szCs w:val="22"/>
          </w:rPr>
          <w:fldChar w:fldCharType="end"/>
        </w:r>
        <w:r w:rsidDel="00AE4B5A">
          <w:rPr>
            <w:rFonts w:ascii="Arial" w:eastAsia="Times New Roman" w:hAnsi="Arial" w:cs="Arial"/>
            <w:sz w:val="22"/>
            <w:szCs w:val="22"/>
          </w:rPr>
          <w:delText xml:space="preserve"> </w:delText>
        </w:r>
      </w:del>
      <w:r>
        <w:rPr>
          <w:rFonts w:ascii="Arial" w:eastAsia="Times New Roman" w:hAnsi="Arial" w:cs="Arial"/>
          <w:sz w:val="22"/>
          <w:szCs w:val="22"/>
        </w:rPr>
        <w:t>and dosage sensitive genes</w:t>
      </w:r>
      <w:ins w:id="89" w:author="Holly Celina Mcqueary" w:date="2019-09-20T14:39:00Z">
        <w:r w:rsidR="00AE4B5A">
          <w:rPr>
            <w:rFonts w:ascii="Arial" w:eastAsia="Times New Roman" w:hAnsi="Arial" w:cs="Arial"/>
            <w:sz w:val="22"/>
            <w:szCs w:val="22"/>
          </w:rPr>
          <w:t xml:space="preserve"> (DS)</w:t>
        </w:r>
      </w:ins>
      <w:ins w:id="90" w:author="Holly Celina Mcqueary" w:date="2019-09-20T14:44:00Z">
        <w:r w:rsidR="007E0E3C">
          <w:rPr>
            <w:rFonts w:ascii="Arial" w:eastAsia="Times New Roman" w:hAnsi="Arial" w:cs="Arial"/>
            <w:sz w:val="22"/>
            <w:szCs w:val="22"/>
          </w:rPr>
          <w:t xml:space="preserve"> </w:t>
        </w:r>
      </w:ins>
      <w:r w:rsidR="00AE4B5A">
        <w:rPr>
          <w:rFonts w:ascii="Arial" w:eastAsia="Times New Roman" w:hAnsi="Arial" w:cs="Arial"/>
          <w:sz w:val="22"/>
          <w:szCs w:val="22"/>
        </w:rPr>
        <w:fldChar w:fldCharType="begin">
          <w:fldData xml:space="preserve">PEVuZE5vdGU+PENpdGU+PEF1dGhvcj5HYXNjaDwvQXV0aG9yPjxZZWFyPjIwMDA8L1llYXI+PFJl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</w:fldData>
        </w:fldChar>
      </w:r>
      <w:r w:rsidR="00AE4B5A">
        <w:rPr>
          <w:rFonts w:ascii="Arial" w:eastAsia="Times New Roman" w:hAnsi="Arial" w:cs="Arial"/>
          <w:sz w:val="22"/>
          <w:szCs w:val="22"/>
        </w:rPr>
        <w:instrText xml:space="preserve"> ADDIN EN.CITE </w:instrText>
      </w:r>
      <w:r w:rsidR="00AE4B5A">
        <w:rPr>
          <w:rFonts w:ascii="Arial" w:eastAsia="Times New Roman" w:hAnsi="Arial" w:cs="Arial"/>
          <w:sz w:val="22"/>
          <w:szCs w:val="22"/>
        </w:rPr>
        <w:fldChar w:fldCharType="begin">
          <w:fldData xml:space="preserve">PEVuZE5vdGU+PENpdGU+PEF1dGhvcj5HYXNjaDwvQXV0aG9yPjxZZWFyPjIwMDA8L1llYXI+PFJl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</w:fldData>
        </w:fldChar>
      </w:r>
      <w:r w:rsidR="00AE4B5A">
        <w:rPr>
          <w:rFonts w:ascii="Arial" w:eastAsia="Times New Roman" w:hAnsi="Arial" w:cs="Arial"/>
          <w:sz w:val="22"/>
          <w:szCs w:val="22"/>
        </w:rPr>
        <w:instrText xml:space="preserve"> ADDIN EN.CITE.DATA </w:instrText>
      </w:r>
      <w:r w:rsidR="00AE4B5A">
        <w:rPr>
          <w:rFonts w:ascii="Arial" w:eastAsia="Times New Roman" w:hAnsi="Arial" w:cs="Arial"/>
          <w:sz w:val="22"/>
          <w:szCs w:val="22"/>
        </w:rPr>
      </w:r>
      <w:r w:rsidR="00AE4B5A">
        <w:rPr>
          <w:rFonts w:ascii="Arial" w:eastAsia="Times New Roman" w:hAnsi="Arial" w:cs="Arial"/>
          <w:sz w:val="22"/>
          <w:szCs w:val="22"/>
        </w:rPr>
        <w:fldChar w:fldCharType="end"/>
      </w:r>
      <w:r w:rsidR="00AE4B5A">
        <w:rPr>
          <w:rFonts w:ascii="Arial" w:eastAsia="Times New Roman" w:hAnsi="Arial" w:cs="Arial"/>
          <w:sz w:val="22"/>
          <w:szCs w:val="22"/>
        </w:rPr>
        <w:fldChar w:fldCharType="separate"/>
      </w:r>
      <w:r w:rsidR="00AE4B5A">
        <w:rPr>
          <w:rFonts w:ascii="Arial" w:eastAsia="Times New Roman" w:hAnsi="Arial" w:cs="Arial"/>
          <w:noProof/>
          <w:sz w:val="22"/>
          <w:szCs w:val="22"/>
        </w:rPr>
        <w:t>(</w:t>
      </w:r>
      <w:r w:rsidR="00AE4B5A" w:rsidRPr="00AE4B5A">
        <w:rPr>
          <w:rFonts w:ascii="Arial" w:eastAsia="Times New Roman" w:hAnsi="Arial" w:cs="Arial"/>
          <w:smallCaps/>
          <w:noProof/>
          <w:sz w:val="22"/>
          <w:szCs w:val="22"/>
        </w:rPr>
        <w:t>Gasch</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2000; </w:t>
      </w:r>
      <w:r w:rsidR="00AE4B5A" w:rsidRPr="00AE4B5A">
        <w:rPr>
          <w:rFonts w:ascii="Arial" w:eastAsia="Times New Roman" w:hAnsi="Arial" w:cs="Arial"/>
          <w:smallCaps/>
          <w:noProof/>
          <w:sz w:val="22"/>
          <w:szCs w:val="22"/>
        </w:rPr>
        <w:t>Makanae</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2013)</w:t>
      </w:r>
      <w:r w:rsidR="00AE4B5A">
        <w:rPr>
          <w:rFonts w:ascii="Arial" w:eastAsia="Times New Roman" w:hAnsi="Arial" w:cs="Arial"/>
          <w:sz w:val="22"/>
          <w:szCs w:val="22"/>
        </w:rPr>
        <w:fldChar w:fldCharType="end"/>
      </w:r>
      <w:del w:id="91" w:author="Holly Celina Mcqueary" w:date="2019-09-20T14:40:00Z">
        <w:r w:rsidDel="00AE4B5A">
          <w:rPr>
            <w:rFonts w:ascii="Arial" w:eastAsia="Times New Roman" w:hAnsi="Arial" w:cs="Arial"/>
            <w:sz w:val="22"/>
            <w:szCs w:val="22"/>
          </w:rPr>
          <w:delText xml:space="preserve"> </w:delText>
        </w:r>
      </w:del>
      <w:del w:id="92" w:author="Holly Celina Mcqueary" w:date="2019-09-20T13:15:00Z">
        <w:r w:rsidDel="00B366D7">
          <w:rPr>
            <w:rFonts w:ascii="Arial" w:eastAsia="Times New Roman" w:hAnsi="Arial" w:cs="Arial"/>
            <w:sz w:val="22"/>
            <w:szCs w:val="22"/>
          </w:rPr>
          <w:delText xml:space="preserve">from Makanae 2013 </w:delText>
        </w:r>
      </w:del>
      <w:del w:id="93" w:author="Holly Celina Mcqueary" w:date="2019-09-20T14:40:00Z">
        <w:r w:rsidDel="00AE4B5A">
          <w:rPr>
            <w:rFonts w:ascii="Arial" w:eastAsia="Times New Roman" w:hAnsi="Arial" w:cs="Arial"/>
            <w:sz w:val="22"/>
            <w:szCs w:val="22"/>
          </w:rPr>
          <w:fldChar w:fldCharType="begin"/>
        </w:r>
        <w:r w:rsidR="00AE4B5A" w:rsidDel="00AE4B5A">
          <w:rPr>
            <w:rFonts w:ascii="Arial" w:eastAsia="Times New Roman" w:hAnsi="Arial" w:cs="Arial"/>
            <w:sz w:val="22"/>
            <w:szCs w:val="22"/>
          </w:rPr>
          <w:delInstrText xml:space="preserve"> ADDIN EN.CITE &lt;EndNote&gt;&lt;Cite&gt;&lt;Author&gt;Makanae&lt;/Author&gt;&lt;Year&gt;2013&lt;/Year&gt;&lt;RecNum&gt;166&lt;/RecNum&gt;&lt;DisplayText&gt;(&lt;style face="smallcaps"&gt;Makanae&lt;/style&gt;&lt;style face="italic"&gt; et al.&lt;/style&gt; 2013)&lt;/DisplayText&gt;&lt;record&gt;&lt;rec-number&gt;166&lt;/rec-number&gt;&lt;foreign-keys&gt;&lt;key app="EN" db-id="patepv5dd5d00ue2wzp5ex0sta0r0a5r5t2t" timestamp="1559675148" guid="20060117-3920-4fab-9f80-c9cc7e3c9710"&gt;166&lt;/key&gt;&lt;key app="ENWeb" db-id=""&gt;0&lt;/key&gt;&lt;/foreign-keys&gt;&lt;ref-type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delInstrText>
        </w:r>
        <w:r w:rsidDel="00AE4B5A">
          <w:rPr>
            <w:rFonts w:ascii="Arial" w:eastAsia="Times New Roman" w:hAnsi="Arial" w:cs="Arial"/>
            <w:sz w:val="22"/>
            <w:szCs w:val="22"/>
          </w:rPr>
          <w:fldChar w:fldCharType="separate"/>
        </w:r>
        <w:r w:rsidR="00AE4B5A" w:rsidDel="00AE4B5A">
          <w:rPr>
            <w:rFonts w:ascii="Arial" w:eastAsia="Times New Roman" w:hAnsi="Arial" w:cs="Arial"/>
            <w:noProof/>
            <w:sz w:val="22"/>
            <w:szCs w:val="22"/>
          </w:rPr>
          <w:delText>(</w:delText>
        </w:r>
        <w:r w:rsidR="00AE4B5A" w:rsidRPr="00AE4B5A" w:rsidDel="00AE4B5A">
          <w:rPr>
            <w:rFonts w:ascii="Arial" w:eastAsia="Times New Roman" w:hAnsi="Arial" w:cs="Arial"/>
            <w:smallCaps/>
            <w:noProof/>
            <w:sz w:val="22"/>
            <w:szCs w:val="22"/>
          </w:rPr>
          <w:delText>Makanae</w:delText>
        </w:r>
        <w:r w:rsidR="00AE4B5A" w:rsidRPr="00AE4B5A" w:rsidDel="00AE4B5A">
          <w:rPr>
            <w:rFonts w:ascii="Arial" w:eastAsia="Times New Roman" w:hAnsi="Arial" w:cs="Arial"/>
            <w:i/>
            <w:noProof/>
            <w:sz w:val="22"/>
            <w:szCs w:val="22"/>
          </w:rPr>
          <w:delText xml:space="preserve"> et al.</w:delText>
        </w:r>
        <w:r w:rsidR="00AE4B5A" w:rsidDel="00AE4B5A">
          <w:rPr>
            <w:rFonts w:ascii="Arial" w:eastAsia="Times New Roman" w:hAnsi="Arial" w:cs="Arial"/>
            <w:noProof/>
            <w:sz w:val="22"/>
            <w:szCs w:val="22"/>
          </w:rPr>
          <w:delText xml:space="preserve"> 2013)</w:delText>
        </w:r>
        <w:r w:rsidDel="00AE4B5A">
          <w:rPr>
            <w:rFonts w:ascii="Arial" w:eastAsia="Times New Roman" w:hAnsi="Arial" w:cs="Arial"/>
            <w:sz w:val="22"/>
            <w:szCs w:val="22"/>
          </w:rPr>
          <w:fldChar w:fldCharType="end"/>
        </w:r>
      </w:del>
      <w:r>
        <w:rPr>
          <w:rFonts w:ascii="Arial" w:eastAsia="Times New Roman" w:hAnsi="Arial" w:cs="Arial"/>
          <w:sz w:val="22"/>
          <w:szCs w:val="22"/>
        </w:rPr>
        <w:t>.</w:t>
      </w:r>
      <w:ins w:id="94" w:author="Holly Celina Mcqueary" w:date="2019-09-20T14:36:00Z">
        <w:r w:rsidR="00AE4B5A">
          <w:rPr>
            <w:rFonts w:ascii="Arial" w:eastAsia="Times New Roman" w:hAnsi="Arial" w:cs="Arial"/>
            <w:sz w:val="22"/>
            <w:szCs w:val="22"/>
          </w:rPr>
          <w:t xml:space="preserve"> We also analyzed </w:t>
        </w:r>
      </w:ins>
      <w:del w:id="95" w:author="Holly Celina Mcqueary" w:date="2019-09-20T14:36:00Z">
        <w:r w:rsidDel="00AE4B5A">
          <w:rPr>
            <w:rFonts w:ascii="Arial" w:eastAsia="Times New Roman" w:hAnsi="Arial" w:cs="Arial"/>
            <w:sz w:val="22"/>
            <w:szCs w:val="22"/>
          </w:rPr>
          <w:delText xml:space="preserve"> </w:delText>
        </w:r>
      </w:del>
      <w:ins w:id="96" w:author="Holly Celina Mcqueary" w:date="2019-09-20T14:36:00Z">
        <w:r w:rsidR="00AE4B5A">
          <w:rPr>
            <w:rFonts w:ascii="Arial" w:eastAsia="Times New Roman" w:hAnsi="Arial" w:cs="Arial"/>
            <w:sz w:val="22"/>
            <w:szCs w:val="22"/>
          </w:rPr>
          <w:t>a</w:t>
        </w:r>
      </w:ins>
      <w:del w:id="97" w:author="Holly Celina Mcqueary" w:date="2019-09-20T14:36:00Z">
        <w:r w:rsidDel="00AE4B5A">
          <w:rPr>
            <w:rFonts w:ascii="Arial" w:eastAsia="Times New Roman" w:hAnsi="Arial" w:cs="Arial"/>
            <w:sz w:val="22"/>
            <w:szCs w:val="22"/>
          </w:rPr>
          <w:delText>A</w:delText>
        </w:r>
      </w:del>
      <w:r>
        <w:rPr>
          <w:rFonts w:ascii="Arial" w:eastAsia="Times New Roman" w:hAnsi="Arial" w:cs="Arial"/>
          <w:sz w:val="22"/>
          <w:szCs w:val="22"/>
        </w:rPr>
        <w:t>neuploid stress response gene</w:t>
      </w:r>
      <w:ins w:id="98" w:author="Holly Celina Mcqueary" w:date="2019-09-20T14:36:00Z">
        <w:r w:rsidR="00AE4B5A">
          <w:rPr>
            <w:rFonts w:ascii="Arial" w:eastAsia="Times New Roman" w:hAnsi="Arial" w:cs="Arial"/>
            <w:sz w:val="22"/>
            <w:szCs w:val="22"/>
          </w:rPr>
          <w:t xml:space="preserve">s from Torres et al 2007. These were genes </w:t>
        </w:r>
      </w:ins>
      <w:del w:id="99" w:author="Holly Celina Mcqueary" w:date="2019-09-20T14:36:00Z">
        <w:r w:rsidDel="00AE4B5A">
          <w:rPr>
            <w:rFonts w:ascii="Arial" w:eastAsia="Times New Roman" w:hAnsi="Arial" w:cs="Arial"/>
            <w:sz w:val="22"/>
            <w:szCs w:val="22"/>
          </w:rPr>
          <w:delText>s</w:delText>
        </w:r>
      </w:del>
      <w:del w:id="100" w:author="Holly Celina Mcqueary" w:date="2019-09-20T14:35:00Z">
        <w:r w:rsidDel="00AE4B5A">
          <w:rPr>
            <w:rFonts w:ascii="Arial" w:eastAsia="Times New Roman" w:hAnsi="Arial" w:cs="Arial"/>
            <w:sz w:val="22"/>
            <w:szCs w:val="22"/>
          </w:rPr>
          <w:delText>:</w:delText>
        </w:r>
      </w:del>
      <w:del w:id="101" w:author="Holly Celina Mcqueary" w:date="2019-09-20T14:36:00Z">
        <w:r w:rsidDel="00AE4B5A">
          <w:rPr>
            <w:rFonts w:ascii="Arial" w:eastAsia="Times New Roman" w:hAnsi="Arial" w:cs="Arial"/>
            <w:sz w:val="22"/>
            <w:szCs w:val="22"/>
          </w:rPr>
          <w:delText xml:space="preserve"> genes in </w:delText>
        </w:r>
      </w:del>
      <w:del w:id="102" w:author="Holly Celina Mcqueary" w:date="2019-09-20T14:35:00Z">
        <w:r w:rsidDel="00AE4B5A">
          <w:rPr>
            <w:rFonts w:ascii="Arial" w:eastAsia="Times New Roman" w:hAnsi="Arial" w:cs="Arial"/>
            <w:sz w:val="22"/>
            <w:szCs w:val="22"/>
          </w:rPr>
          <w:delText xml:space="preserve">ASR from Torres et al 2007 </w:delText>
        </w:r>
      </w:del>
      <w:r>
        <w:rPr>
          <w:rFonts w:ascii="Arial" w:eastAsia="Times New Roman" w:hAnsi="Arial" w:cs="Arial"/>
          <w:sz w:val="22"/>
          <w:szCs w:val="22"/>
        </w:rPr>
        <w:t>that</w:t>
      </w:r>
      <w:del w:id="103" w:author="Holly Celina Mcqueary" w:date="2019-09-20T14:35:00Z">
        <w:r w:rsidDel="00AE4B5A">
          <w:rPr>
            <w:rFonts w:ascii="Arial" w:eastAsia="Times New Roman" w:hAnsi="Arial" w:cs="Arial"/>
            <w:sz w:val="22"/>
            <w:szCs w:val="22"/>
          </w:rPr>
          <w:delText xml:space="preserve"> a</w:delText>
        </w:r>
      </w:del>
      <w:ins w:id="104" w:author="Holly Celina Mcqueary" w:date="2019-09-20T14:35:00Z">
        <w:r w:rsidR="00AE4B5A">
          <w:rPr>
            <w:rFonts w:ascii="Arial" w:eastAsia="Times New Roman" w:hAnsi="Arial" w:cs="Arial"/>
            <w:sz w:val="22"/>
            <w:szCs w:val="22"/>
          </w:rPr>
          <w:t xml:space="preserve"> were</w:t>
        </w:r>
      </w:ins>
      <w:del w:id="105" w:author="Holly Celina Mcqueary" w:date="2019-09-20T14:35:00Z">
        <w:r w:rsidDel="00AE4B5A">
          <w:rPr>
            <w:rFonts w:ascii="Arial" w:eastAsia="Times New Roman" w:hAnsi="Arial" w:cs="Arial"/>
            <w:sz w:val="22"/>
            <w:szCs w:val="22"/>
          </w:rPr>
          <w:delText>re</w:delText>
        </w:r>
      </w:del>
      <w:r>
        <w:rPr>
          <w:rFonts w:ascii="Arial" w:eastAsia="Times New Roman" w:hAnsi="Arial" w:cs="Arial"/>
          <w:sz w:val="22"/>
          <w:szCs w:val="22"/>
        </w:rPr>
        <w:t xml:space="preserve"> significantly</w:t>
      </w:r>
      <w:ins w:id="106" w:author="Holly Celina Mcqueary" w:date="2019-09-20T14:35:00Z">
        <w:r w:rsidR="00AE4B5A">
          <w:rPr>
            <w:rFonts w:ascii="Arial" w:eastAsia="Times New Roman" w:hAnsi="Arial" w:cs="Arial"/>
            <w:sz w:val="22"/>
            <w:szCs w:val="22"/>
          </w:rPr>
          <w:t xml:space="preserve"> differentially </w:t>
        </w:r>
      </w:ins>
      <w:ins w:id="107" w:author="Holly Celina Mcqueary" w:date="2019-09-20T14:36:00Z">
        <w:r w:rsidR="00AE4B5A">
          <w:rPr>
            <w:rFonts w:ascii="Arial" w:eastAsia="Times New Roman" w:hAnsi="Arial" w:cs="Arial"/>
            <w:sz w:val="22"/>
            <w:szCs w:val="22"/>
          </w:rPr>
          <w:t>expressed (DE)</w:t>
        </w:r>
      </w:ins>
      <w:del w:id="108" w:author="Holly Celina Mcqueary" w:date="2019-09-20T14:35:00Z">
        <w:r w:rsidDel="00AE4B5A">
          <w:rPr>
            <w:rFonts w:ascii="Arial" w:eastAsia="Times New Roman" w:hAnsi="Arial" w:cs="Arial"/>
            <w:sz w:val="22"/>
            <w:szCs w:val="22"/>
          </w:rPr>
          <w:delText xml:space="preserve"> DE</w:delText>
        </w:r>
      </w:del>
      <w:r>
        <w:rPr>
          <w:rFonts w:ascii="Arial" w:eastAsia="Times New Roman" w:hAnsi="Arial" w:cs="Arial"/>
          <w:sz w:val="22"/>
          <w:szCs w:val="22"/>
        </w:rPr>
        <w:t xml:space="preserve"> in </w:t>
      </w:r>
      <w:ins w:id="109" w:author="Holly Celina Mcqueary" w:date="2019-09-20T14:36:00Z">
        <w:r w:rsidR="00AE4B5A">
          <w:rPr>
            <w:rFonts w:ascii="Arial" w:eastAsia="Times New Roman" w:hAnsi="Arial" w:cs="Arial"/>
            <w:sz w:val="22"/>
            <w:szCs w:val="22"/>
          </w:rPr>
          <w:t xml:space="preserve">the </w:t>
        </w:r>
      </w:ins>
      <w:r>
        <w:rPr>
          <w:rFonts w:ascii="Arial" w:eastAsia="Times New Roman" w:hAnsi="Arial" w:cs="Arial"/>
          <w:sz w:val="22"/>
          <w:szCs w:val="22"/>
        </w:rPr>
        <w:t>aneuploid lines but not sig</w:t>
      </w:r>
      <w:ins w:id="110" w:author="Holly Celina Mcqueary" w:date="2019-09-20T14:36:00Z">
        <w:r w:rsidR="00AE4B5A">
          <w:rPr>
            <w:rFonts w:ascii="Arial" w:eastAsia="Times New Roman" w:hAnsi="Arial" w:cs="Arial"/>
            <w:sz w:val="22"/>
            <w:szCs w:val="22"/>
          </w:rPr>
          <w:t xml:space="preserve"> differentially expressed</w:t>
        </w:r>
      </w:ins>
      <w:del w:id="111" w:author="Holly Celina Mcqueary" w:date="2019-09-20T14:36:00Z">
        <w:r w:rsidDel="00AE4B5A">
          <w:rPr>
            <w:rFonts w:ascii="Arial" w:eastAsia="Times New Roman" w:hAnsi="Arial" w:cs="Arial"/>
            <w:sz w:val="22"/>
            <w:szCs w:val="22"/>
          </w:rPr>
          <w:delText xml:space="preserve"> DE</w:delText>
        </w:r>
      </w:del>
      <w:r>
        <w:rPr>
          <w:rFonts w:ascii="Arial" w:eastAsia="Times New Roman" w:hAnsi="Arial" w:cs="Arial"/>
          <w:sz w:val="22"/>
          <w:szCs w:val="22"/>
        </w:rPr>
        <w:t xml:space="preserve"> in euploids</w:t>
      </w:r>
      <w:ins w:id="112" w:author="Holly Celina Mcqueary" w:date="2019-09-20T14:37:00Z">
        <w:r w:rsidR="00AE4B5A">
          <w:rPr>
            <w:rFonts w:ascii="Arial" w:eastAsia="Times New Roman" w:hAnsi="Arial" w:cs="Arial"/>
            <w:sz w:val="22"/>
            <w:szCs w:val="22"/>
          </w:rPr>
          <w:t xml:space="preserve"> </w:t>
        </w:r>
      </w:ins>
      <w:r w:rsidR="00AE4B5A">
        <w:rPr>
          <w:rFonts w:ascii="Arial" w:eastAsia="Times New Roman" w:hAnsi="Arial" w:cs="Arial"/>
          <w:sz w:val="22"/>
          <w:szCs w:val="22"/>
        </w:rPr>
        <w:fldChar w:fldCharType="begin"/>
      </w:r>
      <w:r w:rsidR="00AE4B5A">
        <w:rPr>
          <w:rFonts w:ascii="Arial" w:eastAsia="Times New Roman"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timestamp="1559675215" guid="e4fa2493-4234-40f8-8010-74867867e5f4"&gt;327&lt;/key&gt;&lt;key app="ENWeb" db-id=""&gt;0&lt;/key&gt;&lt;/foreign-keys&gt;&lt;ref-type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sidR="00AE4B5A">
        <w:rPr>
          <w:rFonts w:ascii="Arial" w:eastAsia="Times New Roman" w:hAnsi="Arial" w:cs="Arial"/>
          <w:sz w:val="22"/>
          <w:szCs w:val="22"/>
        </w:rPr>
        <w:fldChar w:fldCharType="separate"/>
      </w:r>
      <w:r w:rsidR="00AE4B5A">
        <w:rPr>
          <w:rFonts w:ascii="Arial" w:eastAsia="Times New Roman" w:hAnsi="Arial" w:cs="Arial"/>
          <w:noProof/>
          <w:sz w:val="22"/>
          <w:szCs w:val="22"/>
        </w:rPr>
        <w:t>(</w:t>
      </w:r>
      <w:r w:rsidR="00AE4B5A" w:rsidRPr="00AE4B5A">
        <w:rPr>
          <w:rFonts w:ascii="Arial" w:eastAsia="Times New Roman" w:hAnsi="Arial" w:cs="Arial"/>
          <w:smallCaps/>
          <w:noProof/>
          <w:sz w:val="22"/>
          <w:szCs w:val="22"/>
        </w:rPr>
        <w:t>Torres</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2007)</w:t>
      </w:r>
      <w:r w:rsidR="00AE4B5A">
        <w:rPr>
          <w:rFonts w:ascii="Arial" w:eastAsia="Times New Roman" w:hAnsi="Arial" w:cs="Arial"/>
          <w:sz w:val="22"/>
          <w:szCs w:val="22"/>
        </w:rPr>
        <w:fldChar w:fldCharType="end"/>
      </w:r>
      <w:r>
        <w:rPr>
          <w:rFonts w:ascii="Arial" w:eastAsia="Times New Roman" w:hAnsi="Arial" w:cs="Arial"/>
          <w:sz w:val="22"/>
          <w:szCs w:val="22"/>
        </w:rPr>
        <w:t xml:space="preserve">. </w:t>
      </w:r>
      <w:del w:id="113" w:author="Holly Celina Mcqueary" w:date="2019-09-20T14:37:00Z">
        <w:r w:rsidDel="00AE4B5A">
          <w:rPr>
            <w:rFonts w:ascii="Arial" w:eastAsia="Times New Roman" w:hAnsi="Arial" w:cs="Arial"/>
            <w:sz w:val="22"/>
            <w:szCs w:val="22"/>
          </w:rPr>
          <w:delText>Method:</w:delText>
        </w:r>
      </w:del>
      <w:ins w:id="114" w:author="Holly Celina Mcqueary" w:date="2019-09-20T14:37:00Z">
        <w:r w:rsidR="00AE4B5A">
          <w:rPr>
            <w:rFonts w:ascii="Arial" w:eastAsia="Times New Roman" w:hAnsi="Arial" w:cs="Arial"/>
            <w:sz w:val="22"/>
            <w:szCs w:val="22"/>
          </w:rPr>
          <w:t>To identify significantly differenti</w:t>
        </w:r>
      </w:ins>
      <w:ins w:id="115" w:author="Holly Celina Mcqueary" w:date="2019-09-20T14:38:00Z">
        <w:r w:rsidR="00AE4B5A">
          <w:rPr>
            <w:rFonts w:ascii="Arial" w:eastAsia="Times New Roman" w:hAnsi="Arial" w:cs="Arial"/>
            <w:sz w:val="22"/>
            <w:szCs w:val="22"/>
          </w:rPr>
          <w:t>ally expressed genes from these categories, we</w:t>
        </w:r>
      </w:ins>
      <w:r>
        <w:rPr>
          <w:rFonts w:ascii="Arial" w:eastAsia="Times New Roman" w:hAnsi="Arial" w:cs="Arial"/>
          <w:sz w:val="22"/>
          <w:szCs w:val="22"/>
        </w:rPr>
        <w:t xml:space="preserve"> test</w:t>
      </w:r>
      <w:ins w:id="116" w:author="Holly Celina Mcqueary" w:date="2019-09-20T14:38:00Z">
        <w:r w:rsidR="00AE4B5A">
          <w:rPr>
            <w:rFonts w:ascii="Arial" w:eastAsia="Times New Roman" w:hAnsi="Arial" w:cs="Arial"/>
            <w:sz w:val="22"/>
            <w:szCs w:val="22"/>
          </w:rPr>
          <w:t>ed</w:t>
        </w:r>
      </w:ins>
      <w:r>
        <w:rPr>
          <w:rFonts w:ascii="Arial" w:eastAsia="Times New Roman" w:hAnsi="Arial" w:cs="Arial"/>
          <w:sz w:val="22"/>
          <w:szCs w:val="22"/>
        </w:rPr>
        <w:t xml:space="preserve"> </w:t>
      </w:r>
      <w:ins w:id="117" w:author="Holly Celina Mcqueary" w:date="2019-09-20T14:38:00Z">
        <w:r w:rsidR="00AE4B5A">
          <w:rPr>
            <w:rFonts w:ascii="Arial" w:eastAsia="Times New Roman" w:hAnsi="Arial" w:cs="Arial"/>
            <w:sz w:val="22"/>
            <w:szCs w:val="22"/>
          </w:rPr>
          <w:t xml:space="preserve">each gene’s expression </w:t>
        </w:r>
      </w:ins>
      <w:r>
        <w:rPr>
          <w:rFonts w:ascii="Arial" w:eastAsia="Times New Roman" w:hAnsi="Arial" w:cs="Arial"/>
          <w:sz w:val="22"/>
          <w:szCs w:val="22"/>
        </w:rPr>
        <w:t xml:space="preserve">against </w:t>
      </w:r>
      <w:ins w:id="118" w:author="Holly Celina Mcqueary" w:date="2019-09-20T14:41:00Z">
        <w:r w:rsidR="007E0E3C">
          <w:rPr>
            <w:rFonts w:ascii="Arial" w:eastAsia="Times New Roman" w:hAnsi="Arial" w:cs="Arial"/>
            <w:sz w:val="22"/>
            <w:szCs w:val="22"/>
          </w:rPr>
          <w:t xml:space="preserve">the </w:t>
        </w:r>
      </w:ins>
      <w:r>
        <w:rPr>
          <w:rFonts w:ascii="Arial" w:eastAsia="Times New Roman" w:hAnsi="Arial" w:cs="Arial"/>
          <w:sz w:val="22"/>
          <w:szCs w:val="22"/>
        </w:rPr>
        <w:t xml:space="preserve">expected </w:t>
      </w:r>
      <w:ins w:id="119" w:author="Holly Celina Mcqueary" w:date="2019-09-20T14:38:00Z">
        <w:r w:rsidR="00AE4B5A">
          <w:rPr>
            <w:rFonts w:ascii="Arial" w:eastAsia="Times New Roman" w:hAnsi="Arial" w:cs="Arial"/>
            <w:sz w:val="22"/>
            <w:szCs w:val="22"/>
          </w:rPr>
          <w:t>expression</w:t>
        </w:r>
      </w:ins>
      <w:del w:id="120" w:author="Holly Celina Mcqueary" w:date="2019-09-20T14:38:00Z">
        <w:r w:rsidDel="00AE4B5A">
          <w:rPr>
            <w:rFonts w:ascii="Arial" w:eastAsia="Times New Roman" w:hAnsi="Arial" w:cs="Arial"/>
            <w:sz w:val="22"/>
            <w:szCs w:val="22"/>
          </w:rPr>
          <w:delText>dose</w:delText>
        </w:r>
      </w:del>
      <w:r>
        <w:rPr>
          <w:rFonts w:ascii="Arial" w:eastAsia="Times New Roman" w:hAnsi="Arial" w:cs="Arial"/>
          <w:sz w:val="22"/>
          <w:szCs w:val="22"/>
        </w:rPr>
        <w:t xml:space="preserve"> for</w:t>
      </w:r>
      <w:ins w:id="121" w:author="Holly Celina Mcqueary" w:date="2019-09-20T14:38:00Z">
        <w:r w:rsidR="00AE4B5A">
          <w:rPr>
            <w:rFonts w:ascii="Arial" w:eastAsia="Times New Roman" w:hAnsi="Arial" w:cs="Arial"/>
            <w:sz w:val="22"/>
            <w:szCs w:val="22"/>
          </w:rPr>
          <w:t xml:space="preserve"> a</w:t>
        </w:r>
      </w:ins>
      <w:r>
        <w:rPr>
          <w:rFonts w:ascii="Arial" w:eastAsia="Times New Roman" w:hAnsi="Arial" w:cs="Arial"/>
          <w:sz w:val="22"/>
          <w:szCs w:val="22"/>
        </w:rPr>
        <w:t xml:space="preserve"> disomic </w:t>
      </w:r>
      <w:ins w:id="122" w:author="Holly Celina Mcqueary" w:date="2019-09-20T14:38:00Z">
        <w:r w:rsidR="00AE4B5A">
          <w:rPr>
            <w:rFonts w:ascii="Arial" w:eastAsia="Times New Roman" w:hAnsi="Arial" w:cs="Arial"/>
            <w:sz w:val="22"/>
            <w:szCs w:val="22"/>
          </w:rPr>
          <w:t xml:space="preserve">gene </w:t>
        </w:r>
      </w:ins>
      <w:r>
        <w:rPr>
          <w:rFonts w:ascii="Arial" w:eastAsia="Times New Roman" w:hAnsi="Arial" w:cs="Arial"/>
          <w:sz w:val="22"/>
          <w:szCs w:val="22"/>
        </w:rPr>
        <w:t>(</w:t>
      </w:r>
      <w:proofErr w:type="spellStart"/>
      <w:r>
        <w:rPr>
          <w:rFonts w:ascii="Arial" w:eastAsia="Times New Roman" w:hAnsi="Arial" w:cs="Arial"/>
          <w:sz w:val="22"/>
          <w:szCs w:val="22"/>
        </w:rPr>
        <w:t>lfc</w:t>
      </w:r>
      <w:proofErr w:type="spellEnd"/>
      <w:r>
        <w:rPr>
          <w:rFonts w:ascii="Arial" w:eastAsia="Times New Roman" w:hAnsi="Arial" w:cs="Arial"/>
          <w:sz w:val="22"/>
          <w:szCs w:val="22"/>
        </w:rPr>
        <w:t>=0), then determine</w:t>
      </w:r>
      <w:ins w:id="123" w:author="Holly Celina Mcqueary" w:date="2019-09-20T14:38:00Z">
        <w:r w:rsidR="00AE4B5A">
          <w:rPr>
            <w:rFonts w:ascii="Arial" w:eastAsia="Times New Roman" w:hAnsi="Arial" w:cs="Arial"/>
            <w:sz w:val="22"/>
            <w:szCs w:val="22"/>
          </w:rPr>
          <w:t>d</w:t>
        </w:r>
      </w:ins>
      <w:r>
        <w:rPr>
          <w:rFonts w:ascii="Arial" w:eastAsia="Times New Roman" w:hAnsi="Arial" w:cs="Arial"/>
          <w:sz w:val="22"/>
          <w:szCs w:val="22"/>
        </w:rPr>
        <w:t xml:space="preserve"> which genes are sig</w:t>
      </w:r>
      <w:ins w:id="124" w:author="Holly Celina Mcqueary" w:date="2019-09-20T14:38:00Z">
        <w:r w:rsidR="00AE4B5A">
          <w:rPr>
            <w:rFonts w:ascii="Arial" w:eastAsia="Times New Roman" w:hAnsi="Arial" w:cs="Arial"/>
            <w:sz w:val="22"/>
            <w:szCs w:val="22"/>
          </w:rPr>
          <w:t xml:space="preserve">nificantly </w:t>
        </w:r>
      </w:ins>
      <w:del w:id="125" w:author="Holly Celina Mcqueary" w:date="2019-09-20T14:38:00Z">
        <w:r w:rsidDel="00AE4B5A">
          <w:rPr>
            <w:rFonts w:ascii="Arial" w:eastAsia="Times New Roman" w:hAnsi="Arial" w:cs="Arial"/>
            <w:sz w:val="22"/>
            <w:szCs w:val="22"/>
          </w:rPr>
          <w:delText xml:space="preserve"> </w:delText>
        </w:r>
      </w:del>
      <w:r>
        <w:rPr>
          <w:rFonts w:ascii="Arial" w:eastAsia="Times New Roman" w:hAnsi="Arial" w:cs="Arial"/>
          <w:sz w:val="22"/>
          <w:szCs w:val="22"/>
        </w:rPr>
        <w:t>different</w:t>
      </w:r>
      <w:del w:id="126" w:author="Holly Celina Mcqueary" w:date="2019-09-20T14:38:00Z">
        <w:r w:rsidDel="00AE4B5A">
          <w:rPr>
            <w:rFonts w:ascii="Arial" w:eastAsia="Times New Roman" w:hAnsi="Arial" w:cs="Arial"/>
            <w:sz w:val="22"/>
            <w:szCs w:val="22"/>
          </w:rPr>
          <w:delText xml:space="preserve"> from that</w:delText>
        </w:r>
      </w:del>
      <w:r>
        <w:rPr>
          <w:rFonts w:ascii="Arial" w:eastAsia="Times New Roman" w:hAnsi="Arial" w:cs="Arial"/>
          <w:sz w:val="22"/>
          <w:szCs w:val="22"/>
        </w:rPr>
        <w:t>, then parse</w:t>
      </w:r>
      <w:ins w:id="127" w:author="Holly Celina Mcqueary" w:date="2019-09-20T14:38:00Z">
        <w:r w:rsidR="00AE4B5A">
          <w:rPr>
            <w:rFonts w:ascii="Arial" w:eastAsia="Times New Roman" w:hAnsi="Arial" w:cs="Arial"/>
            <w:sz w:val="22"/>
            <w:szCs w:val="22"/>
          </w:rPr>
          <w:t>d</w:t>
        </w:r>
      </w:ins>
      <w:r>
        <w:rPr>
          <w:rFonts w:ascii="Arial" w:eastAsia="Times New Roman" w:hAnsi="Arial" w:cs="Arial"/>
          <w:sz w:val="22"/>
          <w:szCs w:val="22"/>
        </w:rPr>
        <w:t xml:space="preserve"> those </w:t>
      </w:r>
      <w:ins w:id="128" w:author="Holly Celina Mcqueary" w:date="2019-09-20T14:38:00Z">
        <w:r w:rsidR="00AE4B5A">
          <w:rPr>
            <w:rFonts w:ascii="Arial" w:eastAsia="Times New Roman" w:hAnsi="Arial" w:cs="Arial"/>
            <w:sz w:val="22"/>
            <w:szCs w:val="22"/>
          </w:rPr>
          <w:t>genes</w:t>
        </w:r>
      </w:ins>
      <w:del w:id="129" w:author="Holly Celina Mcqueary" w:date="2019-09-20T14:38:00Z">
        <w:r w:rsidDel="00AE4B5A">
          <w:rPr>
            <w:rFonts w:ascii="Arial" w:eastAsia="Times New Roman" w:hAnsi="Arial" w:cs="Arial"/>
            <w:sz w:val="22"/>
            <w:szCs w:val="22"/>
          </w:rPr>
          <w:delText>out</w:delText>
        </w:r>
      </w:del>
      <w:r>
        <w:rPr>
          <w:rFonts w:ascii="Arial" w:eastAsia="Times New Roman" w:hAnsi="Arial" w:cs="Arial"/>
          <w:sz w:val="22"/>
          <w:szCs w:val="22"/>
        </w:rPr>
        <w:t xml:space="preserve"> </w:t>
      </w:r>
      <w:ins w:id="130" w:author="Holly Celina Mcqueary" w:date="2019-09-20T14:38:00Z">
        <w:r w:rsidR="00AE4B5A">
          <w:rPr>
            <w:rFonts w:ascii="Arial" w:eastAsia="Times New Roman" w:hAnsi="Arial" w:cs="Arial"/>
            <w:sz w:val="22"/>
            <w:szCs w:val="22"/>
          </w:rPr>
          <w:t>i</w:t>
        </w:r>
      </w:ins>
      <w:ins w:id="131" w:author="Holly Celina Mcqueary" w:date="2019-09-20T14:39:00Z">
        <w:r w:rsidR="00AE4B5A">
          <w:rPr>
            <w:rFonts w:ascii="Arial" w:eastAsia="Times New Roman" w:hAnsi="Arial" w:cs="Arial"/>
            <w:sz w:val="22"/>
            <w:szCs w:val="22"/>
          </w:rPr>
          <w:t>n</w:t>
        </w:r>
      </w:ins>
      <w:r>
        <w:rPr>
          <w:rFonts w:ascii="Arial" w:eastAsia="Times New Roman" w:hAnsi="Arial" w:cs="Arial"/>
          <w:sz w:val="22"/>
          <w:szCs w:val="22"/>
        </w:rPr>
        <w:t>to what matches the</w:t>
      </w:r>
      <w:ins w:id="132" w:author="Holly Celina Mcqueary" w:date="2019-09-20T14:39:00Z">
        <w:r w:rsidR="00AE4B5A">
          <w:rPr>
            <w:rFonts w:ascii="Arial" w:eastAsia="Times New Roman" w:hAnsi="Arial" w:cs="Arial"/>
            <w:sz w:val="22"/>
            <w:szCs w:val="22"/>
          </w:rPr>
          <w:t xml:space="preserve"> ESR/DS/ASR genes</w:t>
        </w:r>
      </w:ins>
      <w:del w:id="133" w:author="Holly Celina Mcqueary" w:date="2019-09-20T14:39:00Z">
        <w:r w:rsidDel="00AE4B5A">
          <w:rPr>
            <w:rFonts w:ascii="Arial" w:eastAsia="Times New Roman" w:hAnsi="Arial" w:cs="Arial"/>
            <w:sz w:val="22"/>
            <w:szCs w:val="22"/>
          </w:rPr>
          <w:delText xml:space="preserve"> ASR genes</w:delText>
        </w:r>
      </w:del>
      <w:r>
        <w:rPr>
          <w:rFonts w:ascii="Arial" w:eastAsia="Times New Roman" w:hAnsi="Arial" w:cs="Arial"/>
          <w:sz w:val="22"/>
          <w:szCs w:val="22"/>
        </w:rPr>
        <w:t xml:space="preserve">. </w:t>
      </w:r>
      <w:ins w:id="134" w:author="Holly Celina Mcqueary" w:date="2019-09-20T14:43:00Z">
        <w:r w:rsidR="007E0E3C">
          <w:rPr>
            <w:rFonts w:ascii="Arial" w:eastAsia="Times New Roman" w:hAnsi="Arial" w:cs="Arial"/>
            <w:sz w:val="22"/>
            <w:szCs w:val="22"/>
          </w:rPr>
          <w:t>We t</w:t>
        </w:r>
      </w:ins>
      <w:moveToRangeStart w:id="135" w:author="Holly Celina Mcqueary" w:date="2019-09-20T14:42:00Z" w:name="move19882987"/>
      <w:moveTo w:id="136" w:author="Holly Celina Mcqueary" w:date="2019-09-20T14:42:00Z">
        <w:del w:id="137" w:author="Holly Celina Mcqueary" w:date="2019-09-20T14:43:00Z">
          <w:r w:rsidR="007E0E3C" w:rsidDel="007E0E3C">
            <w:rPr>
              <w:rFonts w:ascii="Arial" w:eastAsia="Times New Roman" w:hAnsi="Arial" w:cs="Arial"/>
              <w:sz w:val="22"/>
              <w:szCs w:val="22"/>
            </w:rPr>
            <w:delText>T</w:delText>
          </w:r>
        </w:del>
        <w:r w:rsidR="007E0E3C">
          <w:rPr>
            <w:rFonts w:ascii="Arial" w:eastAsia="Times New Roman" w:hAnsi="Arial" w:cs="Arial"/>
            <w:sz w:val="22"/>
            <w:szCs w:val="22"/>
          </w:rPr>
          <w:t xml:space="preserve">hen combined those genes from each sample into one file and counted how many times each gene appeared (i.e. how many samples is it DE in). </w:t>
        </w:r>
      </w:moveTo>
      <w:ins w:id="138" w:author="Holly Celina Mcqueary" w:date="2019-09-20T14:43:00Z">
        <w:r w:rsidR="007E0E3C">
          <w:rPr>
            <w:rFonts w:ascii="Arial" w:eastAsia="Times New Roman" w:hAnsi="Arial" w:cs="Arial"/>
            <w:sz w:val="22"/>
            <w:szCs w:val="22"/>
          </w:rPr>
          <w:t xml:space="preserve">We also summarized the ESR/DS/ASR DE gene percentages from each aneuploid line and each chromosome that line </w:t>
        </w:r>
      </w:ins>
      <w:ins w:id="139" w:author="Holly Celina Mcqueary" w:date="2019-09-20T14:44:00Z">
        <w:r w:rsidR="007E0E3C">
          <w:rPr>
            <w:rFonts w:ascii="Arial" w:eastAsia="Times New Roman" w:hAnsi="Arial" w:cs="Arial"/>
            <w:sz w:val="22"/>
            <w:szCs w:val="22"/>
          </w:rPr>
          <w:t xml:space="preserve">was aneuploid for. </w:t>
        </w:r>
      </w:ins>
      <w:commentRangeEnd w:id="34"/>
      <w:ins w:id="140" w:author="Holly Celina Mcqueary" w:date="2019-09-20T14:51:00Z">
        <w:r w:rsidR="00A95C85">
          <w:rPr>
            <w:rStyle w:val="CommentReference"/>
          </w:rPr>
          <w:commentReference w:id="34"/>
        </w:r>
      </w:ins>
    </w:p>
    <w:moveToRangeEnd w:id="135"/>
    <w:p w14:paraId="3FBEFFDE" w14:textId="34DEFBBD" w:rsidR="00D543AC" w:rsidDel="0006470E" w:rsidRDefault="00D543AC" w:rsidP="00C05D5D">
      <w:pPr>
        <w:spacing w:line="360" w:lineRule="auto"/>
        <w:ind w:firstLine="720"/>
        <w:rPr>
          <w:del w:id="141" w:author="Holly Celina Mcqueary" w:date="2019-09-20T14:44:00Z"/>
          <w:rFonts w:ascii="Arial" w:eastAsia="Times New Roman" w:hAnsi="Arial" w:cs="Arial"/>
          <w:sz w:val="22"/>
          <w:szCs w:val="22"/>
        </w:rPr>
      </w:pPr>
      <w:del w:id="142" w:author="Holly Celina Mcqueary" w:date="2019-09-20T14:44:00Z">
        <w:r w:rsidDel="0006470E">
          <w:rPr>
            <w:rFonts w:ascii="Arial" w:eastAsia="Times New Roman" w:hAnsi="Arial" w:cs="Arial"/>
            <w:sz w:val="22"/>
            <w:szCs w:val="22"/>
          </w:rPr>
          <w:delText>From there, f</w:delText>
        </w:r>
      </w:del>
      <w:del w:id="143" w:author="Holly Celina Mcqueary" w:date="2019-09-20T14:41:00Z">
        <w:r w:rsidDel="007E0E3C">
          <w:rPr>
            <w:rFonts w:ascii="Arial" w:eastAsia="Times New Roman" w:hAnsi="Arial" w:cs="Arial"/>
            <w:sz w:val="22"/>
            <w:szCs w:val="22"/>
          </w:rPr>
          <w:delText>i</w:delText>
        </w:r>
      </w:del>
      <w:del w:id="144" w:author="Holly Celina Mcqueary" w:date="2019-09-20T14:44:00Z">
        <w:r w:rsidDel="0006470E">
          <w:rPr>
            <w:rFonts w:ascii="Arial" w:eastAsia="Times New Roman" w:hAnsi="Arial" w:cs="Arial"/>
            <w:sz w:val="22"/>
            <w:szCs w:val="22"/>
          </w:rPr>
          <w:delText xml:space="preserve">nd what genes are commonly found in the euploids, and extract those from the aneuploid datasets. </w:delText>
        </w:r>
      </w:del>
      <w:del w:id="145" w:author="Holly Celina Mcqueary" w:date="2019-09-20T14:42:00Z">
        <w:r w:rsidDel="007E0E3C">
          <w:rPr>
            <w:rFonts w:ascii="Arial" w:eastAsia="Times New Roman" w:hAnsi="Arial" w:cs="Arial"/>
            <w:sz w:val="22"/>
            <w:szCs w:val="22"/>
          </w:rPr>
          <w:delText>C</w:delText>
        </w:r>
      </w:del>
      <w:del w:id="146" w:author="Holly Celina Mcqueary" w:date="2019-09-20T14:44:00Z">
        <w:r w:rsidDel="0006470E">
          <w:rPr>
            <w:rFonts w:ascii="Arial" w:eastAsia="Times New Roman" w:hAnsi="Arial" w:cs="Arial"/>
            <w:sz w:val="22"/>
            <w:szCs w:val="22"/>
          </w:rPr>
          <w:delText>ombine aneuploid datasets</w:delText>
        </w:r>
      </w:del>
      <w:del w:id="147" w:author="Holly Celina Mcqueary" w:date="2019-09-20T14:42:00Z">
        <w:r w:rsidDel="007E0E3C">
          <w:rPr>
            <w:rFonts w:ascii="Arial" w:eastAsia="Times New Roman" w:hAnsi="Arial" w:cs="Arial"/>
            <w:sz w:val="22"/>
            <w:szCs w:val="22"/>
          </w:rPr>
          <w:delText xml:space="preserve"> and </w:delText>
        </w:r>
      </w:del>
      <w:del w:id="148" w:author="Holly Celina Mcqueary" w:date="2019-09-20T14:44:00Z">
        <w:r w:rsidDel="0006470E">
          <w:rPr>
            <w:rFonts w:ascii="Arial" w:eastAsia="Times New Roman" w:hAnsi="Arial" w:cs="Arial"/>
            <w:sz w:val="22"/>
            <w:szCs w:val="22"/>
          </w:rPr>
          <w:delText xml:space="preserve">find genes that are DE in at least one aneuploid sample. Do this for each experiment separately. </w:delText>
        </w:r>
      </w:del>
    </w:p>
    <w:p w14:paraId="7CD0F1DD" w14:textId="5E897F4B" w:rsidR="00D543AC" w:rsidRPr="00C05D5D" w:rsidDel="00A95C85" w:rsidRDefault="00D543AC" w:rsidP="00D543AC">
      <w:pPr>
        <w:spacing w:line="360" w:lineRule="auto"/>
        <w:rPr>
          <w:del w:id="149" w:author="Holly Celina Mcqueary" w:date="2019-09-20T14:50:00Z"/>
          <w:rFonts w:ascii="Arial" w:eastAsia="Times New Roman" w:hAnsi="Arial" w:cs="Arial"/>
          <w:sz w:val="22"/>
          <w:szCs w:val="22"/>
        </w:rPr>
      </w:pPr>
      <w:del w:id="150" w:author="Holly Celina Mcqueary" w:date="2019-09-20T14:44:00Z">
        <w:r w:rsidDel="0006470E">
          <w:rPr>
            <w:rFonts w:ascii="Arial" w:eastAsia="Times New Roman" w:hAnsi="Arial" w:cs="Arial"/>
            <w:sz w:val="22"/>
            <w:szCs w:val="22"/>
          </w:rPr>
          <w:tab/>
          <w:delText xml:space="preserve">Put all significantly differentially expressed genes in a file for each sample. From that file, found which genes were also ASR/ESR/dosSens and pulled those out. </w:delText>
        </w:r>
      </w:del>
      <w:moveFromRangeStart w:id="151" w:author="Holly Celina Mcqueary" w:date="2019-09-20T14:42:00Z" w:name="move19882987"/>
      <w:moveFrom w:id="152" w:author="Holly Celina Mcqueary" w:date="2019-09-20T14:42:00Z">
        <w:r w:rsidDel="007E0E3C">
          <w:rPr>
            <w:rFonts w:ascii="Arial" w:eastAsia="Times New Roman" w:hAnsi="Arial" w:cs="Arial"/>
            <w:sz w:val="22"/>
            <w:szCs w:val="22"/>
          </w:rPr>
          <w:t xml:space="preserve">Then combined those genes from each sample into one file and counted how many times each gene appeared (i.e. how many samples is it DE in). </w:t>
        </w:r>
      </w:moveFrom>
      <w:moveFromRangeEnd w:id="151"/>
    </w:p>
    <w:p w14:paraId="76DB9FB9" w14:textId="05BBD32B" w:rsidR="00D543AC" w:rsidRPr="00496D59" w:rsidDel="0006470E" w:rsidRDefault="00D543AC" w:rsidP="00D543AC">
      <w:pPr>
        <w:spacing w:line="360" w:lineRule="auto"/>
        <w:ind w:firstLine="720"/>
        <w:rPr>
          <w:moveFrom w:id="153" w:author="Holly Celina Mcqueary" w:date="2019-09-20T14:45:00Z"/>
          <w:rFonts w:ascii="Arial" w:eastAsia="Times New Roman" w:hAnsi="Arial" w:cs="Arial"/>
          <w:sz w:val="22"/>
          <w:szCs w:val="22"/>
        </w:rPr>
      </w:pPr>
      <w:moveFromRangeStart w:id="154" w:author="Holly Celina Mcqueary" w:date="2019-09-20T14:45:00Z" w:name="move19883117"/>
      <w:moveFrom w:id="155" w:author="Holly Celina Mcqueary" w:date="2019-09-20T14:45:00Z">
        <w:r w:rsidRPr="00496D59" w:rsidDel="0006470E">
          <w:rPr>
            <w:rFonts w:ascii="Arial" w:eastAsia="Times New Roman" w:hAnsi="Arial" w:cs="Arial"/>
            <w:sz w:val="22"/>
            <w:szCs w:val="22"/>
          </w:rPr>
          <w:t xml:space="preserve">Genes differentially expressed on the aneuploid chromosome were found (figure?). Samples with the same aneuploidy(ies) were compared to one another to determine the number of commonly DE and non-DE genes. Differentially expressed genes in euploid samples were found and compared across line to find a common set of DE genes in euploid samples. </w:t>
        </w:r>
      </w:moveFrom>
    </w:p>
    <w:p w14:paraId="628B6089" w14:textId="389C20CE" w:rsidR="00D543AC" w:rsidRPr="00496D59" w:rsidDel="0006470E" w:rsidRDefault="00D543AC" w:rsidP="00D543AC">
      <w:pPr>
        <w:spacing w:line="360" w:lineRule="auto"/>
        <w:rPr>
          <w:moveFrom w:id="156" w:author="Holly Celina Mcqueary" w:date="2019-09-20T14:45:00Z"/>
          <w:rFonts w:ascii="Arial" w:eastAsia="Times New Roman" w:hAnsi="Arial" w:cs="Arial"/>
          <w:sz w:val="22"/>
          <w:szCs w:val="22"/>
        </w:rPr>
      </w:pPr>
      <w:moveFrom w:id="157" w:author="Holly Celina Mcqueary" w:date="2019-09-20T14:45:00Z">
        <w:r w:rsidRPr="00496D59" w:rsidDel="0006470E">
          <w:rPr>
            <w:rFonts w:ascii="Arial" w:eastAsia="Times New Roman" w:hAnsi="Arial" w:cs="Arial"/>
            <w:sz w:val="22"/>
            <w:szCs w:val="22"/>
          </w:rPr>
          <w:tab/>
          <w:t xml:space="preserve">The percentage of non-DE genes in each sample was determined to get an idea of the extent of dosage compensation, if any was occurring. </w:t>
        </w:r>
      </w:moveFrom>
    </w:p>
    <w:p w14:paraId="18034A01" w14:textId="42AAF733" w:rsidR="00D543AC" w:rsidRPr="00496D59" w:rsidDel="0006470E" w:rsidRDefault="00D543AC" w:rsidP="00D543AC">
      <w:pPr>
        <w:spacing w:line="360" w:lineRule="auto"/>
        <w:rPr>
          <w:moveFrom w:id="158" w:author="Holly Celina Mcqueary" w:date="2019-09-20T14:45:00Z"/>
          <w:rFonts w:ascii="Arial" w:eastAsia="Times New Roman" w:hAnsi="Arial" w:cs="Arial"/>
          <w:sz w:val="22"/>
          <w:szCs w:val="22"/>
        </w:rPr>
      </w:pPr>
      <w:moveFrom w:id="159" w:author="Holly Celina Mcqueary" w:date="2019-09-20T14:45:00Z">
        <w:r w:rsidRPr="00496D59" w:rsidDel="0006470E">
          <w:rPr>
            <w:rFonts w:ascii="Arial" w:eastAsia="Times New Roman" w:hAnsi="Arial" w:cs="Arial"/>
            <w:sz w:val="22"/>
            <w:szCs w:val="22"/>
          </w:rPr>
          <w:tab/>
          <w:t xml:space="preserve">Gene ontology analysis was performed on datasets of common DE/non-DE genes in aneuploids and euploids using the PANTHER GO system </w:t>
        </w:r>
        <w:r w:rsidRPr="00496D59" w:rsidDel="0006470E">
          <w:rPr>
            <w:rFonts w:ascii="Arial" w:eastAsia="Times New Roman" w:hAnsi="Arial" w:cs="Arial"/>
            <w:sz w:val="22"/>
            <w:szCs w:val="22"/>
          </w:rPr>
          <w:fldChar w:fldCharType="begin"/>
        </w:r>
        <w:r w:rsidDel="0006470E">
          <w:rPr>
            <w:rFonts w:ascii="Arial" w:eastAsia="Times New Roman" w:hAnsi="Arial" w:cs="Arial"/>
            <w:sz w:val="22"/>
            <w:szCs w:val="22"/>
          </w:rPr>
          <w:instrText xml:space="preserve"> ADDIN EN.CITE &lt;EndNote&gt;&lt;Cite&gt;&lt;Author&gt;Thomas&lt;/Author&gt;&lt;Year&gt;2003&lt;/Year&gt;&lt;RecNum&gt;712&lt;/RecNum&gt;&lt;DisplayText&gt;(&lt;style face="smallcaps"&gt;Thomas&lt;/style&gt;&lt;style face="italic"&gt; et al.&lt;/style&gt; 2003)&lt;/DisplayText&gt;&lt;record&gt;&lt;rec-number&gt;712&lt;/rec-number&gt;&lt;foreign-keys&gt;&lt;key app="EN" db-id="patepv5dd5d00ue2wzp5ex0sta0r0a5r5t2t" timestamp="1563557921" guid="264ce97e-7961-462e-ab6a-debe7dcb2430"&gt;712&lt;/key&gt;&lt;/foreign-keys&gt;&lt;ref-type name="Journal Article"&gt;17&lt;/ref-type&gt;&lt;contributors&gt;&lt;authors&gt;&lt;author&gt;Thomas, Paul D&lt;/author&gt;&lt;author&gt;Campbell, Michael J&lt;/author&gt;&lt;author&gt;Kejariwal, Anish&lt;/author&gt;&lt;author&gt;Mi, Huaiyu&lt;/author&gt;&lt;author&gt;Karlak, Brian&lt;/author&gt;&lt;author&gt;Daverman, Robin&lt;/author&gt;&lt;author&gt;Diemer, Karen&lt;/author&gt;&lt;author&gt;Muruganujan, Anushya&lt;/author&gt;&lt;author&gt;Narechania, Apurva&lt;/author&gt;&lt;/authors&gt;&lt;/contributors&gt;&lt;titles&gt;&lt;title&gt;PANTHER: a library of protein families and subfamilies indexed by function&lt;/title&gt;&lt;secondary-title&gt;Genome research&lt;/secondary-title&gt;&lt;/titles&gt;&lt;periodical&gt;&lt;full-title&gt;Genome Research&lt;/full-title&gt;&lt;/periodical&gt;&lt;pages&gt;2129-2141&lt;/pages&gt;&lt;volume&gt;13&lt;/volume&gt;&lt;number&gt;9&lt;/number&gt;&lt;dates&gt;&lt;year&gt;2003&lt;/year&gt;&lt;/dates&gt;&lt;isbn&gt;1088-9051&lt;/isbn&gt;&lt;urls&gt;&lt;/urls&gt;&lt;/record&gt;&lt;/Cite&gt;&lt;/EndNote&gt;</w:instrText>
        </w:r>
        <w:r w:rsidRPr="00496D59" w:rsidDel="0006470E">
          <w:rPr>
            <w:rFonts w:ascii="Arial" w:eastAsia="Times New Roman" w:hAnsi="Arial" w:cs="Arial"/>
            <w:sz w:val="22"/>
            <w:szCs w:val="22"/>
          </w:rPr>
          <w:fldChar w:fldCharType="separate"/>
        </w:r>
        <w:r w:rsidDel="0006470E">
          <w:rPr>
            <w:rFonts w:ascii="Arial" w:eastAsia="Times New Roman" w:hAnsi="Arial" w:cs="Arial"/>
            <w:noProof/>
            <w:sz w:val="22"/>
            <w:szCs w:val="22"/>
          </w:rPr>
          <w:t>(</w:t>
        </w:r>
        <w:r w:rsidRPr="00FE3668" w:rsidDel="0006470E">
          <w:rPr>
            <w:rFonts w:ascii="Arial" w:eastAsia="Times New Roman" w:hAnsi="Arial" w:cs="Arial"/>
            <w:smallCaps/>
            <w:noProof/>
            <w:sz w:val="22"/>
            <w:szCs w:val="22"/>
          </w:rPr>
          <w:t>Thomas</w:t>
        </w:r>
        <w:r w:rsidRPr="00FE3668" w:rsidDel="0006470E">
          <w:rPr>
            <w:rFonts w:ascii="Arial" w:eastAsia="Times New Roman" w:hAnsi="Arial" w:cs="Arial"/>
            <w:i/>
            <w:noProof/>
            <w:sz w:val="22"/>
            <w:szCs w:val="22"/>
          </w:rPr>
          <w:t xml:space="preserve"> et al.</w:t>
        </w:r>
        <w:r w:rsidDel="0006470E">
          <w:rPr>
            <w:rFonts w:ascii="Arial" w:eastAsia="Times New Roman" w:hAnsi="Arial" w:cs="Arial"/>
            <w:noProof/>
            <w:sz w:val="22"/>
            <w:szCs w:val="22"/>
          </w:rPr>
          <w:t xml:space="preserve"> 2003)</w:t>
        </w:r>
        <w:r w:rsidRPr="00496D59" w:rsidDel="0006470E">
          <w:rPr>
            <w:rFonts w:ascii="Arial" w:eastAsia="Times New Roman" w:hAnsi="Arial" w:cs="Arial"/>
            <w:sz w:val="22"/>
            <w:szCs w:val="22"/>
          </w:rPr>
          <w:fldChar w:fldCharType="end"/>
        </w:r>
        <w:r w:rsidRPr="00496D59" w:rsidDel="0006470E">
          <w:rPr>
            <w:rFonts w:ascii="Arial" w:eastAsia="Times New Roman" w:hAnsi="Arial" w:cs="Arial"/>
            <w:sz w:val="22"/>
            <w:szCs w:val="22"/>
          </w:rPr>
          <w:t>.</w:t>
        </w:r>
      </w:moveFrom>
    </w:p>
    <w:moveFromRangeEnd w:id="154"/>
    <w:p w14:paraId="26058665" w14:textId="77777777" w:rsidR="00D543AC" w:rsidRDefault="00D543AC" w:rsidP="004353CF">
      <w:pPr>
        <w:spacing w:line="360" w:lineRule="auto"/>
        <w:rPr>
          <w:rFonts w:ascii="Arial" w:eastAsia="Times New Roman" w:hAnsi="Arial" w:cs="Arial"/>
          <w:b/>
          <w:sz w:val="22"/>
        </w:rPr>
      </w:pPr>
    </w:p>
    <w:p w14:paraId="4CA441AB" w14:textId="168922B7" w:rsidR="004F7BC0" w:rsidRPr="00EA731B" w:rsidRDefault="004F7BC0" w:rsidP="00C05D5D">
      <w:pPr>
        <w:spacing w:line="360" w:lineRule="auto"/>
        <w:rPr>
          <w:rFonts w:ascii="Arial" w:hAnsi="Arial" w:cs="Arial"/>
          <w:b/>
          <w:color w:val="000000"/>
          <w:sz w:val="22"/>
          <w:szCs w:val="117"/>
        </w:rPr>
      </w:pPr>
      <w:r w:rsidRPr="00FC53CF">
        <w:rPr>
          <w:rFonts w:ascii="Arial" w:eastAsia="Times New Roman" w:hAnsi="Arial" w:cs="Arial"/>
          <w:b/>
          <w:sz w:val="22"/>
        </w:rPr>
        <w:t>Result</w:t>
      </w:r>
      <w:r w:rsidRPr="00EA731B">
        <w:rPr>
          <w:rFonts w:ascii="Arial" w:hAnsi="Arial" w:cs="Arial"/>
          <w:b/>
          <w:color w:val="000000"/>
          <w:sz w:val="22"/>
          <w:szCs w:val="117"/>
        </w:rPr>
        <w:t>s</w:t>
      </w:r>
    </w:p>
    <w:p w14:paraId="334DC525" w14:textId="77777777" w:rsidR="00A21C74" w:rsidRDefault="00A21C74" w:rsidP="00C05D5D">
      <w:pPr>
        <w:spacing w:line="360" w:lineRule="auto"/>
        <w:rPr>
          <w:rFonts w:ascii="Arial" w:eastAsia="Times New Roman" w:hAnsi="Arial" w:cs="Arial"/>
          <w:sz w:val="22"/>
        </w:rPr>
      </w:pPr>
    </w:p>
    <w:p w14:paraId="54781E01" w14:textId="03104ED4" w:rsidR="004F7BC0" w:rsidRDefault="004F7BC0" w:rsidP="00C05D5D">
      <w:pPr>
        <w:spacing w:line="360" w:lineRule="auto"/>
        <w:rPr>
          <w:rFonts w:ascii="Arial" w:hAnsi="Arial" w:cs="Arial"/>
          <w:i/>
          <w:color w:val="000000"/>
          <w:sz w:val="22"/>
          <w:szCs w:val="22"/>
        </w:rPr>
      </w:pPr>
      <w:r w:rsidRPr="00F46192">
        <w:rPr>
          <w:rFonts w:ascii="Arial" w:hAnsi="Arial" w:cs="Arial"/>
          <w:i/>
          <w:color w:val="000000"/>
          <w:sz w:val="22"/>
          <w:szCs w:val="22"/>
        </w:rPr>
        <w:t>Rate of spontaneous aneuploidy is</w:t>
      </w:r>
      <w:r>
        <w:rPr>
          <w:rFonts w:ascii="Arial" w:hAnsi="Arial" w:cs="Arial"/>
          <w:i/>
          <w:color w:val="000000"/>
          <w:sz w:val="22"/>
          <w:szCs w:val="22"/>
        </w:rPr>
        <w:t xml:space="preserve"> nearly twice</w:t>
      </w:r>
      <w:r w:rsidRPr="00F46192">
        <w:rPr>
          <w:rFonts w:ascii="Arial" w:hAnsi="Arial" w:cs="Arial"/>
          <w:i/>
          <w:color w:val="000000"/>
          <w:sz w:val="22"/>
          <w:szCs w:val="22"/>
        </w:rPr>
        <w:t xml:space="preserve"> as high in hybrid strain than lab strain</w:t>
      </w:r>
    </w:p>
    <w:p w14:paraId="68267006" w14:textId="4E44A47E" w:rsidR="004F7BC0" w:rsidRPr="003135B3" w:rsidRDefault="00F7614B" w:rsidP="00C05D5D">
      <w:pPr>
        <w:spacing w:line="360" w:lineRule="auto"/>
        <w:rPr>
          <w:rFonts w:ascii="Arial" w:hAnsi="Arial" w:cs="Arial"/>
          <w:color w:val="000000"/>
          <w:sz w:val="22"/>
          <w:szCs w:val="22"/>
        </w:rPr>
      </w:pPr>
      <w:r>
        <w:rPr>
          <w:rFonts w:ascii="Arial" w:hAnsi="Arial" w:cs="Arial"/>
          <w:color w:val="000000"/>
          <w:sz w:val="22"/>
          <w:szCs w:val="22"/>
        </w:rPr>
        <w:tab/>
        <w:t xml:space="preserve">The rate of spontaneous aneuploidy in the heterozygous hybrid strain was 1.82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The homozygous lab strain had a </w:t>
      </w:r>
      <w:r w:rsidR="009E6CC4">
        <w:rPr>
          <w:rFonts w:ascii="Arial" w:hAnsi="Arial" w:cs="Arial"/>
          <w:color w:val="000000"/>
          <w:sz w:val="22"/>
          <w:szCs w:val="22"/>
        </w:rPr>
        <w:t xml:space="preserve">significantly lower </w:t>
      </w:r>
      <w:r>
        <w:rPr>
          <w:rFonts w:ascii="Arial" w:hAnsi="Arial" w:cs="Arial"/>
          <w:color w:val="000000"/>
          <w:sz w:val="22"/>
          <w:szCs w:val="22"/>
        </w:rPr>
        <w:t xml:space="preserve">rate of 1.04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w:t>
      </w:r>
      <w:r w:rsidR="009E6CC4">
        <w:rPr>
          <w:rFonts w:ascii="Arial" w:hAnsi="Arial" w:cs="Arial"/>
          <w:color w:val="000000"/>
          <w:sz w:val="22"/>
          <w:szCs w:val="22"/>
        </w:rPr>
        <w:t xml:space="preserve">about </w:t>
      </w:r>
      <w:r>
        <w:rPr>
          <w:rFonts w:ascii="Arial" w:hAnsi="Arial" w:cs="Arial"/>
          <w:color w:val="000000"/>
          <w:sz w:val="22"/>
          <w:szCs w:val="22"/>
        </w:rPr>
        <w:t>half that of the heterozygous lab strain (</w:t>
      </w:r>
      <w:r w:rsidRPr="00101CB8">
        <w:rPr>
          <w:rFonts w:ascii="Arial" w:hAnsi="Arial" w:cs="Arial"/>
          <w:i/>
          <w:color w:val="000000"/>
          <w:sz w:val="22"/>
          <w:szCs w:val="22"/>
        </w:rPr>
        <w:t>p</w:t>
      </w:r>
      <w:r>
        <w:rPr>
          <w:rFonts w:ascii="Arial" w:hAnsi="Arial" w:cs="Arial"/>
          <w:color w:val="000000"/>
          <w:sz w:val="22"/>
          <w:szCs w:val="22"/>
        </w:rPr>
        <w:t>=0.0106, Fisher’s exact test</w:t>
      </w:r>
      <w:r w:rsidR="00623142">
        <w:rPr>
          <w:rFonts w:ascii="Arial" w:hAnsi="Arial" w:cs="Arial"/>
          <w:color w:val="000000"/>
          <w:sz w:val="22"/>
          <w:szCs w:val="22"/>
        </w:rPr>
        <w:t xml:space="preserve">, </w:t>
      </w:r>
      <w:commentRangeStart w:id="160"/>
      <w:r w:rsidR="00623142">
        <w:rPr>
          <w:rFonts w:ascii="Arial" w:hAnsi="Arial" w:cs="Arial"/>
          <w:color w:val="000000"/>
          <w:sz w:val="22"/>
          <w:szCs w:val="22"/>
        </w:rPr>
        <w:t>figure 1</w:t>
      </w:r>
      <w:commentRangeEnd w:id="160"/>
      <w:r w:rsidR="009E6CC4">
        <w:rPr>
          <w:rStyle w:val="CommentReference"/>
        </w:rPr>
        <w:commentReference w:id="160"/>
      </w:r>
      <w:ins w:id="161" w:author="Holly Celina Mcqueary" w:date="2019-09-20T14:51:00Z">
        <w:r w:rsidR="00A95C85">
          <w:rPr>
            <w:rFonts w:ascii="Arial" w:hAnsi="Arial" w:cs="Arial"/>
            <w:color w:val="000000"/>
            <w:sz w:val="22"/>
            <w:szCs w:val="22"/>
          </w:rPr>
          <w:t>, table #</w:t>
        </w:r>
      </w:ins>
      <w:r>
        <w:rPr>
          <w:rFonts w:ascii="Arial" w:hAnsi="Arial" w:cs="Arial"/>
          <w:color w:val="000000"/>
          <w:sz w:val="22"/>
          <w:szCs w:val="22"/>
        </w:rPr>
        <w:t xml:space="preserve">). </w:t>
      </w:r>
      <w:commentRangeStart w:id="162"/>
      <w:commentRangeStart w:id="163"/>
      <w:r w:rsidR="001076C4" w:rsidRPr="00D842EE">
        <w:rPr>
          <w:rFonts w:ascii="Arial" w:eastAsia="Times New Roman" w:hAnsi="Arial" w:cs="Arial"/>
          <w:sz w:val="22"/>
        </w:rPr>
        <w:t xml:space="preserve">Previous studies have found that chromosome </w:t>
      </w:r>
      <w:r w:rsidR="001076C4" w:rsidRPr="00D842EE">
        <w:rPr>
          <w:rFonts w:ascii="Arial" w:eastAsia="Times New Roman" w:hAnsi="Arial" w:cs="Arial"/>
          <w:sz w:val="22"/>
        </w:rPr>
        <w:lastRenderedPageBreak/>
        <w:t xml:space="preserve">V is lost spontaneously in </w:t>
      </w:r>
      <w:r w:rsidR="001076C4" w:rsidRPr="00D842EE">
        <w:rPr>
          <w:rFonts w:ascii="Arial" w:eastAsia="Times New Roman" w:hAnsi="Arial" w:cs="Arial"/>
          <w:i/>
          <w:sz w:val="22"/>
        </w:rPr>
        <w:t xml:space="preserve">S. cerevisiae </w:t>
      </w:r>
      <w:r w:rsidR="001076C4" w:rsidRPr="00D842EE">
        <w:rPr>
          <w:rFonts w:ascii="Arial" w:eastAsia="Times New Roman" w:hAnsi="Arial" w:cs="Arial"/>
          <w:sz w:val="22"/>
        </w:rPr>
        <w:t>at a rate of 2-8 x 10</w:t>
      </w:r>
      <w:r w:rsidR="001076C4" w:rsidRPr="00D842EE">
        <w:rPr>
          <w:rFonts w:ascii="Arial" w:eastAsia="Times New Roman" w:hAnsi="Arial" w:cs="Arial"/>
          <w:sz w:val="22"/>
          <w:vertAlign w:val="superscript"/>
        </w:rPr>
        <w:t>-6</w:t>
      </w:r>
      <w:r w:rsidR="001076C4" w:rsidRPr="00D842EE">
        <w:rPr>
          <w:rFonts w:ascii="Arial" w:eastAsia="Times New Roman" w:hAnsi="Arial" w:cs="Arial"/>
          <w:sz w:val="22"/>
        </w:rPr>
        <w:t xml:space="preserve"> cell generations </w:t>
      </w:r>
      <w:r w:rsidR="001076C4" w:rsidRPr="00D842EE">
        <w:rPr>
          <w:rFonts w:ascii="Arial" w:eastAsia="Times New Roman" w:hAnsi="Arial" w:cs="Arial"/>
          <w:sz w:val="22"/>
        </w:rPr>
        <w:fldChar w:fldCharType="begin"/>
      </w:r>
      <w:r w:rsidR="00D543AC">
        <w:rPr>
          <w:rFonts w:ascii="Arial" w:eastAsia="Times New Roman" w:hAnsi="Arial" w:cs="Arial"/>
          <w:sz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timestamp="1559675550" guid="8f069624-2372-48c3-ba2a-7ae31f735bdf"&gt;566&lt;/key&gt;&lt;key app="ENWeb" db-id=""&gt;0&lt;/key&gt;&lt;/foreign-keys&gt;&lt;ref-type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001076C4" w:rsidRPr="00D842EE">
        <w:rPr>
          <w:rFonts w:ascii="Arial" w:eastAsia="Times New Roman" w:hAnsi="Arial" w:cs="Arial"/>
          <w:sz w:val="22"/>
        </w:rPr>
        <w:fldChar w:fldCharType="separate"/>
      </w:r>
      <w:r w:rsidR="001076C4" w:rsidRPr="00D842EE">
        <w:rPr>
          <w:rFonts w:ascii="Arial" w:eastAsia="Times New Roman" w:hAnsi="Arial" w:cs="Arial"/>
          <w:noProof/>
          <w:sz w:val="22"/>
        </w:rPr>
        <w:t>(</w:t>
      </w:r>
      <w:r w:rsidR="001076C4" w:rsidRPr="00D842EE">
        <w:rPr>
          <w:rFonts w:ascii="Arial" w:eastAsia="Times New Roman" w:hAnsi="Arial" w:cs="Arial"/>
          <w:smallCaps/>
          <w:noProof/>
          <w:sz w:val="22"/>
        </w:rPr>
        <w:t>Mulla</w:t>
      </w:r>
      <w:r w:rsidR="001076C4" w:rsidRPr="00D842EE">
        <w:rPr>
          <w:rFonts w:ascii="Arial" w:eastAsia="Times New Roman" w:hAnsi="Arial" w:cs="Arial"/>
          <w:i/>
          <w:noProof/>
          <w:sz w:val="22"/>
        </w:rPr>
        <w:t xml:space="preserve"> et al.</w:t>
      </w:r>
      <w:r w:rsidR="001076C4" w:rsidRPr="00D842EE">
        <w:rPr>
          <w:rFonts w:ascii="Arial" w:eastAsia="Times New Roman" w:hAnsi="Arial" w:cs="Arial"/>
          <w:noProof/>
          <w:sz w:val="22"/>
        </w:rPr>
        <w:t xml:space="preserve"> 2014)</w:t>
      </w:r>
      <w:r w:rsidR="001076C4" w:rsidRPr="00D842EE">
        <w:rPr>
          <w:rFonts w:ascii="Arial" w:eastAsia="Times New Roman" w:hAnsi="Arial" w:cs="Arial"/>
          <w:sz w:val="22"/>
        </w:rPr>
        <w:fldChar w:fldCharType="end"/>
      </w:r>
      <w:r w:rsidR="001076C4" w:rsidRPr="00D842EE">
        <w:rPr>
          <w:rFonts w:ascii="Arial" w:eastAsia="Times New Roman" w:hAnsi="Arial" w:cs="Arial"/>
          <w:sz w:val="22"/>
        </w:rPr>
        <w:t>.</w:t>
      </w:r>
      <w:r w:rsidR="001076C4">
        <w:rPr>
          <w:rFonts w:ascii="Arial" w:eastAsia="Times New Roman" w:hAnsi="Arial" w:cs="Arial"/>
          <w:sz w:val="22"/>
        </w:rPr>
        <w:t xml:space="preserve"> </w:t>
      </w:r>
      <w:commentRangeEnd w:id="162"/>
      <w:r w:rsidR="001076C4">
        <w:rPr>
          <w:rStyle w:val="CommentReference"/>
        </w:rPr>
        <w:commentReference w:id="162"/>
      </w:r>
      <w:commentRangeEnd w:id="163"/>
      <w:r w:rsidR="009E6CC4">
        <w:rPr>
          <w:rStyle w:val="CommentReference"/>
        </w:rPr>
        <w:commentReference w:id="163"/>
      </w:r>
    </w:p>
    <w:p w14:paraId="049392E4" w14:textId="2909361E" w:rsidR="00121EC8" w:rsidRDefault="004F7BC0" w:rsidP="00C05D5D">
      <w:pPr>
        <w:spacing w:line="360" w:lineRule="auto"/>
        <w:ind w:firstLine="720"/>
        <w:rPr>
          <w:rFonts w:ascii="Arial" w:eastAsia="Times New Roman" w:hAnsi="Arial" w:cs="Arial"/>
          <w:sz w:val="22"/>
        </w:rPr>
      </w:pPr>
      <w:r>
        <w:rPr>
          <w:rFonts w:ascii="Arial" w:eastAsia="Times New Roman" w:hAnsi="Arial" w:cs="Arial"/>
          <w:sz w:val="22"/>
        </w:rPr>
        <w:t xml:space="preserve">For the lab strain, 31 out of 145 sequenced samples were found to be aneuploid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Of these, 29 had whole-chromosomal duplications, and 2 had whole-chromosomal deletions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No segmental duplications were found in the lab strain </w:t>
      </w:r>
      <w:r w:rsidR="00121EC8">
        <w:rPr>
          <w:rFonts w:ascii="Arial" w:eastAsia="Times New Roman" w:hAnsi="Arial" w:cs="Arial"/>
          <w:sz w:val="22"/>
        </w:rPr>
        <w:t>samples</w:t>
      </w:r>
      <w:r>
        <w:rPr>
          <w:rFonts w:ascii="Arial" w:eastAsia="Times New Roman" w:hAnsi="Arial" w:cs="Arial"/>
          <w:sz w:val="22"/>
        </w:rPr>
        <w:t xml:space="preserve">. 4 </w:t>
      </w:r>
      <w:r w:rsidR="00121EC8">
        <w:rPr>
          <w:rFonts w:ascii="Arial" w:eastAsia="Times New Roman" w:hAnsi="Arial" w:cs="Arial"/>
          <w:sz w:val="22"/>
        </w:rPr>
        <w:t>samples</w:t>
      </w:r>
      <w:r>
        <w:rPr>
          <w:rFonts w:ascii="Arial" w:eastAsia="Times New Roman" w:hAnsi="Arial" w:cs="Arial"/>
          <w:sz w:val="22"/>
        </w:rPr>
        <w:t xml:space="preserve"> contained multiple aneuploidies (i.e. two separate chromosomes had become aneuploid</w:t>
      </w:r>
      <w:r w:rsidR="004F4855">
        <w:rPr>
          <w:rFonts w:ascii="Arial" w:eastAsia="Times New Roman" w:hAnsi="Arial" w:cs="Arial"/>
          <w:sz w:val="22"/>
        </w:rPr>
        <w:t>). Half of the chromosomes</w:t>
      </w:r>
      <w:r w:rsidR="00405328">
        <w:rPr>
          <w:rFonts w:ascii="Arial" w:eastAsia="Times New Roman" w:hAnsi="Arial" w:cs="Arial"/>
          <w:sz w:val="22"/>
        </w:rPr>
        <w:t xml:space="preserve"> (8 total)</w:t>
      </w:r>
      <w:r w:rsidR="004F4855">
        <w:rPr>
          <w:rFonts w:ascii="Arial" w:eastAsia="Times New Roman" w:hAnsi="Arial" w:cs="Arial"/>
          <w:sz w:val="22"/>
        </w:rPr>
        <w:t xml:space="preserve"> were</w:t>
      </w:r>
      <w:r w:rsidR="00405328">
        <w:rPr>
          <w:rFonts w:ascii="Arial" w:eastAsia="Times New Roman" w:hAnsi="Arial" w:cs="Arial"/>
          <w:sz w:val="22"/>
        </w:rPr>
        <w:t xml:space="preserve"> found to be</w:t>
      </w:r>
      <w:r w:rsidR="004F4855">
        <w:rPr>
          <w:rFonts w:ascii="Arial" w:eastAsia="Times New Roman" w:hAnsi="Arial" w:cs="Arial"/>
          <w:sz w:val="22"/>
        </w:rPr>
        <w:t xml:space="preserve"> </w:t>
      </w:r>
      <w:r>
        <w:rPr>
          <w:rFonts w:ascii="Arial" w:eastAsia="Times New Roman" w:hAnsi="Arial" w:cs="Arial"/>
          <w:sz w:val="22"/>
        </w:rPr>
        <w:t>aneuploid</w:t>
      </w:r>
      <w:r w:rsidR="004F4855">
        <w:rPr>
          <w:rFonts w:ascii="Arial" w:eastAsia="Times New Roman" w:hAnsi="Arial" w:cs="Arial"/>
          <w:sz w:val="22"/>
        </w:rPr>
        <w:t xml:space="preserve"> in multiple </w:t>
      </w:r>
      <w:r w:rsidR="00405328">
        <w:rPr>
          <w:rFonts w:ascii="Arial" w:eastAsia="Times New Roman" w:hAnsi="Arial" w:cs="Arial"/>
          <w:sz w:val="22"/>
        </w:rPr>
        <w:t xml:space="preserve">individual </w:t>
      </w:r>
      <w:r w:rsidR="00121EC8">
        <w:rPr>
          <w:rFonts w:ascii="Arial" w:eastAsia="Times New Roman" w:hAnsi="Arial" w:cs="Arial"/>
          <w:sz w:val="22"/>
        </w:rPr>
        <w:t>samples</w:t>
      </w:r>
      <w:r>
        <w:rPr>
          <w:rFonts w:ascii="Arial" w:eastAsia="Times New Roman" w:hAnsi="Arial" w:cs="Arial"/>
          <w:sz w:val="22"/>
        </w:rPr>
        <w:t>.</w:t>
      </w:r>
      <w:r w:rsidR="00A6334A">
        <w:rPr>
          <w:rFonts w:ascii="Arial" w:eastAsia="Times New Roman" w:hAnsi="Arial" w:cs="Arial"/>
          <w:sz w:val="22"/>
        </w:rPr>
        <w:t xml:space="preserve"> In total, there were 29 trisomy events. </w:t>
      </w:r>
    </w:p>
    <w:p w14:paraId="6412C4F0" w14:textId="14041400" w:rsidR="009E6CC4" w:rsidRDefault="004F4855" w:rsidP="00C05D5D">
      <w:pPr>
        <w:spacing w:line="360" w:lineRule="auto"/>
        <w:ind w:firstLine="720"/>
        <w:rPr>
          <w:rFonts w:ascii="Arial" w:eastAsia="Times New Roman" w:hAnsi="Arial" w:cs="Arial"/>
          <w:sz w:val="22"/>
        </w:rPr>
      </w:pPr>
      <w:r>
        <w:rPr>
          <w:rFonts w:ascii="Arial" w:eastAsia="Times New Roman" w:hAnsi="Arial" w:cs="Arial"/>
          <w:sz w:val="22"/>
        </w:rPr>
        <w:t xml:space="preserve">In the hybrid strain, 29 out of 76 sequenced samples were found to be aneuploid. Of these, 27 were trisomic, 1 was monosomic, and 1 was </w:t>
      </w:r>
      <w:proofErr w:type="spellStart"/>
      <w:r>
        <w:rPr>
          <w:rFonts w:ascii="Arial" w:eastAsia="Times New Roman" w:hAnsi="Arial" w:cs="Arial"/>
          <w:sz w:val="22"/>
        </w:rPr>
        <w:t>tetrasomic</w:t>
      </w:r>
      <w:proofErr w:type="spellEnd"/>
      <w:r>
        <w:rPr>
          <w:rFonts w:ascii="Arial" w:eastAsia="Times New Roman" w:hAnsi="Arial" w:cs="Arial"/>
          <w:sz w:val="22"/>
        </w:rPr>
        <w:t xml:space="preserve">. </w:t>
      </w:r>
      <w:r w:rsidR="00B67301">
        <w:rPr>
          <w:rFonts w:ascii="Arial" w:eastAsia="Times New Roman" w:hAnsi="Arial" w:cs="Arial"/>
          <w:sz w:val="22"/>
        </w:rPr>
        <w:t xml:space="preserve">One </w:t>
      </w:r>
      <w:r w:rsidR="00121EC8">
        <w:rPr>
          <w:rFonts w:ascii="Arial" w:eastAsia="Times New Roman" w:hAnsi="Arial" w:cs="Arial"/>
          <w:sz w:val="22"/>
        </w:rPr>
        <w:t>sample</w:t>
      </w:r>
      <w:r w:rsidR="00B67301">
        <w:rPr>
          <w:rFonts w:ascii="Arial" w:eastAsia="Times New Roman" w:hAnsi="Arial" w:cs="Arial"/>
          <w:sz w:val="22"/>
        </w:rPr>
        <w:t xml:space="preserve"> had a partial duplication of chromosome X. </w:t>
      </w:r>
      <w:r w:rsidR="00121EC8">
        <w:rPr>
          <w:rFonts w:ascii="Arial" w:eastAsia="Times New Roman" w:hAnsi="Arial" w:cs="Arial"/>
          <w:sz w:val="22"/>
        </w:rPr>
        <w:t>Eight</w:t>
      </w:r>
      <w:r w:rsidR="00B67301">
        <w:rPr>
          <w:rFonts w:ascii="Arial" w:eastAsia="Times New Roman" w:hAnsi="Arial" w:cs="Arial"/>
          <w:sz w:val="22"/>
        </w:rPr>
        <w:t xml:space="preserve"> of the hybrid strain </w:t>
      </w:r>
      <w:r w:rsidR="00121EC8">
        <w:rPr>
          <w:rFonts w:ascii="Arial" w:eastAsia="Times New Roman" w:hAnsi="Arial" w:cs="Arial"/>
          <w:sz w:val="22"/>
        </w:rPr>
        <w:t>samples</w:t>
      </w:r>
      <w:r w:rsidR="00B67301">
        <w:rPr>
          <w:rFonts w:ascii="Arial" w:eastAsia="Times New Roman" w:hAnsi="Arial" w:cs="Arial"/>
          <w:sz w:val="22"/>
        </w:rPr>
        <w:t xml:space="preserve"> contained multiple aneuploidies.</w:t>
      </w:r>
      <w:r w:rsidR="00A075D3">
        <w:rPr>
          <w:rFonts w:ascii="Arial" w:eastAsia="Times New Roman" w:hAnsi="Arial" w:cs="Arial"/>
          <w:sz w:val="22"/>
        </w:rPr>
        <w:t xml:space="preserve"> In total, there were 38 trisomy events in the hybrid strain samples. </w:t>
      </w:r>
    </w:p>
    <w:p w14:paraId="7B018B51" w14:textId="44F2C50A" w:rsidR="009E6CC4" w:rsidDel="00A95C85" w:rsidRDefault="009E6CC4" w:rsidP="00C05D5D">
      <w:pPr>
        <w:spacing w:line="360" w:lineRule="auto"/>
        <w:ind w:firstLine="720"/>
        <w:rPr>
          <w:del w:id="164" w:author="Holly Celina Mcqueary" w:date="2019-09-20T14:51:00Z"/>
          <w:rFonts w:ascii="Arial" w:eastAsia="Times New Roman" w:hAnsi="Arial" w:cs="Arial"/>
          <w:sz w:val="22"/>
        </w:rPr>
      </w:pPr>
      <w:r>
        <w:rPr>
          <w:rFonts w:ascii="Arial" w:eastAsia="Times New Roman" w:hAnsi="Arial" w:cs="Arial"/>
          <w:sz w:val="22"/>
        </w:rPr>
        <w:t xml:space="preserve">Across the two </w:t>
      </w:r>
      <w:commentRangeStart w:id="165"/>
      <w:r>
        <w:rPr>
          <w:rFonts w:ascii="Arial" w:eastAsia="Times New Roman" w:hAnsi="Arial" w:cs="Arial"/>
          <w:sz w:val="22"/>
        </w:rPr>
        <w:t>experiments</w:t>
      </w:r>
      <w:r w:rsidR="00056893">
        <w:rPr>
          <w:rFonts w:ascii="Arial" w:eastAsia="Times New Roman" w:hAnsi="Arial" w:cs="Arial"/>
          <w:sz w:val="22"/>
        </w:rPr>
        <w:t xml:space="preserve"> (29+27 = 56 </w:t>
      </w:r>
      <w:proofErr w:type="spellStart"/>
      <w:r w:rsidR="00056893">
        <w:rPr>
          <w:rFonts w:ascii="Arial" w:eastAsia="Times New Roman" w:hAnsi="Arial" w:cs="Arial"/>
          <w:sz w:val="22"/>
        </w:rPr>
        <w:t>trisomies</w:t>
      </w:r>
      <w:proofErr w:type="spellEnd"/>
      <w:r w:rsidR="00056893">
        <w:rPr>
          <w:rFonts w:ascii="Arial" w:eastAsia="Times New Roman" w:hAnsi="Arial" w:cs="Arial"/>
          <w:sz w:val="22"/>
        </w:rPr>
        <w:t>)</w:t>
      </w:r>
      <w:r>
        <w:rPr>
          <w:rFonts w:ascii="Arial" w:eastAsia="Times New Roman" w:hAnsi="Arial" w:cs="Arial"/>
          <w:sz w:val="22"/>
        </w:rPr>
        <w:t xml:space="preserve">, </w:t>
      </w:r>
      <w:commentRangeEnd w:id="165"/>
      <w:r w:rsidR="00A075D3">
        <w:rPr>
          <w:rStyle w:val="CommentReference"/>
        </w:rPr>
        <w:commentReference w:id="165"/>
      </w:r>
      <w:r>
        <w:rPr>
          <w:rFonts w:ascii="Arial" w:eastAsia="Times New Roman" w:hAnsi="Arial" w:cs="Arial"/>
          <w:sz w:val="22"/>
        </w:rPr>
        <w:t xml:space="preserve">expect this distribution of chromosomes that are trisomic. </w:t>
      </w:r>
      <w:del w:id="166" w:author="Holly Celina Mcqueary" w:date="2019-09-20T14:51:00Z">
        <w:r w:rsidDel="00A95C85">
          <w:rPr>
            <w:rFonts w:ascii="Arial" w:eastAsia="Times New Roman" w:hAnsi="Arial" w:cs="Arial"/>
            <w:sz w:val="22"/>
          </w:rPr>
          <w:delText xml:space="preserve">We need to compare this distribution to what we actually see. </w:delText>
        </w:r>
      </w:del>
      <w:r>
        <w:rPr>
          <w:rFonts w:ascii="Arial" w:eastAsia="Times New Roman" w:hAnsi="Arial" w:cs="Arial"/>
          <w:sz w:val="22"/>
        </w:rPr>
        <w:t xml:space="preserve">Note that </w:t>
      </w:r>
      <w:r w:rsidR="00056893">
        <w:rPr>
          <w:rFonts w:ascii="Arial" w:eastAsia="Times New Roman" w:hAnsi="Arial" w:cs="Arial"/>
          <w:sz w:val="22"/>
        </w:rPr>
        <w:t xml:space="preserve">only 2 chromosomes are expected to have zero </w:t>
      </w:r>
      <w:proofErr w:type="spellStart"/>
      <w:r w:rsidR="00056893">
        <w:rPr>
          <w:rFonts w:ascii="Arial" w:eastAsia="Times New Roman" w:hAnsi="Arial" w:cs="Arial"/>
          <w:sz w:val="22"/>
        </w:rPr>
        <w:t>trisomies</w:t>
      </w:r>
      <w:proofErr w:type="spellEnd"/>
      <w:r w:rsidR="00056893">
        <w:rPr>
          <w:rFonts w:ascii="Arial" w:eastAsia="Times New Roman" w:hAnsi="Arial" w:cs="Arial"/>
          <w:sz w:val="22"/>
        </w:rPr>
        <w:t xml:space="preserve"> and none are expected to have more than 9.</w:t>
      </w:r>
    </w:p>
    <w:p w14:paraId="1152E829" w14:textId="7CFF5DA4" w:rsidR="00A075D3" w:rsidRDefault="00A075D3" w:rsidP="00A95C85">
      <w:pPr>
        <w:spacing w:line="360" w:lineRule="auto"/>
        <w:ind w:firstLine="720"/>
        <w:rPr>
          <w:rFonts w:ascii="Arial" w:eastAsia="Times New Roman" w:hAnsi="Arial" w:cs="Arial"/>
          <w:sz w:val="22"/>
        </w:rPr>
      </w:pPr>
    </w:p>
    <w:p w14:paraId="47F0BA19" w14:textId="77777777" w:rsidR="009E6CC4" w:rsidRDefault="009E6CC4" w:rsidP="00C05D5D">
      <w:pPr>
        <w:spacing w:line="360" w:lineRule="auto"/>
        <w:ind w:firstLine="720"/>
        <w:rPr>
          <w:rFonts w:ascii="Arial" w:eastAsia="Times New Roman" w:hAnsi="Arial" w:cs="Arial"/>
          <w:sz w:val="22"/>
        </w:rPr>
      </w:pPr>
    </w:p>
    <w:p w14:paraId="79F5A085" w14:textId="2F805280" w:rsidR="009E6CC4" w:rsidRDefault="00056893" w:rsidP="00C05D5D">
      <w:pPr>
        <w:spacing w:line="360" w:lineRule="auto"/>
        <w:ind w:firstLine="720"/>
        <w:rPr>
          <w:rFonts w:ascii="Arial" w:eastAsia="Times New Roman" w:hAnsi="Arial" w:cs="Arial"/>
          <w:sz w:val="22"/>
        </w:rPr>
      </w:pPr>
      <w:r w:rsidRPr="00056893">
        <w:rPr>
          <w:rFonts w:ascii="Arial" w:eastAsia="Times New Roman" w:hAnsi="Arial" w:cs="Arial"/>
          <w:noProof/>
          <w:sz w:val="22"/>
        </w:rPr>
        <w:drawing>
          <wp:inline distT="0" distB="0" distL="0" distR="0" wp14:anchorId="035D61E7" wp14:editId="308187A7">
            <wp:extent cx="4572000" cy="200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2006600"/>
                    </a:xfrm>
                    <a:prstGeom prst="rect">
                      <a:avLst/>
                    </a:prstGeom>
                  </pic:spPr>
                </pic:pic>
              </a:graphicData>
            </a:graphic>
          </wp:inline>
        </w:drawing>
      </w:r>
    </w:p>
    <w:p w14:paraId="68E9D6D5" w14:textId="62DAC973" w:rsidR="003B4FE4" w:rsidRDefault="003B4FE4" w:rsidP="00C05D5D">
      <w:pPr>
        <w:spacing w:line="360" w:lineRule="auto"/>
        <w:ind w:firstLine="720"/>
        <w:rPr>
          <w:ins w:id="167" w:author="Holly Celina Mcqueary" w:date="2019-09-20T14:52:00Z"/>
          <w:rFonts w:ascii="Arial" w:eastAsia="Times New Roman" w:hAnsi="Arial" w:cs="Arial"/>
          <w:sz w:val="22"/>
        </w:rPr>
      </w:pPr>
    </w:p>
    <w:p w14:paraId="78BA07EB" w14:textId="77777777" w:rsidR="00A95C85" w:rsidDel="00A95C85" w:rsidRDefault="00A95C85" w:rsidP="00A95C85">
      <w:pPr>
        <w:spacing w:line="360" w:lineRule="auto"/>
        <w:ind w:firstLine="720"/>
        <w:rPr>
          <w:del w:id="168" w:author="Holly Celina Mcqueary" w:date="2019-09-20T14:52:00Z"/>
          <w:moveTo w:id="169" w:author="Holly Celina Mcqueary" w:date="2019-09-20T14:52:00Z"/>
          <w:rFonts w:ascii="Arial" w:eastAsia="Times New Roman" w:hAnsi="Arial" w:cs="Arial"/>
          <w:sz w:val="22"/>
        </w:rPr>
      </w:pPr>
      <w:moveToRangeStart w:id="170" w:author="Holly Celina Mcqueary" w:date="2019-09-20T14:52:00Z" w:name="move19883546"/>
      <w:moveTo w:id="171" w:author="Holly Celina Mcqueary" w:date="2019-09-20T14:52:00Z">
        <w:r>
          <w:rPr>
            <w:rFonts w:ascii="Arial" w:eastAsia="Times New Roman" w:hAnsi="Arial" w:cs="Arial"/>
            <w:sz w:val="22"/>
          </w:rPr>
          <w:t xml:space="preserve">Across both experiments, this is the actual distribution of </w:t>
        </w:r>
        <w:proofErr w:type="spellStart"/>
        <w:r>
          <w:rPr>
            <w:rFonts w:ascii="Arial" w:eastAsia="Times New Roman" w:hAnsi="Arial" w:cs="Arial"/>
            <w:sz w:val="22"/>
          </w:rPr>
          <w:t>trisomies</w:t>
        </w:r>
        <w:proofErr w:type="spellEnd"/>
        <w:r>
          <w:rPr>
            <w:rFonts w:ascii="Arial" w:eastAsia="Times New Roman" w:hAnsi="Arial" w:cs="Arial"/>
            <w:sz w:val="22"/>
          </w:rPr>
          <w:t xml:space="preserve">. 10 chromosomes have zero </w:t>
        </w:r>
        <w:proofErr w:type="spellStart"/>
        <w:r>
          <w:rPr>
            <w:rFonts w:ascii="Arial" w:eastAsia="Times New Roman" w:hAnsi="Arial" w:cs="Arial"/>
            <w:sz w:val="22"/>
          </w:rPr>
          <w:t>trisomies</w:t>
        </w:r>
        <w:proofErr w:type="spellEnd"/>
        <w:r>
          <w:rPr>
            <w:rFonts w:ascii="Arial" w:eastAsia="Times New Roman" w:hAnsi="Arial" w:cs="Arial"/>
            <w:sz w:val="22"/>
          </w:rPr>
          <w:t xml:space="preserve">, which indicates that aneuploidy is not random and is selected against in certain chromosomes. </w:t>
        </w:r>
      </w:moveTo>
    </w:p>
    <w:moveToRangeEnd w:id="170"/>
    <w:p w14:paraId="7E6F355D" w14:textId="77777777" w:rsidR="00A95C85" w:rsidRDefault="00A95C85" w:rsidP="00A95C85">
      <w:pPr>
        <w:spacing w:line="360" w:lineRule="auto"/>
        <w:ind w:firstLine="720"/>
        <w:rPr>
          <w:rFonts w:ascii="Arial" w:eastAsia="Times New Roman" w:hAnsi="Arial" w:cs="Arial"/>
          <w:sz w:val="22"/>
        </w:rPr>
      </w:pPr>
    </w:p>
    <w:p w14:paraId="3D3BB8D1" w14:textId="5C7052A0" w:rsidR="00F50553" w:rsidDel="00A95C85" w:rsidRDefault="00F50553" w:rsidP="00C05D5D">
      <w:pPr>
        <w:spacing w:line="360" w:lineRule="auto"/>
        <w:ind w:firstLine="720"/>
        <w:rPr>
          <w:del w:id="172" w:author="Holly Celina Mcqueary" w:date="2019-09-20T14:52:00Z"/>
          <w:rFonts w:ascii="Arial" w:eastAsia="Times New Roman" w:hAnsi="Arial" w:cs="Arial"/>
          <w:sz w:val="22"/>
        </w:rPr>
      </w:pPr>
      <w:r>
        <w:rPr>
          <w:noProof/>
        </w:rPr>
        <w:lastRenderedPageBreak/>
        <w:drawing>
          <wp:inline distT="0" distB="0" distL="0" distR="0" wp14:anchorId="7053E3DC" wp14:editId="20981A84">
            <wp:extent cx="4955177" cy="1819910"/>
            <wp:effectExtent l="0" t="0" r="0" b="0"/>
            <wp:docPr id="15" name="Chart 15">
              <a:extLst xmlns:a="http://schemas.openxmlformats.org/drawingml/2006/main">
                <a:ext uri="{FF2B5EF4-FFF2-40B4-BE49-F238E27FC236}">
                  <a16:creationId xmlns:a16="http://schemas.microsoft.com/office/drawing/2014/main" id="{771BDACD-2575-E647-8B7A-6CAFE1D9A0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EFA9264" w14:textId="5E0CBB67" w:rsidR="005E0C06" w:rsidDel="00A95C85" w:rsidRDefault="005E0C06" w:rsidP="00A95C85">
      <w:pPr>
        <w:spacing w:line="360" w:lineRule="auto"/>
        <w:rPr>
          <w:moveFrom w:id="173" w:author="Holly Celina Mcqueary" w:date="2019-09-20T14:52:00Z"/>
          <w:rFonts w:ascii="Arial" w:eastAsia="Times New Roman" w:hAnsi="Arial" w:cs="Arial"/>
          <w:sz w:val="22"/>
        </w:rPr>
        <w:pPrChange w:id="174" w:author="Holly Celina Mcqueary" w:date="2019-09-20T14:52:00Z">
          <w:pPr>
            <w:spacing w:line="360" w:lineRule="auto"/>
            <w:ind w:firstLine="720"/>
          </w:pPr>
        </w:pPrChange>
      </w:pPr>
      <w:moveFromRangeStart w:id="175" w:author="Holly Celina Mcqueary" w:date="2019-09-20T14:52:00Z" w:name="move19883546"/>
      <w:moveFrom w:id="176" w:author="Holly Celina Mcqueary" w:date="2019-09-20T14:52:00Z">
        <w:r w:rsidDel="00A95C85">
          <w:rPr>
            <w:rFonts w:ascii="Arial" w:eastAsia="Times New Roman" w:hAnsi="Arial" w:cs="Arial"/>
            <w:sz w:val="22"/>
          </w:rPr>
          <w:t xml:space="preserve">Across both experiments, this is the actual distribution of trisomies. 10 chromosomes have zero trisomies, which indicates that aneuploidy is not random and is selected against in certain chromosomes. </w:t>
        </w:r>
      </w:moveFrom>
    </w:p>
    <w:moveFromRangeEnd w:id="175"/>
    <w:p w14:paraId="2F3963A2" w14:textId="1B72D581" w:rsidR="005E0C06" w:rsidDel="00A95C85" w:rsidRDefault="005E0C06" w:rsidP="00A95C85">
      <w:pPr>
        <w:spacing w:line="360" w:lineRule="auto"/>
        <w:rPr>
          <w:del w:id="177" w:author="Holly Celina Mcqueary" w:date="2019-09-20T14:52:00Z"/>
          <w:rFonts w:ascii="Arial" w:eastAsia="Times New Roman" w:hAnsi="Arial" w:cs="Arial"/>
          <w:sz w:val="22"/>
        </w:rPr>
        <w:pPrChange w:id="178" w:author="Holly Celina Mcqueary" w:date="2019-09-20T14:52:00Z">
          <w:pPr>
            <w:spacing w:line="360" w:lineRule="auto"/>
            <w:ind w:firstLine="720"/>
          </w:pPr>
        </w:pPrChange>
      </w:pPr>
    </w:p>
    <w:p w14:paraId="73E2861F" w14:textId="1F7585AA" w:rsidR="00F50553" w:rsidDel="00A95C85" w:rsidRDefault="00F50553" w:rsidP="00A95C85">
      <w:pPr>
        <w:spacing w:line="360" w:lineRule="auto"/>
        <w:rPr>
          <w:del w:id="179" w:author="Holly Celina Mcqueary" w:date="2019-09-20T14:52:00Z"/>
          <w:rFonts w:ascii="Arial" w:eastAsia="Times New Roman" w:hAnsi="Arial" w:cs="Arial"/>
          <w:sz w:val="22"/>
        </w:rPr>
        <w:pPrChange w:id="180" w:author="Holly Celina Mcqueary" w:date="2019-09-20T14:52:00Z">
          <w:pPr>
            <w:spacing w:line="360" w:lineRule="auto"/>
            <w:ind w:firstLine="720"/>
          </w:pPr>
        </w:pPrChange>
      </w:pPr>
      <w:del w:id="181" w:author="Holly Celina Mcqueary" w:date="2019-09-20T14:52:00Z">
        <w:r w:rsidDel="00A95C85">
          <w:rPr>
            <w:noProof/>
          </w:rPr>
          <w:drawing>
            <wp:inline distT="0" distB="0" distL="0" distR="0" wp14:anchorId="3A3E976D" wp14:editId="096B1DB0">
              <wp:extent cx="5355590" cy="2229394"/>
              <wp:effectExtent l="0" t="0" r="3810" b="0"/>
              <wp:docPr id="8" name="Chart 8">
                <a:extLst xmlns:a="http://schemas.openxmlformats.org/drawingml/2006/main">
                  <a:ext uri="{FF2B5EF4-FFF2-40B4-BE49-F238E27FC236}">
                    <a16:creationId xmlns:a16="http://schemas.microsoft.com/office/drawing/2014/main" id="{316063BC-BD31-E74C-9A35-5D1E50798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del>
    </w:p>
    <w:p w14:paraId="611074AF" w14:textId="77777777" w:rsidR="009E6CC4" w:rsidRDefault="009E6CC4" w:rsidP="00A95C85">
      <w:pPr>
        <w:spacing w:line="360" w:lineRule="auto"/>
        <w:ind w:firstLine="720"/>
        <w:rPr>
          <w:rFonts w:ascii="Arial" w:eastAsia="Times New Roman" w:hAnsi="Arial" w:cs="Arial"/>
          <w:sz w:val="22"/>
        </w:rPr>
      </w:pPr>
    </w:p>
    <w:p w14:paraId="4C38F988" w14:textId="59307881" w:rsidR="00101CB8" w:rsidRDefault="00101CB8" w:rsidP="00C05D5D">
      <w:pPr>
        <w:spacing w:line="360" w:lineRule="auto"/>
        <w:ind w:firstLine="720"/>
        <w:rPr>
          <w:rFonts w:ascii="Arial" w:eastAsia="Times New Roman" w:hAnsi="Arial" w:cs="Arial"/>
          <w:sz w:val="22"/>
        </w:rPr>
      </w:pPr>
      <w:r>
        <w:rPr>
          <w:rFonts w:ascii="Arial" w:eastAsia="Times New Roman" w:hAnsi="Arial" w:cs="Arial"/>
          <w:sz w:val="22"/>
        </w:rPr>
        <w:t>Hybrids of two yeast species have been shown to systematically lose all or part of one parent’s genome</w:t>
      </w:r>
      <w:r w:rsidR="00E30E6F">
        <w:rPr>
          <w:rFonts w:ascii="Arial" w:eastAsia="Times New Roman" w:hAnsi="Arial" w:cs="Arial"/>
          <w:sz w:val="22"/>
        </w:rPr>
        <w:t xml:space="preserve"> </w:t>
      </w:r>
      <w:commentRangeStart w:id="182"/>
      <w:r>
        <w:rPr>
          <w:rFonts w:ascii="Arial" w:eastAsia="Times New Roman" w:hAnsi="Arial" w:cs="Arial"/>
          <w:sz w:val="22"/>
        </w:rPr>
        <w:t xml:space="preserve"> </w:t>
      </w:r>
      <w:commentRangeEnd w:id="182"/>
      <w:r w:rsidR="00056893">
        <w:rPr>
          <w:rStyle w:val="CommentReference"/>
        </w:rPr>
        <w:commentReference w:id="182"/>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&lt;EndNote&gt;&lt;Cite&gt;&lt;Author&gt;Marinoni&lt;/Author&gt;&lt;Year&gt;1999&lt;/Year&gt;&lt;RecNum&gt;217&lt;/RecNum&gt;&lt;DisplayText&gt;(&lt;style face="smallcaps"&gt;Marinoni&lt;/style&gt;&lt;style face="italic"&gt; et al.&lt;/style&gt; 1999)&lt;/DisplayText&gt;&lt;record&gt;&lt;rec-number&gt;217&lt;/rec-number&gt;&lt;foreign-keys&gt;&lt;key app="EN" db-id="patepv5dd5d00ue2wzp5ex0sta0r0a5r5t2t" timestamp="1559675169" guid="3ecea321-b0ed-49f1-8a8f-a90b3b6773a3"&gt;217&lt;/key&gt;&lt;key app="ENWeb" db-id=""&gt;0&lt;/key&gt;&lt;/foreign-keys&gt;&lt;ref-type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Marinoni</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1999)</w:t>
      </w:r>
      <w:r>
        <w:rPr>
          <w:rFonts w:ascii="Arial" w:eastAsia="Times New Roman" w:hAnsi="Arial" w:cs="Arial"/>
          <w:sz w:val="22"/>
        </w:rPr>
        <w:fldChar w:fldCharType="end"/>
      </w:r>
      <w:r>
        <w:rPr>
          <w:rFonts w:ascii="Arial" w:eastAsia="Times New Roman" w:hAnsi="Arial" w:cs="Arial"/>
          <w:sz w:val="22"/>
        </w:rPr>
        <w:t xml:space="preserve">. It is possible that our hybrid of </w:t>
      </w:r>
      <w:r w:rsidR="00E30E6F">
        <w:rPr>
          <w:rFonts w:ascii="Arial" w:eastAsia="Times New Roman" w:hAnsi="Arial" w:cs="Arial"/>
          <w:sz w:val="22"/>
        </w:rPr>
        <w:t>distantly related</w:t>
      </w:r>
      <w:r>
        <w:rPr>
          <w:rFonts w:ascii="Arial" w:eastAsia="Times New Roman" w:hAnsi="Arial" w:cs="Arial"/>
          <w:sz w:val="22"/>
        </w:rPr>
        <w:t xml:space="preserve"> </w:t>
      </w:r>
      <w:r w:rsidRPr="00101CB8">
        <w:rPr>
          <w:rFonts w:ascii="Arial" w:eastAsia="Times New Roman" w:hAnsi="Arial" w:cs="Arial"/>
          <w:i/>
          <w:sz w:val="22"/>
        </w:rPr>
        <w:t>S. cerevisiae</w:t>
      </w:r>
      <w:r>
        <w:rPr>
          <w:rFonts w:ascii="Arial" w:eastAsia="Times New Roman" w:hAnsi="Arial" w:cs="Arial"/>
          <w:sz w:val="22"/>
        </w:rPr>
        <w:t xml:space="preserve"> strains may show a milder version of genome incompatibility as exemplified by the higher rate of aneuploidy compared to the homozygous lab strain.</w:t>
      </w:r>
    </w:p>
    <w:p w14:paraId="62EB7561" w14:textId="6BFD576D" w:rsidR="00101CB8" w:rsidRDefault="00101CB8" w:rsidP="00C05D5D">
      <w:pPr>
        <w:spacing w:line="360" w:lineRule="auto"/>
        <w:rPr>
          <w:rFonts w:ascii="Arial" w:eastAsia="Times New Roman" w:hAnsi="Arial" w:cs="Arial"/>
          <w:sz w:val="22"/>
        </w:rPr>
      </w:pPr>
      <w:r>
        <w:rPr>
          <w:rFonts w:ascii="Arial" w:eastAsia="Times New Roman" w:hAnsi="Arial" w:cs="Arial"/>
          <w:sz w:val="22"/>
        </w:rPr>
        <w:tab/>
        <w:t xml:space="preserve">Chromosome IX was aneuploid </w:t>
      </w:r>
      <w:commentRangeStart w:id="183"/>
      <w:r>
        <w:rPr>
          <w:rFonts w:ascii="Arial" w:eastAsia="Times New Roman" w:hAnsi="Arial" w:cs="Arial"/>
          <w:sz w:val="22"/>
        </w:rPr>
        <w:t xml:space="preserve">most often </w:t>
      </w:r>
      <w:commentRangeEnd w:id="183"/>
      <w:r w:rsidR="00056893">
        <w:rPr>
          <w:rStyle w:val="CommentReference"/>
        </w:rPr>
        <w:commentReference w:id="183"/>
      </w:r>
      <w:r>
        <w:rPr>
          <w:rFonts w:ascii="Arial" w:eastAsia="Times New Roman" w:hAnsi="Arial" w:cs="Arial"/>
          <w:sz w:val="22"/>
        </w:rPr>
        <w:t>in the homozygous lab strain</w:t>
      </w:r>
      <w:r w:rsidR="00F602C9">
        <w:rPr>
          <w:rFonts w:ascii="Arial" w:eastAsia="Times New Roman" w:hAnsi="Arial" w:cs="Arial"/>
          <w:sz w:val="22"/>
        </w:rPr>
        <w:t xml:space="preserve"> (5 independent aneuploidy events – 2 monosomies and 3 </w:t>
      </w:r>
      <w:proofErr w:type="spellStart"/>
      <w:r w:rsidR="00F602C9">
        <w:rPr>
          <w:rFonts w:ascii="Arial" w:eastAsia="Times New Roman" w:hAnsi="Arial" w:cs="Arial"/>
          <w:sz w:val="22"/>
        </w:rPr>
        <w:t>trisomies</w:t>
      </w:r>
      <w:proofErr w:type="spellEnd"/>
      <w:r w:rsidR="00F602C9">
        <w:rPr>
          <w:rFonts w:ascii="Arial" w:eastAsia="Times New Roman" w:hAnsi="Arial" w:cs="Arial"/>
          <w:sz w:val="22"/>
        </w:rPr>
        <w:t>)</w:t>
      </w:r>
      <w:r>
        <w:rPr>
          <w:rFonts w:ascii="Arial" w:eastAsia="Times New Roman" w:hAnsi="Arial" w:cs="Arial"/>
          <w:sz w:val="22"/>
        </w:rPr>
        <w:t xml:space="preserve">. A previous study found that chromosome IX was highly unstable in terms of chromosome loss in both diploid </w:t>
      </w:r>
      <w:r w:rsidRPr="003C0B65">
        <w:rPr>
          <w:rFonts w:ascii="Arial" w:eastAsia="Times New Roman" w:hAnsi="Arial" w:cs="Arial"/>
          <w:i/>
          <w:sz w:val="22"/>
        </w:rPr>
        <w:t>S. cerevisiae</w:t>
      </w:r>
      <w:r>
        <w:rPr>
          <w:rFonts w:ascii="Arial" w:eastAsia="Times New Roman" w:hAnsi="Arial" w:cs="Arial"/>
          <w:sz w:val="22"/>
        </w:rPr>
        <w:t xml:space="preserve"> and diploid hybrid </w:t>
      </w:r>
      <w:r w:rsidRPr="003C0B65">
        <w:rPr>
          <w:rFonts w:ascii="Arial" w:eastAsia="Times New Roman" w:hAnsi="Arial" w:cs="Arial"/>
          <w:i/>
          <w:sz w:val="22"/>
        </w:rPr>
        <w:t xml:space="preserve">S. cerevisiae-S. </w:t>
      </w:r>
      <w:proofErr w:type="spellStart"/>
      <w:r w:rsidRPr="003C0B65">
        <w:rPr>
          <w:rFonts w:ascii="Arial" w:eastAsia="Times New Roman" w:hAnsi="Arial" w:cs="Arial"/>
          <w:i/>
          <w:sz w:val="22"/>
        </w:rPr>
        <w:t>bayanus</w:t>
      </w:r>
      <w:proofErr w:type="spellEnd"/>
      <w:r>
        <w:rPr>
          <w:rFonts w:ascii="Arial" w:eastAsia="Times New Roman" w:hAnsi="Arial" w:cs="Arial"/>
          <w:sz w:val="22"/>
        </w:rPr>
        <w:t xml:space="preserve"> strains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&lt;EndNote&gt;&lt;Cite&gt;&lt;Author&gt;Kumaran&lt;/Author&gt;&lt;Year&gt;2013&lt;/Year&gt;&lt;RecNum&gt;222&lt;/RecNum&gt;&lt;DisplayText&gt;(&lt;style face="smallcaps"&gt;Kumaran&lt;/style&gt;&lt;style face="italic"&gt; et al.&lt;/style&gt; 2013)&lt;/DisplayText&gt;&lt;record&gt;&lt;rec-number&gt;222&lt;/rec-number&gt;&lt;foreign-keys&gt;&lt;key app="EN" db-id="patepv5dd5d00ue2wzp5ex0sta0r0a5r5t2t" timestamp="1559675181" guid="8537c26b-2274-4cf2-9ab2-df3266de9aba"&gt;222&lt;/key&gt;&lt;key app="ENWeb" db-id=""&gt;0&lt;/key&gt;&lt;/foreign-keys&gt;&lt;ref-type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Kumaran</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2013)</w:t>
      </w:r>
      <w:r>
        <w:rPr>
          <w:rFonts w:ascii="Arial" w:eastAsia="Times New Roman" w:hAnsi="Arial" w:cs="Arial"/>
          <w:sz w:val="22"/>
        </w:rPr>
        <w:fldChar w:fldCharType="end"/>
      </w:r>
      <w:r>
        <w:rPr>
          <w:rFonts w:ascii="Arial" w:eastAsia="Times New Roman" w:hAnsi="Arial" w:cs="Arial"/>
          <w:sz w:val="22"/>
        </w:rPr>
        <w:t xml:space="preserve">. In the hybrid strain, </w:t>
      </w:r>
      <w:commentRangeStart w:id="184"/>
      <w:commentRangeStart w:id="185"/>
      <w:r>
        <w:rPr>
          <w:rFonts w:ascii="Arial" w:eastAsia="Times New Roman" w:hAnsi="Arial" w:cs="Arial"/>
          <w:sz w:val="22"/>
        </w:rPr>
        <w:t>chromosome XVI was aneuploid most often</w:t>
      </w:r>
      <w:r w:rsidR="005E0C06">
        <w:rPr>
          <w:rFonts w:ascii="Arial" w:eastAsia="Times New Roman" w:hAnsi="Arial" w:cs="Arial"/>
          <w:sz w:val="22"/>
        </w:rPr>
        <w:t xml:space="preserve"> – with 9 </w:t>
      </w:r>
      <w:proofErr w:type="spellStart"/>
      <w:r w:rsidR="005E0C06">
        <w:rPr>
          <w:rFonts w:ascii="Arial" w:eastAsia="Times New Roman" w:hAnsi="Arial" w:cs="Arial"/>
          <w:sz w:val="22"/>
        </w:rPr>
        <w:t>trisomies</w:t>
      </w:r>
      <w:proofErr w:type="spellEnd"/>
      <w:r w:rsidR="005E0C06">
        <w:rPr>
          <w:rFonts w:ascii="Arial" w:eastAsia="Times New Roman" w:hAnsi="Arial" w:cs="Arial"/>
          <w:sz w:val="22"/>
        </w:rPr>
        <w:t xml:space="preserve"> and 1 tetrasomy</w:t>
      </w:r>
      <w:r>
        <w:rPr>
          <w:rFonts w:ascii="Arial" w:eastAsia="Times New Roman" w:hAnsi="Arial" w:cs="Arial"/>
          <w:sz w:val="22"/>
        </w:rPr>
        <w:t>.</w:t>
      </w:r>
      <w:ins w:id="186" w:author="Holly Celina Mcqueary" w:date="2019-09-20T14:55:00Z">
        <w:r w:rsidR="00A95C85">
          <w:rPr>
            <w:rFonts w:ascii="Arial" w:eastAsia="Times New Roman" w:hAnsi="Arial" w:cs="Arial"/>
            <w:sz w:val="22"/>
          </w:rPr>
          <w:t xml:space="preserve"> </w:t>
        </w:r>
      </w:ins>
      <w:del w:id="187" w:author="Holly Celina Mcqueary" w:date="2019-09-20T14:55:00Z">
        <w:r w:rsidDel="00A95C85">
          <w:rPr>
            <w:rFonts w:ascii="Arial" w:eastAsia="Times New Roman" w:hAnsi="Arial" w:cs="Arial"/>
            <w:sz w:val="22"/>
          </w:rPr>
          <w:delText xml:space="preserve"> </w:delText>
        </w:r>
      </w:del>
    </w:p>
    <w:p w14:paraId="2B3B1C58" w14:textId="042D65F0" w:rsidR="00F602C9" w:rsidRDefault="00F602C9" w:rsidP="00C05D5D">
      <w:pPr>
        <w:spacing w:line="360" w:lineRule="auto"/>
        <w:rPr>
          <w:rFonts w:ascii="Arial" w:eastAsia="Times New Roman" w:hAnsi="Arial" w:cs="Arial"/>
          <w:sz w:val="22"/>
        </w:rPr>
      </w:pPr>
      <w:r>
        <w:rPr>
          <w:noProof/>
        </w:rPr>
        <w:drawing>
          <wp:inline distT="0" distB="0" distL="0" distR="0" wp14:anchorId="5CAC6B19" wp14:editId="1CCB5D0D">
            <wp:extent cx="5819614" cy="3184902"/>
            <wp:effectExtent l="0" t="0" r="0" b="3175"/>
            <wp:docPr id="30" name="Chart 30">
              <a:extLst xmlns:a="http://schemas.openxmlformats.org/drawingml/2006/main">
                <a:ext uri="{FF2B5EF4-FFF2-40B4-BE49-F238E27FC236}">
                  <a16:creationId xmlns:a16="http://schemas.microsoft.com/office/drawing/2014/main" id="{33DC5293-D09F-1148-800D-32E936A06C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commentRangeEnd w:id="184"/>
    <w:p w14:paraId="1319F2B0" w14:textId="0382B435" w:rsidR="004F7BC0" w:rsidRDefault="00056893" w:rsidP="00C05D5D">
      <w:pPr>
        <w:spacing w:line="360" w:lineRule="auto"/>
        <w:rPr>
          <w:rFonts w:ascii="Arial" w:eastAsia="Times New Roman" w:hAnsi="Arial" w:cs="Arial"/>
          <w:sz w:val="22"/>
        </w:rPr>
      </w:pPr>
      <w:r>
        <w:rPr>
          <w:rStyle w:val="CommentReference"/>
        </w:rPr>
        <w:commentReference w:id="184"/>
      </w:r>
      <w:commentRangeEnd w:id="185"/>
      <w:r w:rsidR="005E0C06">
        <w:rPr>
          <w:rStyle w:val="CommentReference"/>
        </w:rPr>
        <w:commentReference w:id="185"/>
      </w:r>
    </w:p>
    <w:p w14:paraId="4848092E" w14:textId="04B21CA4" w:rsidR="005E0C06" w:rsidRDefault="005E0C06" w:rsidP="00C05D5D">
      <w:pPr>
        <w:spacing w:line="360" w:lineRule="auto"/>
        <w:rPr>
          <w:rFonts w:ascii="Arial" w:eastAsia="Times New Roman" w:hAnsi="Arial" w:cs="Arial"/>
          <w:sz w:val="22"/>
        </w:rPr>
      </w:pPr>
      <w:r>
        <w:rPr>
          <w:noProof/>
        </w:rPr>
        <w:lastRenderedPageBreak/>
        <w:drawing>
          <wp:inline distT="0" distB="0" distL="0" distR="0" wp14:anchorId="1DA45B31" wp14:editId="6B055C9C">
            <wp:extent cx="5943600" cy="3516630"/>
            <wp:effectExtent l="0" t="0" r="0" b="1270"/>
            <wp:docPr id="31" name="Chart 31">
              <a:extLst xmlns:a="http://schemas.openxmlformats.org/drawingml/2006/main">
                <a:ext uri="{FF2B5EF4-FFF2-40B4-BE49-F238E27FC236}">
                  <a16:creationId xmlns:a16="http://schemas.microsoft.com/office/drawing/2014/main" id="{3EC76184-D0C2-3A4F-A0B5-08B4A293D7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0016139" w14:textId="4661C054" w:rsidR="00716F66" w:rsidRPr="00925B41" w:rsidRDefault="00716F66" w:rsidP="00925B41">
      <w:pPr>
        <w:rPr>
          <w:rFonts w:ascii="Calibri" w:eastAsia="Times New Roman" w:hAnsi="Calibri" w:cs="Times New Roman"/>
          <w:color w:val="000000"/>
          <w:rPrChange w:id="188" w:author="Holly Celina Mcqueary" w:date="2019-09-20T14:58:00Z">
            <w:rPr>
              <w:rFonts w:ascii="Arial" w:eastAsia="Times New Roman" w:hAnsi="Arial" w:cs="Arial"/>
              <w:sz w:val="22"/>
            </w:rPr>
          </w:rPrChange>
        </w:rPr>
        <w:pPrChange w:id="189" w:author="Holly Celina Mcqueary" w:date="2019-09-20T14:58:00Z">
          <w:pPr>
            <w:spacing w:line="360" w:lineRule="auto"/>
            <w:ind w:firstLine="720"/>
          </w:pPr>
        </w:pPrChange>
      </w:pPr>
      <w:r>
        <w:rPr>
          <w:rFonts w:ascii="Arial" w:eastAsia="Times New Roman" w:hAnsi="Arial" w:cs="Arial"/>
          <w:sz w:val="22"/>
        </w:rPr>
        <w:t>Certain chromosomes are detected at higher frequencies (</w:t>
      </w:r>
      <w:proofErr w:type="spellStart"/>
      <w:r>
        <w:rPr>
          <w:rFonts w:ascii="Arial" w:eastAsia="Times New Roman" w:hAnsi="Arial" w:cs="Arial"/>
          <w:sz w:val="22"/>
        </w:rPr>
        <w:t>Chrs</w:t>
      </w:r>
      <w:proofErr w:type="spellEnd"/>
      <w:r>
        <w:rPr>
          <w:rFonts w:ascii="Arial" w:eastAsia="Times New Roman" w:hAnsi="Arial" w:cs="Arial"/>
          <w:sz w:val="22"/>
        </w:rPr>
        <w:t xml:space="preserve"> V,VII,IX,XII, and XVI), suggesting that duplication (and deletion, in the case of chromosome IX) of genes on these chromosomes is better tolerated than on other chromosomes (i.e. </w:t>
      </w:r>
      <w:proofErr w:type="spellStart"/>
      <w:r>
        <w:rPr>
          <w:rFonts w:ascii="Arial" w:eastAsia="Times New Roman" w:hAnsi="Arial" w:cs="Arial"/>
          <w:sz w:val="22"/>
        </w:rPr>
        <w:t>chrs</w:t>
      </w:r>
      <w:proofErr w:type="spellEnd"/>
      <w:r>
        <w:rPr>
          <w:rFonts w:ascii="Arial" w:eastAsia="Times New Roman" w:hAnsi="Arial" w:cs="Arial"/>
          <w:sz w:val="22"/>
        </w:rPr>
        <w:t xml:space="preserve"> VI and XIII, which were not found to be aneuploid in either experiment). </w:t>
      </w:r>
      <w:ins w:id="190" w:author="Holly Celina Mcqueary" w:date="2019-09-20T14:55:00Z">
        <w:r w:rsidR="00A95C85">
          <w:rPr>
            <w:rFonts w:ascii="Arial" w:eastAsia="Times New Roman" w:hAnsi="Arial" w:cs="Arial"/>
            <w:sz w:val="22"/>
          </w:rPr>
          <w:t xml:space="preserve">Only two chromosomes were found to be monosomic – chromosome I and IX, </w:t>
        </w:r>
      </w:ins>
      <w:ins w:id="191" w:author="Holly Celina Mcqueary" w:date="2019-09-20T14:58:00Z">
        <w:r w:rsidR="00925B41">
          <w:rPr>
            <w:rFonts w:ascii="Arial" w:eastAsia="Times New Roman" w:hAnsi="Arial" w:cs="Arial"/>
            <w:sz w:val="22"/>
          </w:rPr>
          <w:t xml:space="preserve">which are both relatively small chromosomes (I is the smallest with </w:t>
        </w:r>
        <w:r w:rsidR="00925B41" w:rsidRPr="00925B41">
          <w:rPr>
            <w:rFonts w:ascii="Calibri" w:eastAsia="Times New Roman" w:hAnsi="Calibri" w:cs="Times New Roman"/>
            <w:color w:val="000000"/>
          </w:rPr>
          <w:t>230218</w:t>
        </w:r>
        <w:r w:rsidR="00925B41">
          <w:rPr>
            <w:rFonts w:ascii="Calibri" w:eastAsia="Times New Roman" w:hAnsi="Calibri" w:cs="Times New Roman"/>
            <w:color w:val="000000"/>
          </w:rPr>
          <w:t xml:space="preserve"> bp, while IX is the 4</w:t>
        </w:r>
        <w:r w:rsidR="00925B41" w:rsidRPr="00925B41">
          <w:rPr>
            <w:rFonts w:ascii="Calibri" w:eastAsia="Times New Roman" w:hAnsi="Calibri" w:cs="Times New Roman"/>
            <w:color w:val="000000"/>
            <w:vertAlign w:val="superscript"/>
            <w:rPrChange w:id="192" w:author="Holly Celina Mcqueary" w:date="2019-09-20T14:58:00Z">
              <w:rPr>
                <w:rFonts w:ascii="Calibri" w:eastAsia="Times New Roman" w:hAnsi="Calibri" w:cs="Times New Roman"/>
                <w:color w:val="000000"/>
              </w:rPr>
            </w:rPrChange>
          </w:rPr>
          <w:t>th</w:t>
        </w:r>
        <w:r w:rsidR="00925B41">
          <w:rPr>
            <w:rFonts w:ascii="Calibri" w:eastAsia="Times New Roman" w:hAnsi="Calibri" w:cs="Times New Roman"/>
            <w:color w:val="000000"/>
          </w:rPr>
          <w:t xml:space="preserve"> smallest </w:t>
        </w:r>
      </w:ins>
      <w:ins w:id="193" w:author="Holly Celina Mcqueary" w:date="2019-09-20T14:59:00Z">
        <w:r w:rsidR="00925B41">
          <w:rPr>
            <w:rFonts w:ascii="Calibri" w:eastAsia="Times New Roman" w:hAnsi="Calibri" w:cs="Times New Roman"/>
            <w:color w:val="000000"/>
          </w:rPr>
          <w:t xml:space="preserve">with </w:t>
        </w:r>
        <w:r w:rsidR="00925B41" w:rsidRPr="00925B41">
          <w:rPr>
            <w:rFonts w:ascii="Calibri" w:eastAsia="Times New Roman" w:hAnsi="Calibri" w:cs="Times New Roman"/>
            <w:color w:val="000000"/>
          </w:rPr>
          <w:t>439888</w:t>
        </w:r>
        <w:r w:rsidR="00925B41">
          <w:rPr>
            <w:rFonts w:ascii="Calibri" w:eastAsia="Times New Roman" w:hAnsi="Calibri" w:cs="Times New Roman"/>
            <w:color w:val="000000"/>
          </w:rPr>
          <w:t xml:space="preserve"> bp). This suggests that while there is no noticeable effect of chromosome length on aneuploidy occurrence (FIGURE?), monosomy may be tolerated in smaller chromosomes be</w:t>
        </w:r>
      </w:ins>
      <w:ins w:id="194" w:author="Holly Celina Mcqueary" w:date="2019-09-20T15:00:00Z">
        <w:r w:rsidR="00925B41">
          <w:rPr>
            <w:rFonts w:ascii="Calibri" w:eastAsia="Times New Roman" w:hAnsi="Calibri" w:cs="Times New Roman"/>
            <w:color w:val="000000"/>
          </w:rPr>
          <w:t xml:space="preserve">tter than larger chromosomes. </w:t>
        </w:r>
      </w:ins>
    </w:p>
    <w:p w14:paraId="1120C6A6" w14:textId="77777777" w:rsidR="00716F66" w:rsidRDefault="00716F66" w:rsidP="00F24214">
      <w:pPr>
        <w:spacing w:line="360" w:lineRule="auto"/>
        <w:rPr>
          <w:rFonts w:ascii="Arial" w:eastAsia="Times New Roman" w:hAnsi="Arial" w:cs="Arial"/>
          <w:sz w:val="22"/>
        </w:rPr>
      </w:pPr>
    </w:p>
    <w:p w14:paraId="65801610" w14:textId="3C94B97D" w:rsidR="004F7BC0" w:rsidRPr="00840210" w:rsidRDefault="004F7BC0" w:rsidP="00F24214">
      <w:pPr>
        <w:spacing w:line="360" w:lineRule="auto"/>
        <w:rPr>
          <w:rFonts w:ascii="Arial" w:eastAsia="Times New Roman" w:hAnsi="Arial" w:cs="Arial"/>
          <w:i/>
          <w:sz w:val="22"/>
        </w:rPr>
      </w:pPr>
      <w:r w:rsidRPr="00840210">
        <w:rPr>
          <w:rFonts w:ascii="Arial" w:eastAsia="Times New Roman" w:hAnsi="Arial" w:cs="Arial"/>
          <w:i/>
          <w:sz w:val="22"/>
        </w:rPr>
        <w:t xml:space="preserve">Segmental Duplications </w:t>
      </w:r>
    </w:p>
    <w:p w14:paraId="1B251315" w14:textId="32C23616" w:rsidR="00283A96" w:rsidRDefault="00283A96" w:rsidP="00F24214">
      <w:pPr>
        <w:spacing w:line="360" w:lineRule="auto"/>
        <w:rPr>
          <w:rFonts w:ascii="Arial" w:eastAsia="Times New Roman" w:hAnsi="Arial" w:cs="Arial"/>
          <w:sz w:val="22"/>
        </w:rPr>
      </w:pPr>
      <w:r>
        <w:rPr>
          <w:rFonts w:ascii="Arial" w:eastAsia="Times New Roman" w:hAnsi="Arial" w:cs="Arial"/>
          <w:sz w:val="22"/>
        </w:rPr>
        <w:tab/>
      </w:r>
      <w:r w:rsidR="00623142">
        <w:rPr>
          <w:rFonts w:ascii="Arial" w:eastAsia="Times New Roman" w:hAnsi="Arial" w:cs="Arial"/>
          <w:sz w:val="22"/>
        </w:rPr>
        <w:t xml:space="preserve">Hybrid </w:t>
      </w:r>
      <w:r w:rsidR="00121EC8">
        <w:rPr>
          <w:rFonts w:ascii="Arial" w:eastAsia="Times New Roman" w:hAnsi="Arial" w:cs="Arial"/>
          <w:sz w:val="22"/>
        </w:rPr>
        <w:t>sample</w:t>
      </w:r>
      <w:r>
        <w:rPr>
          <w:rFonts w:ascii="Arial" w:eastAsia="Times New Roman" w:hAnsi="Arial" w:cs="Arial"/>
          <w:sz w:val="22"/>
        </w:rPr>
        <w:t xml:space="preserve"> 76 ha</w:t>
      </w:r>
      <w:r w:rsidR="00121EC8">
        <w:rPr>
          <w:rFonts w:ascii="Arial" w:eastAsia="Times New Roman" w:hAnsi="Arial" w:cs="Arial"/>
          <w:sz w:val="22"/>
        </w:rPr>
        <w:t>d</w:t>
      </w:r>
      <w:r>
        <w:rPr>
          <w:rFonts w:ascii="Arial" w:eastAsia="Times New Roman" w:hAnsi="Arial" w:cs="Arial"/>
          <w:sz w:val="22"/>
        </w:rPr>
        <w:t xml:space="preserve"> a partial duplication of chromosome X. </w:t>
      </w:r>
      <w:r w:rsidR="003B37B2">
        <w:rPr>
          <w:rFonts w:ascii="Arial" w:eastAsia="Times New Roman" w:hAnsi="Arial" w:cs="Arial"/>
          <w:sz w:val="22"/>
        </w:rPr>
        <w:t>It appears that a segment of chromosome X was duplicated and then attached to another chromosome; it is</w:t>
      </w:r>
      <w:r w:rsidR="00FA2358">
        <w:rPr>
          <w:rFonts w:ascii="Arial" w:eastAsia="Times New Roman" w:hAnsi="Arial" w:cs="Arial"/>
          <w:sz w:val="22"/>
        </w:rPr>
        <w:t xml:space="preserve"> not a structural </w:t>
      </w:r>
      <w:r w:rsidR="007B57F9">
        <w:rPr>
          <w:rFonts w:ascii="Arial" w:eastAsia="Times New Roman" w:hAnsi="Arial" w:cs="Arial"/>
          <w:sz w:val="22"/>
        </w:rPr>
        <w:t xml:space="preserve">duplicate of the chromosome arm, as the segment does not include the centromere. It appears that the initial breakpoint is around </w:t>
      </w:r>
      <w:commentRangeStart w:id="195"/>
      <w:commentRangeStart w:id="196"/>
      <w:r w:rsidR="007B57F9">
        <w:rPr>
          <w:rFonts w:ascii="Arial" w:eastAsia="Times New Roman" w:hAnsi="Arial" w:cs="Arial"/>
          <w:sz w:val="22"/>
        </w:rPr>
        <w:t>24,400</w:t>
      </w:r>
      <w:commentRangeEnd w:id="195"/>
      <w:r w:rsidR="00056893">
        <w:rPr>
          <w:rStyle w:val="CommentReference"/>
        </w:rPr>
        <w:commentReference w:id="195"/>
      </w:r>
      <w:commentRangeEnd w:id="196"/>
      <w:r w:rsidR="005E53FF">
        <w:rPr>
          <w:rStyle w:val="CommentReference"/>
        </w:rPr>
        <w:commentReference w:id="196"/>
      </w:r>
      <w:r w:rsidR="007B57F9">
        <w:rPr>
          <w:rFonts w:ascii="Arial" w:eastAsia="Times New Roman" w:hAnsi="Arial" w:cs="Arial"/>
          <w:sz w:val="22"/>
        </w:rPr>
        <w:t>, and the ending breakpoint is</w:t>
      </w:r>
      <w:r>
        <w:rPr>
          <w:rFonts w:ascii="Arial" w:eastAsia="Times New Roman" w:hAnsi="Arial" w:cs="Arial"/>
          <w:sz w:val="22"/>
        </w:rPr>
        <w:t xml:space="preserve"> located at 378,020</w:t>
      </w:r>
      <w:r w:rsidR="00213525">
        <w:rPr>
          <w:rFonts w:ascii="Arial" w:eastAsia="Times New Roman" w:hAnsi="Arial" w:cs="Arial"/>
          <w:sz w:val="22"/>
        </w:rPr>
        <w:t xml:space="preserve"> (figures 2 and 3)</w:t>
      </w:r>
      <w:r w:rsidR="007B57F9">
        <w:rPr>
          <w:rFonts w:ascii="Arial" w:eastAsia="Times New Roman" w:hAnsi="Arial" w:cs="Arial"/>
          <w:sz w:val="22"/>
        </w:rPr>
        <w:t>.</w:t>
      </w:r>
      <w:r w:rsidR="003B37B2">
        <w:rPr>
          <w:rFonts w:ascii="Arial" w:eastAsia="Times New Roman" w:hAnsi="Arial" w:cs="Arial"/>
          <w:sz w:val="22"/>
        </w:rPr>
        <w:t xml:space="preserve"> The ending breakpoint is in close proximity to a known transposable element</w:t>
      </w:r>
      <w:r w:rsidR="00871AD2">
        <w:rPr>
          <w:rFonts w:ascii="Arial" w:eastAsia="Times New Roman" w:hAnsi="Arial" w:cs="Arial"/>
          <w:sz w:val="22"/>
        </w:rPr>
        <w:t xml:space="preserve"> (within 200 bp of the YJLCdelta7 Ty1 LTR)</w:t>
      </w:r>
      <w:r w:rsidR="003B37B2">
        <w:rPr>
          <w:rFonts w:ascii="Arial" w:eastAsia="Times New Roman" w:hAnsi="Arial" w:cs="Arial"/>
          <w:sz w:val="22"/>
        </w:rPr>
        <w:t xml:space="preserve">, which makes </w:t>
      </w:r>
      <w:commentRangeStart w:id="197"/>
      <w:r w:rsidR="003B37B2">
        <w:rPr>
          <w:rFonts w:ascii="Arial" w:eastAsia="Times New Roman" w:hAnsi="Arial" w:cs="Arial"/>
          <w:sz w:val="22"/>
        </w:rPr>
        <w:t>locating this mutation difficult</w:t>
      </w:r>
      <w:commentRangeEnd w:id="197"/>
      <w:r w:rsidR="00056893">
        <w:rPr>
          <w:rStyle w:val="CommentReference"/>
        </w:rPr>
        <w:commentReference w:id="197"/>
      </w:r>
      <w:r w:rsidR="003B37B2">
        <w:rPr>
          <w:rFonts w:ascii="Arial" w:eastAsia="Times New Roman" w:hAnsi="Arial" w:cs="Arial"/>
          <w:sz w:val="22"/>
        </w:rPr>
        <w:t>.</w:t>
      </w:r>
      <w:r w:rsidR="007B57F9">
        <w:rPr>
          <w:rFonts w:ascii="Arial" w:eastAsia="Times New Roman" w:hAnsi="Arial" w:cs="Arial"/>
          <w:sz w:val="22"/>
        </w:rPr>
        <w:t xml:space="preserve"> Chromosome X in yeast has a centromere that begins at 436,307; the duplication of the left arm does not include the centromere. The initial and final breakpoints are both located in intergenic sequences, so </w:t>
      </w:r>
      <w:ins w:id="198" w:author="Holly Celina Mcqueary" w:date="2019-09-20T15:02:00Z">
        <w:r w:rsidR="00CB21AA">
          <w:rPr>
            <w:rFonts w:ascii="Arial" w:eastAsia="Times New Roman" w:hAnsi="Arial" w:cs="Arial"/>
            <w:sz w:val="22"/>
          </w:rPr>
          <w:t xml:space="preserve">likely </w:t>
        </w:r>
      </w:ins>
      <w:r w:rsidR="007B57F9">
        <w:rPr>
          <w:rFonts w:ascii="Arial" w:eastAsia="Times New Roman" w:hAnsi="Arial" w:cs="Arial"/>
          <w:sz w:val="22"/>
        </w:rPr>
        <w:t xml:space="preserve">do not have a phenotypic effect </w:t>
      </w:r>
      <w:r w:rsidR="009300E0">
        <w:rPr>
          <w:rFonts w:ascii="Arial" w:eastAsia="Times New Roman" w:hAnsi="Arial" w:cs="Arial"/>
          <w:sz w:val="22"/>
        </w:rPr>
        <w:t>aside from</w:t>
      </w:r>
      <w:r w:rsidR="007B57F9">
        <w:rPr>
          <w:rFonts w:ascii="Arial" w:eastAsia="Times New Roman" w:hAnsi="Arial" w:cs="Arial"/>
          <w:sz w:val="22"/>
        </w:rPr>
        <w:t xml:space="preserve"> that of the duplicated genes. </w:t>
      </w:r>
      <w:r w:rsidR="009300E0">
        <w:rPr>
          <w:rFonts w:ascii="Arial" w:eastAsia="Times New Roman" w:hAnsi="Arial" w:cs="Arial"/>
          <w:sz w:val="22"/>
        </w:rPr>
        <w:t>Visual analysis of the genome identified two c</w:t>
      </w:r>
      <w:r w:rsidR="003B37B2">
        <w:rPr>
          <w:rFonts w:ascii="Arial" w:eastAsia="Times New Roman" w:hAnsi="Arial" w:cs="Arial"/>
          <w:sz w:val="22"/>
        </w:rPr>
        <w:t xml:space="preserve">andidate chromosomes </w:t>
      </w:r>
      <w:r w:rsidR="009300E0">
        <w:rPr>
          <w:rFonts w:ascii="Arial" w:eastAsia="Times New Roman" w:hAnsi="Arial" w:cs="Arial"/>
          <w:sz w:val="22"/>
        </w:rPr>
        <w:t xml:space="preserve">for part of chromosome X </w:t>
      </w:r>
      <w:r w:rsidR="003B37B2">
        <w:rPr>
          <w:rFonts w:ascii="Arial" w:eastAsia="Times New Roman" w:hAnsi="Arial" w:cs="Arial"/>
          <w:sz w:val="22"/>
        </w:rPr>
        <w:lastRenderedPageBreak/>
        <w:t>to be attached to</w:t>
      </w:r>
      <w:r w:rsidR="009300E0">
        <w:rPr>
          <w:rFonts w:ascii="Arial" w:eastAsia="Times New Roman" w:hAnsi="Arial" w:cs="Arial"/>
          <w:sz w:val="22"/>
        </w:rPr>
        <w:t xml:space="preserve">: </w:t>
      </w:r>
      <w:r w:rsidR="003B37B2">
        <w:rPr>
          <w:rFonts w:ascii="Arial" w:eastAsia="Times New Roman" w:hAnsi="Arial" w:cs="Arial"/>
          <w:sz w:val="22"/>
        </w:rPr>
        <w:t>chromosome VI and chromosome XI</w:t>
      </w:r>
      <w:r w:rsidR="009300E0">
        <w:rPr>
          <w:rFonts w:ascii="Arial" w:eastAsia="Times New Roman" w:hAnsi="Arial" w:cs="Arial"/>
          <w:sz w:val="22"/>
        </w:rPr>
        <w:t xml:space="preserve">. </w:t>
      </w:r>
      <w:commentRangeStart w:id="199"/>
      <w:r w:rsidR="009300E0">
        <w:rPr>
          <w:rFonts w:ascii="Arial" w:eastAsia="Times New Roman" w:hAnsi="Arial" w:cs="Arial"/>
          <w:sz w:val="22"/>
        </w:rPr>
        <w:t>T</w:t>
      </w:r>
      <w:r w:rsidR="003B37B2">
        <w:rPr>
          <w:rFonts w:ascii="Arial" w:eastAsia="Times New Roman" w:hAnsi="Arial" w:cs="Arial"/>
          <w:sz w:val="22"/>
        </w:rPr>
        <w:t>hese chromosomes show</w:t>
      </w:r>
      <w:r w:rsidR="009300E0">
        <w:rPr>
          <w:rFonts w:ascii="Arial" w:eastAsia="Times New Roman" w:hAnsi="Arial" w:cs="Arial"/>
          <w:sz w:val="22"/>
        </w:rPr>
        <w:t>ed</w:t>
      </w:r>
      <w:r w:rsidR="003B37B2">
        <w:rPr>
          <w:rFonts w:ascii="Arial" w:eastAsia="Times New Roman" w:hAnsi="Arial" w:cs="Arial"/>
          <w:sz w:val="22"/>
        </w:rPr>
        <w:t xml:space="preserve"> significant reductions in read count near the end of one of their chromosome arms</w:t>
      </w:r>
      <w:commentRangeEnd w:id="199"/>
      <w:r w:rsidR="00056893">
        <w:rPr>
          <w:rStyle w:val="CommentReference"/>
        </w:rPr>
        <w:commentReference w:id="199"/>
      </w:r>
      <w:r w:rsidR="003B37B2">
        <w:rPr>
          <w:rFonts w:ascii="Arial" w:eastAsia="Times New Roman" w:hAnsi="Arial" w:cs="Arial"/>
          <w:sz w:val="22"/>
        </w:rPr>
        <w:t xml:space="preserve">. </w:t>
      </w:r>
    </w:p>
    <w:p w14:paraId="5E1531BD" w14:textId="02B932D3" w:rsidR="00D975DC" w:rsidRDefault="00D975DC" w:rsidP="00F24214">
      <w:pPr>
        <w:spacing w:line="360" w:lineRule="auto"/>
        <w:rPr>
          <w:rFonts w:ascii="Arial" w:eastAsia="Times New Roman" w:hAnsi="Arial" w:cs="Arial"/>
          <w:sz w:val="22"/>
        </w:rPr>
      </w:pPr>
      <w:r>
        <w:rPr>
          <w:rFonts w:ascii="Arial" w:eastAsia="Times New Roman" w:hAnsi="Arial" w:cs="Arial"/>
          <w:sz w:val="22"/>
        </w:rPr>
        <w:tab/>
        <w:t xml:space="preserve">This </w:t>
      </w:r>
      <w:r w:rsidR="00A42424">
        <w:rPr>
          <w:rFonts w:ascii="Arial" w:eastAsia="Times New Roman" w:hAnsi="Arial" w:cs="Arial"/>
          <w:sz w:val="22"/>
        </w:rPr>
        <w:t>sample</w:t>
      </w:r>
      <w:r>
        <w:rPr>
          <w:rFonts w:ascii="Arial" w:eastAsia="Times New Roman" w:hAnsi="Arial" w:cs="Arial"/>
          <w:sz w:val="22"/>
        </w:rPr>
        <w:t xml:space="preserve"> is also trisomic for chromosome IX and chromosome XIV. It is possible that the duplication of half of chromosome X aids in the dual aneuploidy, by balancing protein stoichiometries for example. </w:t>
      </w:r>
      <w:commentRangeStart w:id="200"/>
      <w:commentRangeStart w:id="201"/>
      <w:commentRangeStart w:id="202"/>
      <w:r w:rsidRPr="00523C94">
        <w:rPr>
          <w:rFonts w:ascii="Arial" w:eastAsia="Times New Roman" w:hAnsi="Arial" w:cs="Arial"/>
          <w:sz w:val="22"/>
          <w:highlight w:val="cyan"/>
        </w:rPr>
        <w:t xml:space="preserve">In order to investigate this, we looked at the individual gene expression profile of </w:t>
      </w:r>
      <w:r w:rsidR="00A42424">
        <w:rPr>
          <w:rFonts w:ascii="Arial" w:eastAsia="Times New Roman" w:hAnsi="Arial" w:cs="Arial"/>
          <w:sz w:val="22"/>
          <w:highlight w:val="cyan"/>
        </w:rPr>
        <w:t>sample</w:t>
      </w:r>
      <w:r w:rsidRPr="00523C94">
        <w:rPr>
          <w:rFonts w:ascii="Arial" w:eastAsia="Times New Roman" w:hAnsi="Arial" w:cs="Arial"/>
          <w:sz w:val="22"/>
          <w:highlight w:val="cyan"/>
        </w:rPr>
        <w:t xml:space="preserve"> 76 to determine if there were any correlations between genes on these three chromosomes.</w:t>
      </w:r>
      <w:r>
        <w:rPr>
          <w:rFonts w:ascii="Arial" w:eastAsia="Times New Roman" w:hAnsi="Arial" w:cs="Arial"/>
          <w:sz w:val="22"/>
        </w:rPr>
        <w:t xml:space="preserve"> </w:t>
      </w:r>
      <w:commentRangeEnd w:id="200"/>
      <w:r w:rsidR="00213525">
        <w:rPr>
          <w:rStyle w:val="CommentReference"/>
        </w:rPr>
        <w:commentReference w:id="200"/>
      </w:r>
      <w:commentRangeEnd w:id="201"/>
      <w:r w:rsidR="00056893">
        <w:rPr>
          <w:rStyle w:val="CommentReference"/>
        </w:rPr>
        <w:commentReference w:id="201"/>
      </w:r>
      <w:commentRangeEnd w:id="202"/>
      <w:r w:rsidR="00CB21AA">
        <w:rPr>
          <w:rStyle w:val="CommentReference"/>
        </w:rPr>
        <w:commentReference w:id="202"/>
      </w:r>
    </w:p>
    <w:p w14:paraId="2B0189C5" w14:textId="6133B89B" w:rsidR="00F24A7C" w:rsidRPr="003C0B65" w:rsidRDefault="00F24A7C" w:rsidP="00F24214">
      <w:pPr>
        <w:spacing w:line="360" w:lineRule="auto"/>
        <w:rPr>
          <w:rFonts w:ascii="Arial" w:eastAsia="Times New Roman" w:hAnsi="Arial" w:cs="Arial"/>
          <w:i/>
          <w:sz w:val="22"/>
        </w:rPr>
      </w:pPr>
    </w:p>
    <w:p w14:paraId="678E7AD1" w14:textId="39BE49F6" w:rsidR="004F7BC0" w:rsidRPr="009D4DE4" w:rsidRDefault="004F7BC0" w:rsidP="00F24214">
      <w:pPr>
        <w:spacing w:line="360" w:lineRule="auto"/>
        <w:rPr>
          <w:rFonts w:ascii="Arial" w:hAnsi="Arial" w:cs="Arial"/>
          <w:i/>
          <w:color w:val="000000"/>
          <w:sz w:val="22"/>
          <w:szCs w:val="117"/>
        </w:rPr>
      </w:pPr>
      <w:r w:rsidRPr="00F46192">
        <w:rPr>
          <w:rFonts w:ascii="Arial" w:hAnsi="Arial" w:cs="Arial"/>
          <w:i/>
          <w:color w:val="000000"/>
          <w:sz w:val="22"/>
          <w:szCs w:val="117"/>
        </w:rPr>
        <w:t xml:space="preserve">No </w:t>
      </w:r>
      <w:r>
        <w:rPr>
          <w:rFonts w:ascii="Arial" w:hAnsi="Arial" w:cs="Arial"/>
          <w:i/>
          <w:color w:val="000000"/>
          <w:sz w:val="22"/>
          <w:szCs w:val="117"/>
        </w:rPr>
        <w:t>evidence for whole-chromosome dosage compensation</w:t>
      </w:r>
      <w:r w:rsidRPr="00F46192">
        <w:rPr>
          <w:rFonts w:ascii="Arial" w:hAnsi="Arial" w:cs="Arial"/>
          <w:i/>
          <w:color w:val="000000"/>
          <w:sz w:val="22"/>
          <w:szCs w:val="117"/>
        </w:rPr>
        <w:t xml:space="preserve"> in either lab or hybrid strains</w:t>
      </w:r>
    </w:p>
    <w:p w14:paraId="334C8352" w14:textId="6D2E4D82" w:rsidR="008E13C3" w:rsidRDefault="004F7BC0" w:rsidP="004353CF">
      <w:pPr>
        <w:spacing w:line="360" w:lineRule="auto"/>
        <w:rPr>
          <w:ins w:id="203" w:author="Holly Celina Mcqueary" w:date="2019-09-20T15:06:00Z"/>
          <w:rFonts w:ascii="Arial" w:eastAsia="Times New Roman" w:hAnsi="Arial" w:cs="Arial"/>
          <w:sz w:val="22"/>
        </w:rPr>
      </w:pPr>
      <w:r>
        <w:rPr>
          <w:rFonts w:ascii="Arial" w:eastAsia="Times New Roman" w:hAnsi="Arial" w:cs="Arial"/>
          <w:sz w:val="22"/>
        </w:rPr>
        <w:tab/>
      </w:r>
      <w:r w:rsidR="000306BA">
        <w:rPr>
          <w:rFonts w:ascii="Arial" w:eastAsia="Times New Roman" w:hAnsi="Arial" w:cs="Arial"/>
          <w:sz w:val="22"/>
        </w:rPr>
        <w:t xml:space="preserve">Whole-chromosome gene expression was analyzed </w:t>
      </w:r>
      <w:r w:rsidR="00106448">
        <w:rPr>
          <w:rFonts w:ascii="Arial" w:eastAsia="Times New Roman" w:hAnsi="Arial" w:cs="Arial"/>
          <w:sz w:val="22"/>
        </w:rPr>
        <w:t>by calculating</w:t>
      </w:r>
      <w:r w:rsidR="000306BA">
        <w:rPr>
          <w:rFonts w:ascii="Arial" w:eastAsia="Times New Roman" w:hAnsi="Arial" w:cs="Arial"/>
          <w:sz w:val="22"/>
        </w:rPr>
        <w:t xml:space="preserve"> the average and 95% confidence interval of gene expression </w:t>
      </w:r>
      <w:r w:rsidR="00106448">
        <w:rPr>
          <w:rFonts w:ascii="Arial" w:eastAsia="Times New Roman" w:hAnsi="Arial" w:cs="Arial"/>
          <w:sz w:val="22"/>
        </w:rPr>
        <w:t xml:space="preserve">for </w:t>
      </w:r>
      <w:r w:rsidR="000306BA">
        <w:rPr>
          <w:rFonts w:ascii="Arial" w:eastAsia="Times New Roman" w:hAnsi="Arial" w:cs="Arial"/>
          <w:sz w:val="22"/>
        </w:rPr>
        <w:t>each chromosome</w:t>
      </w:r>
      <w:r w:rsidR="00CD3C1D">
        <w:rPr>
          <w:rFonts w:ascii="Arial" w:eastAsia="Times New Roman" w:hAnsi="Arial" w:cs="Arial"/>
          <w:sz w:val="22"/>
        </w:rPr>
        <w:t xml:space="preserve"> (</w:t>
      </w:r>
      <w:r w:rsidR="00106448">
        <w:rPr>
          <w:rFonts w:ascii="Arial" w:eastAsia="Times New Roman" w:hAnsi="Arial" w:cs="Arial"/>
          <w:sz w:val="22"/>
        </w:rPr>
        <w:t xml:space="preserve">boxplots in </w:t>
      </w:r>
      <w:r w:rsidR="00CD3C1D">
        <w:rPr>
          <w:rFonts w:ascii="Arial" w:eastAsia="Times New Roman" w:hAnsi="Arial" w:cs="Arial"/>
          <w:sz w:val="22"/>
        </w:rPr>
        <w:t>figure 7).</w:t>
      </w:r>
      <w:r w:rsidR="000306BA">
        <w:rPr>
          <w:rFonts w:ascii="Arial" w:eastAsia="Times New Roman" w:hAnsi="Arial" w:cs="Arial"/>
          <w:sz w:val="22"/>
        </w:rPr>
        <w:t xml:space="preserve"> ANOVAs were </w:t>
      </w:r>
      <w:r w:rsidR="00106448">
        <w:rPr>
          <w:rFonts w:ascii="Arial" w:eastAsia="Times New Roman" w:hAnsi="Arial" w:cs="Arial"/>
          <w:sz w:val="22"/>
        </w:rPr>
        <w:t xml:space="preserve">also </w:t>
      </w:r>
      <w:r w:rsidR="000306BA">
        <w:rPr>
          <w:rFonts w:ascii="Arial" w:eastAsia="Times New Roman" w:hAnsi="Arial" w:cs="Arial"/>
          <w:sz w:val="22"/>
        </w:rPr>
        <w:t>r</w:t>
      </w:r>
      <w:r w:rsidR="00106448">
        <w:rPr>
          <w:rFonts w:ascii="Arial" w:eastAsia="Times New Roman" w:hAnsi="Arial" w:cs="Arial"/>
          <w:sz w:val="22"/>
        </w:rPr>
        <w:t>u</w:t>
      </w:r>
      <w:r w:rsidR="000306BA">
        <w:rPr>
          <w:rFonts w:ascii="Arial" w:eastAsia="Times New Roman" w:hAnsi="Arial" w:cs="Arial"/>
          <w:sz w:val="22"/>
        </w:rPr>
        <w:t xml:space="preserve">n on each aneuploid </w:t>
      </w:r>
      <w:r w:rsidR="00A42424">
        <w:rPr>
          <w:rFonts w:ascii="Arial" w:eastAsia="Times New Roman" w:hAnsi="Arial" w:cs="Arial"/>
          <w:sz w:val="22"/>
        </w:rPr>
        <w:t>sample</w:t>
      </w:r>
      <w:r w:rsidR="000306BA">
        <w:rPr>
          <w:rFonts w:ascii="Arial" w:eastAsia="Times New Roman" w:hAnsi="Arial" w:cs="Arial"/>
          <w:sz w:val="22"/>
        </w:rPr>
        <w:t xml:space="preserve">, comparing </w:t>
      </w:r>
      <w:ins w:id="204" w:author="Holly Celina Mcqueary" w:date="2019-09-20T15:03:00Z">
        <w:r w:rsidR="00CB21AA">
          <w:rPr>
            <w:rFonts w:ascii="Arial" w:eastAsia="Times New Roman" w:hAnsi="Arial" w:cs="Arial"/>
            <w:sz w:val="22"/>
          </w:rPr>
          <w:t xml:space="preserve">the average </w:t>
        </w:r>
      </w:ins>
      <w:commentRangeStart w:id="205"/>
      <w:r w:rsidR="000306BA" w:rsidRPr="00CB21AA">
        <w:rPr>
          <w:rFonts w:ascii="Arial" w:eastAsia="Times New Roman" w:hAnsi="Arial" w:cs="Arial"/>
          <w:strike/>
          <w:sz w:val="22"/>
          <w:rPrChange w:id="206" w:author="Holly Celina Mcqueary" w:date="2019-09-20T15:05:00Z">
            <w:rPr>
              <w:rFonts w:ascii="Arial" w:eastAsia="Times New Roman" w:hAnsi="Arial" w:cs="Arial"/>
              <w:sz w:val="22"/>
            </w:rPr>
          </w:rPrChange>
        </w:rPr>
        <w:t>its</w:t>
      </w:r>
      <w:r w:rsidR="000306BA">
        <w:rPr>
          <w:rFonts w:ascii="Arial" w:eastAsia="Times New Roman" w:hAnsi="Arial" w:cs="Arial"/>
          <w:sz w:val="22"/>
        </w:rPr>
        <w:t xml:space="preserve"> </w:t>
      </w:r>
      <w:commentRangeEnd w:id="205"/>
      <w:r w:rsidR="00106448">
        <w:rPr>
          <w:rStyle w:val="CommentReference"/>
        </w:rPr>
        <w:commentReference w:id="205"/>
      </w:r>
      <w:r w:rsidR="000306BA">
        <w:rPr>
          <w:rFonts w:ascii="Arial" w:eastAsia="Times New Roman" w:hAnsi="Arial" w:cs="Arial"/>
          <w:sz w:val="22"/>
        </w:rPr>
        <w:t xml:space="preserve">gene expression </w:t>
      </w:r>
      <w:ins w:id="207" w:author="Holly Celina Mcqueary" w:date="2019-09-20T15:03:00Z">
        <w:r w:rsidR="00CB21AA">
          <w:rPr>
            <w:rFonts w:ascii="Arial" w:eastAsia="Times New Roman" w:hAnsi="Arial" w:cs="Arial"/>
            <w:sz w:val="22"/>
          </w:rPr>
          <w:t xml:space="preserve">from each chromosome </w:t>
        </w:r>
      </w:ins>
      <w:r w:rsidR="000306BA">
        <w:rPr>
          <w:rFonts w:ascii="Arial" w:eastAsia="Times New Roman" w:hAnsi="Arial" w:cs="Arial"/>
          <w:sz w:val="22"/>
        </w:rPr>
        <w:t>to that of the</w:t>
      </w:r>
      <w:del w:id="208" w:author="Holly Celina Mcqueary" w:date="2019-09-20T15:03:00Z">
        <w:r w:rsidR="000306BA" w:rsidDel="00CB21AA">
          <w:rPr>
            <w:rFonts w:ascii="Arial" w:eastAsia="Times New Roman" w:hAnsi="Arial" w:cs="Arial"/>
            <w:sz w:val="22"/>
          </w:rPr>
          <w:delText xml:space="preserve"> euploid</w:delText>
        </w:r>
      </w:del>
      <w:ins w:id="209" w:author="Holly Celina Mcqueary" w:date="2019-09-20T15:03:00Z">
        <w:r w:rsidR="00CB21AA">
          <w:rPr>
            <w:rFonts w:ascii="Arial" w:eastAsia="Times New Roman" w:hAnsi="Arial" w:cs="Arial"/>
            <w:sz w:val="22"/>
          </w:rPr>
          <w:t xml:space="preserve"> other</w:t>
        </w:r>
      </w:ins>
      <w:r w:rsidR="000306BA">
        <w:rPr>
          <w:rFonts w:ascii="Arial" w:eastAsia="Times New Roman" w:hAnsi="Arial" w:cs="Arial"/>
          <w:sz w:val="22"/>
        </w:rPr>
        <w:t xml:space="preserve"> </w:t>
      </w:r>
      <w:r w:rsidR="00A42424">
        <w:rPr>
          <w:rFonts w:ascii="Arial" w:eastAsia="Times New Roman" w:hAnsi="Arial" w:cs="Arial"/>
          <w:sz w:val="22"/>
        </w:rPr>
        <w:t>samples</w:t>
      </w:r>
      <w:r w:rsidR="000306BA">
        <w:rPr>
          <w:rFonts w:ascii="Arial" w:eastAsia="Times New Roman" w:hAnsi="Arial" w:cs="Arial"/>
          <w:sz w:val="22"/>
        </w:rPr>
        <w:t>.</w:t>
      </w:r>
      <w:r w:rsidR="005E53FF">
        <w:rPr>
          <w:rFonts w:ascii="Arial" w:eastAsia="Times New Roman" w:hAnsi="Arial" w:cs="Arial"/>
          <w:sz w:val="22"/>
        </w:rPr>
        <w:t xml:space="preserve"> If there is compensation occurring on the whole-chromosome level, we would expect statistically </w:t>
      </w:r>
      <w:r w:rsidR="006E0824">
        <w:rPr>
          <w:rFonts w:ascii="Arial" w:eastAsia="Times New Roman" w:hAnsi="Arial" w:cs="Arial"/>
          <w:sz w:val="22"/>
        </w:rPr>
        <w:t>in</w:t>
      </w:r>
      <w:r w:rsidR="005E53FF">
        <w:rPr>
          <w:rFonts w:ascii="Arial" w:eastAsia="Times New Roman" w:hAnsi="Arial" w:cs="Arial"/>
          <w:sz w:val="22"/>
        </w:rPr>
        <w:t xml:space="preserve">significant p-values from ANOVAs of aneuploid chromosomes compared to the ancestral chromosome state. </w:t>
      </w:r>
      <w:ins w:id="210" w:author="Holly Celina Mcqueary" w:date="2019-09-20T15:19:00Z">
        <w:r w:rsidR="00813426">
          <w:rPr>
            <w:rFonts w:ascii="Arial" w:eastAsia="Times New Roman" w:hAnsi="Arial" w:cs="Arial"/>
            <w:sz w:val="22"/>
          </w:rPr>
          <w:t>There is no evidence of whole-chromosome d</w:t>
        </w:r>
      </w:ins>
      <w:ins w:id="211" w:author="Holly Celina Mcqueary" w:date="2019-09-20T15:20:00Z">
        <w:r w:rsidR="00813426">
          <w:rPr>
            <w:rFonts w:ascii="Arial" w:eastAsia="Times New Roman" w:hAnsi="Arial" w:cs="Arial"/>
            <w:sz w:val="22"/>
          </w:rPr>
          <w:t xml:space="preserve">osage compensation, as every sample that was aneuploid showed a significant p-value </w:t>
        </w:r>
        <w:proofErr w:type="gramStart"/>
        <w:r w:rsidR="00813426">
          <w:rPr>
            <w:rFonts w:ascii="Arial" w:eastAsia="Times New Roman" w:hAnsi="Arial" w:cs="Arial"/>
            <w:sz w:val="22"/>
          </w:rPr>
          <w:t>( &lt;</w:t>
        </w:r>
        <w:proofErr w:type="gramEnd"/>
        <w:r w:rsidR="00813426">
          <w:rPr>
            <w:rFonts w:ascii="Arial" w:eastAsia="Times New Roman" w:hAnsi="Arial" w:cs="Arial"/>
            <w:sz w:val="22"/>
          </w:rPr>
          <w:t xml:space="preserve"> 0.01) in the ANOVA. However, further analysis is need</w:t>
        </w:r>
      </w:ins>
      <w:ins w:id="212" w:author="Holly Celina Mcqueary" w:date="2019-09-20T15:21:00Z">
        <w:r w:rsidR="00813426">
          <w:rPr>
            <w:rFonts w:ascii="Arial" w:eastAsia="Times New Roman" w:hAnsi="Arial" w:cs="Arial"/>
            <w:sz w:val="22"/>
          </w:rPr>
          <w:t xml:space="preserve">ed, as some euploid lines also showed significant ANOVA p-values, indicating that a simple ANOVA is not sufficient to determine the level of gene expression differences between samples. </w:t>
        </w:r>
      </w:ins>
    </w:p>
    <w:p w14:paraId="65A0E597" w14:textId="77777777" w:rsidR="00813426" w:rsidRDefault="00813426" w:rsidP="004353CF">
      <w:pPr>
        <w:spacing w:line="360" w:lineRule="auto"/>
        <w:rPr>
          <w:rFonts w:ascii="Arial" w:eastAsia="Times New Roman" w:hAnsi="Arial" w:cs="Arial"/>
          <w:sz w:val="22"/>
        </w:rPr>
      </w:pPr>
    </w:p>
    <w:tbl>
      <w:tblPr>
        <w:tblW w:w="9222" w:type="dxa"/>
        <w:tblLook w:val="04A0" w:firstRow="1" w:lastRow="0" w:firstColumn="1" w:lastColumn="0" w:noHBand="0" w:noVBand="1"/>
      </w:tblPr>
      <w:tblGrid>
        <w:gridCol w:w="1156"/>
        <w:gridCol w:w="2081"/>
        <w:gridCol w:w="1382"/>
        <w:gridCol w:w="2209"/>
        <w:gridCol w:w="1266"/>
        <w:gridCol w:w="633"/>
        <w:gridCol w:w="633"/>
        <w:tblGridChange w:id="213">
          <w:tblGrid>
            <w:gridCol w:w="1156"/>
            <w:gridCol w:w="2081"/>
            <w:gridCol w:w="1382"/>
            <w:gridCol w:w="2209"/>
            <w:gridCol w:w="1266"/>
            <w:gridCol w:w="633"/>
            <w:gridCol w:w="633"/>
          </w:tblGrid>
        </w:tblGridChange>
      </w:tblGrid>
      <w:tr w:rsidR="00813426" w:rsidRPr="00813426" w14:paraId="4CE7881F" w14:textId="77777777" w:rsidTr="00813426">
        <w:trPr>
          <w:trHeight w:val="277"/>
          <w:ins w:id="214" w:author="Holly Celina Mcqueary" w:date="2019-09-20T15:18:00Z"/>
        </w:trPr>
        <w:tc>
          <w:tcPr>
            <w:tcW w:w="1006" w:type="dxa"/>
            <w:tcBorders>
              <w:top w:val="nil"/>
              <w:left w:val="nil"/>
              <w:bottom w:val="nil"/>
              <w:right w:val="nil"/>
            </w:tcBorders>
            <w:shd w:val="clear" w:color="auto" w:fill="auto"/>
            <w:noWrap/>
            <w:vAlign w:val="bottom"/>
            <w:hideMark/>
          </w:tcPr>
          <w:p w14:paraId="54CC3DAC" w14:textId="77777777" w:rsidR="00813426" w:rsidRPr="00813426" w:rsidRDefault="00813426" w:rsidP="00813426">
            <w:pPr>
              <w:rPr>
                <w:ins w:id="215" w:author="Holly Celina Mcqueary" w:date="2019-09-20T15:18:00Z"/>
                <w:rFonts w:ascii="Calibri" w:eastAsia="Times New Roman" w:hAnsi="Calibri" w:cs="Times New Roman"/>
                <w:color w:val="000000"/>
              </w:rPr>
            </w:pPr>
            <w:ins w:id="216" w:author="Holly Celina Mcqueary" w:date="2019-09-20T15:18:00Z">
              <w:r w:rsidRPr="00813426">
                <w:rPr>
                  <w:rFonts w:ascii="Calibri" w:eastAsia="Times New Roman" w:hAnsi="Calibri" w:cs="Times New Roman"/>
                  <w:color w:val="000000"/>
                </w:rPr>
                <w:t>Chromosome</w:t>
              </w:r>
            </w:ins>
          </w:p>
        </w:tc>
        <w:tc>
          <w:tcPr>
            <w:tcW w:w="1786" w:type="dxa"/>
            <w:tcBorders>
              <w:top w:val="nil"/>
              <w:left w:val="nil"/>
              <w:bottom w:val="nil"/>
              <w:right w:val="nil"/>
            </w:tcBorders>
            <w:shd w:val="clear" w:color="auto" w:fill="auto"/>
            <w:noWrap/>
            <w:vAlign w:val="bottom"/>
            <w:hideMark/>
          </w:tcPr>
          <w:p w14:paraId="3A66DC22" w14:textId="77777777" w:rsidR="00813426" w:rsidRPr="00813426" w:rsidRDefault="00813426" w:rsidP="00813426">
            <w:pPr>
              <w:rPr>
                <w:ins w:id="217" w:author="Holly Celina Mcqueary" w:date="2019-09-20T15:18:00Z"/>
                <w:rFonts w:ascii="Calibri" w:eastAsia="Times New Roman" w:hAnsi="Calibri" w:cs="Times New Roman"/>
                <w:color w:val="000000"/>
              </w:rPr>
            </w:pPr>
            <w:ins w:id="218" w:author="Holly Celina Mcqueary" w:date="2019-09-20T15:18:00Z">
              <w:r w:rsidRPr="00813426">
                <w:rPr>
                  <w:rFonts w:ascii="Calibri" w:eastAsia="Times New Roman" w:hAnsi="Calibri" w:cs="Times New Roman"/>
                  <w:color w:val="000000"/>
                </w:rPr>
                <w:t>Sig (p &lt; 0.01) MA Lines</w:t>
              </w:r>
            </w:ins>
          </w:p>
        </w:tc>
        <w:tc>
          <w:tcPr>
            <w:tcW w:w="1848" w:type="dxa"/>
            <w:tcBorders>
              <w:top w:val="nil"/>
              <w:left w:val="nil"/>
              <w:bottom w:val="nil"/>
              <w:right w:val="nil"/>
            </w:tcBorders>
            <w:shd w:val="clear" w:color="auto" w:fill="auto"/>
            <w:noWrap/>
            <w:vAlign w:val="bottom"/>
            <w:hideMark/>
          </w:tcPr>
          <w:p w14:paraId="1717C65E" w14:textId="77777777" w:rsidR="00813426" w:rsidRPr="00813426" w:rsidRDefault="00813426" w:rsidP="00813426">
            <w:pPr>
              <w:rPr>
                <w:ins w:id="219" w:author="Holly Celina Mcqueary" w:date="2019-09-20T15:18:00Z"/>
                <w:rFonts w:ascii="Calibri" w:eastAsia="Times New Roman" w:hAnsi="Calibri" w:cs="Times New Roman"/>
                <w:color w:val="000000"/>
              </w:rPr>
            </w:pPr>
            <w:ins w:id="220" w:author="Holly Celina Mcqueary" w:date="2019-09-20T15:18:00Z">
              <w:r w:rsidRPr="00813426">
                <w:rPr>
                  <w:rFonts w:ascii="Calibri" w:eastAsia="Times New Roman" w:hAnsi="Calibri" w:cs="Times New Roman"/>
                  <w:color w:val="000000"/>
                </w:rPr>
                <w:t>Aneuploid?</w:t>
              </w:r>
            </w:ins>
          </w:p>
        </w:tc>
        <w:tc>
          <w:tcPr>
            <w:tcW w:w="1895" w:type="dxa"/>
            <w:tcBorders>
              <w:top w:val="nil"/>
              <w:left w:val="nil"/>
              <w:bottom w:val="nil"/>
              <w:right w:val="nil"/>
            </w:tcBorders>
            <w:shd w:val="clear" w:color="auto" w:fill="auto"/>
            <w:noWrap/>
            <w:vAlign w:val="bottom"/>
            <w:hideMark/>
          </w:tcPr>
          <w:p w14:paraId="0621B89A" w14:textId="77777777" w:rsidR="00813426" w:rsidRPr="00813426" w:rsidRDefault="00813426" w:rsidP="00813426">
            <w:pPr>
              <w:rPr>
                <w:ins w:id="221" w:author="Holly Celina Mcqueary" w:date="2019-09-20T15:18:00Z"/>
                <w:rFonts w:ascii="Calibri" w:eastAsia="Times New Roman" w:hAnsi="Calibri" w:cs="Times New Roman"/>
                <w:color w:val="000000"/>
              </w:rPr>
            </w:pPr>
            <w:ins w:id="222" w:author="Holly Celina Mcqueary" w:date="2019-09-20T15:18:00Z">
              <w:r w:rsidRPr="00813426">
                <w:rPr>
                  <w:rFonts w:ascii="Calibri" w:eastAsia="Times New Roman" w:hAnsi="Calibri" w:cs="Times New Roman"/>
                  <w:color w:val="000000"/>
                </w:rPr>
                <w:t>Significant (p &lt; 0.01) GC Lines</w:t>
              </w:r>
            </w:ins>
          </w:p>
        </w:tc>
        <w:tc>
          <w:tcPr>
            <w:tcW w:w="1098" w:type="dxa"/>
            <w:tcBorders>
              <w:top w:val="nil"/>
              <w:left w:val="nil"/>
              <w:bottom w:val="nil"/>
              <w:right w:val="nil"/>
            </w:tcBorders>
            <w:shd w:val="clear" w:color="auto" w:fill="auto"/>
            <w:noWrap/>
            <w:vAlign w:val="bottom"/>
            <w:hideMark/>
          </w:tcPr>
          <w:p w14:paraId="56B3A51D" w14:textId="77777777" w:rsidR="00813426" w:rsidRPr="00813426" w:rsidRDefault="00813426" w:rsidP="00813426">
            <w:pPr>
              <w:rPr>
                <w:ins w:id="223" w:author="Holly Celina Mcqueary" w:date="2019-09-20T15:18:00Z"/>
                <w:rFonts w:ascii="Calibri" w:eastAsia="Times New Roman" w:hAnsi="Calibri" w:cs="Times New Roman"/>
                <w:color w:val="000000"/>
              </w:rPr>
            </w:pPr>
            <w:ins w:id="224" w:author="Holly Celina Mcqueary" w:date="2019-09-20T15:18:00Z">
              <w:r w:rsidRPr="00813426">
                <w:rPr>
                  <w:rFonts w:ascii="Calibri" w:eastAsia="Times New Roman" w:hAnsi="Calibri" w:cs="Times New Roman"/>
                  <w:color w:val="000000"/>
                </w:rPr>
                <w:t>Aneuploid?</w:t>
              </w:r>
            </w:ins>
          </w:p>
        </w:tc>
        <w:tc>
          <w:tcPr>
            <w:tcW w:w="794" w:type="dxa"/>
            <w:tcBorders>
              <w:top w:val="nil"/>
              <w:left w:val="nil"/>
              <w:bottom w:val="nil"/>
              <w:right w:val="nil"/>
            </w:tcBorders>
            <w:shd w:val="clear" w:color="auto" w:fill="auto"/>
            <w:noWrap/>
            <w:vAlign w:val="bottom"/>
            <w:hideMark/>
          </w:tcPr>
          <w:p w14:paraId="44D23A14" w14:textId="77777777" w:rsidR="00813426" w:rsidRPr="00813426" w:rsidRDefault="00813426" w:rsidP="00813426">
            <w:pPr>
              <w:rPr>
                <w:ins w:id="225" w:author="Holly Celina Mcqueary" w:date="2019-09-20T15:18:00Z"/>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500AE45C" w14:textId="77777777" w:rsidR="00813426" w:rsidRPr="00813426" w:rsidRDefault="00813426" w:rsidP="00813426">
            <w:pPr>
              <w:rPr>
                <w:ins w:id="226" w:author="Holly Celina Mcqueary" w:date="2019-09-20T15:18:00Z"/>
                <w:rFonts w:ascii="Times New Roman" w:eastAsia="Times New Roman" w:hAnsi="Times New Roman" w:cs="Times New Roman"/>
                <w:sz w:val="20"/>
                <w:szCs w:val="20"/>
              </w:rPr>
            </w:pPr>
          </w:p>
        </w:tc>
      </w:tr>
      <w:tr w:rsidR="00813426" w:rsidRPr="00813426" w14:paraId="6F7416E5" w14:textId="77777777" w:rsidTr="00813426">
        <w:trPr>
          <w:trHeight w:val="277"/>
          <w:ins w:id="227" w:author="Holly Celina Mcqueary" w:date="2019-09-20T15:18:00Z"/>
        </w:trPr>
        <w:tc>
          <w:tcPr>
            <w:tcW w:w="1006" w:type="dxa"/>
            <w:tcBorders>
              <w:top w:val="nil"/>
              <w:left w:val="nil"/>
              <w:bottom w:val="nil"/>
              <w:right w:val="nil"/>
            </w:tcBorders>
            <w:shd w:val="clear" w:color="auto" w:fill="auto"/>
            <w:noWrap/>
            <w:vAlign w:val="bottom"/>
            <w:hideMark/>
          </w:tcPr>
          <w:p w14:paraId="695DD9E9" w14:textId="77777777" w:rsidR="00813426" w:rsidRPr="00813426" w:rsidRDefault="00813426" w:rsidP="00813426">
            <w:pPr>
              <w:rPr>
                <w:ins w:id="228" w:author="Holly Celina Mcqueary" w:date="2019-09-20T15:18:00Z"/>
                <w:rFonts w:ascii="Calibri" w:eastAsia="Times New Roman" w:hAnsi="Calibri" w:cs="Times New Roman"/>
                <w:color w:val="000000"/>
              </w:rPr>
            </w:pPr>
            <w:ins w:id="229" w:author="Holly Celina Mcqueary" w:date="2019-09-20T15:18:00Z">
              <w:r w:rsidRPr="00813426">
                <w:rPr>
                  <w:rFonts w:ascii="Calibri" w:eastAsia="Times New Roman" w:hAnsi="Calibri" w:cs="Times New Roman"/>
                  <w:color w:val="000000"/>
                </w:rPr>
                <w:t>I</w:t>
              </w:r>
            </w:ins>
          </w:p>
        </w:tc>
        <w:tc>
          <w:tcPr>
            <w:tcW w:w="1786" w:type="dxa"/>
            <w:tcBorders>
              <w:top w:val="nil"/>
              <w:left w:val="nil"/>
              <w:bottom w:val="nil"/>
              <w:right w:val="nil"/>
            </w:tcBorders>
            <w:shd w:val="clear" w:color="auto" w:fill="auto"/>
            <w:noWrap/>
            <w:vAlign w:val="bottom"/>
            <w:hideMark/>
          </w:tcPr>
          <w:p w14:paraId="507DB8E1" w14:textId="77777777" w:rsidR="00813426" w:rsidRPr="00813426" w:rsidRDefault="00813426" w:rsidP="00813426">
            <w:pPr>
              <w:jc w:val="right"/>
              <w:rPr>
                <w:ins w:id="230" w:author="Holly Celina Mcqueary" w:date="2019-09-20T15:18:00Z"/>
                <w:rFonts w:ascii="Calibri" w:eastAsia="Times New Roman" w:hAnsi="Calibri" w:cs="Times New Roman"/>
                <w:color w:val="000000"/>
              </w:rPr>
            </w:pPr>
            <w:ins w:id="231" w:author="Holly Celina Mcqueary" w:date="2019-09-20T15:18:00Z">
              <w:r w:rsidRPr="00813426">
                <w:rPr>
                  <w:rFonts w:ascii="Calibri" w:eastAsia="Times New Roman" w:hAnsi="Calibri" w:cs="Times New Roman"/>
                  <w:color w:val="000000"/>
                </w:rPr>
                <w:t>152</w:t>
              </w:r>
            </w:ins>
          </w:p>
        </w:tc>
        <w:tc>
          <w:tcPr>
            <w:tcW w:w="1848" w:type="dxa"/>
            <w:tcBorders>
              <w:top w:val="nil"/>
              <w:left w:val="nil"/>
              <w:bottom w:val="nil"/>
              <w:right w:val="nil"/>
            </w:tcBorders>
            <w:shd w:val="clear" w:color="auto" w:fill="auto"/>
            <w:noWrap/>
            <w:vAlign w:val="bottom"/>
            <w:hideMark/>
          </w:tcPr>
          <w:p w14:paraId="022A6589" w14:textId="77777777" w:rsidR="00813426" w:rsidRPr="00813426" w:rsidRDefault="00813426" w:rsidP="00813426">
            <w:pPr>
              <w:rPr>
                <w:ins w:id="232" w:author="Holly Celina Mcqueary" w:date="2019-09-20T15:18:00Z"/>
                <w:rFonts w:ascii="Calibri" w:eastAsia="Times New Roman" w:hAnsi="Calibri" w:cs="Times New Roman"/>
                <w:color w:val="000000"/>
              </w:rPr>
            </w:pPr>
            <w:ins w:id="233" w:author="Holly Celina Mcqueary" w:date="2019-09-20T15:18:00Z">
              <w:r w:rsidRPr="00813426">
                <w:rPr>
                  <w:rFonts w:ascii="Calibri" w:eastAsia="Times New Roman" w:hAnsi="Calibri" w:cs="Times New Roman"/>
                  <w:color w:val="000000"/>
                </w:rPr>
                <w:t>Y</w:t>
              </w:r>
            </w:ins>
          </w:p>
        </w:tc>
        <w:tc>
          <w:tcPr>
            <w:tcW w:w="1895" w:type="dxa"/>
            <w:tcBorders>
              <w:top w:val="nil"/>
              <w:left w:val="nil"/>
              <w:bottom w:val="nil"/>
              <w:right w:val="nil"/>
            </w:tcBorders>
            <w:shd w:val="clear" w:color="auto" w:fill="auto"/>
            <w:noWrap/>
            <w:vAlign w:val="bottom"/>
            <w:hideMark/>
          </w:tcPr>
          <w:p w14:paraId="2F85EB6C" w14:textId="77777777" w:rsidR="00813426" w:rsidRPr="00813426" w:rsidRDefault="00813426" w:rsidP="00813426">
            <w:pPr>
              <w:rPr>
                <w:ins w:id="234" w:author="Holly Celina Mcqueary" w:date="2019-09-20T15:18:00Z"/>
                <w:rFonts w:ascii="Calibri" w:eastAsia="Times New Roman" w:hAnsi="Calibri" w:cs="Times New Roman"/>
                <w:color w:val="000000"/>
              </w:rPr>
            </w:pPr>
            <w:ins w:id="235" w:author="Holly Celina Mcqueary" w:date="2019-09-20T15:18:00Z">
              <w:r w:rsidRPr="00813426">
                <w:rPr>
                  <w:rFonts w:ascii="Calibri" w:eastAsia="Times New Roman" w:hAnsi="Calibri" w:cs="Times New Roman"/>
                  <w:color w:val="000000"/>
                </w:rPr>
                <w:t>7, 11, 18</w:t>
              </w:r>
            </w:ins>
          </w:p>
        </w:tc>
        <w:tc>
          <w:tcPr>
            <w:tcW w:w="1098" w:type="dxa"/>
            <w:tcBorders>
              <w:top w:val="nil"/>
              <w:left w:val="nil"/>
              <w:bottom w:val="nil"/>
              <w:right w:val="nil"/>
            </w:tcBorders>
            <w:shd w:val="clear" w:color="auto" w:fill="auto"/>
            <w:noWrap/>
            <w:vAlign w:val="bottom"/>
            <w:hideMark/>
          </w:tcPr>
          <w:p w14:paraId="3FA55FFC" w14:textId="77777777" w:rsidR="00813426" w:rsidRPr="00813426" w:rsidRDefault="00813426" w:rsidP="00813426">
            <w:pPr>
              <w:rPr>
                <w:ins w:id="236" w:author="Holly Celina Mcqueary" w:date="2019-09-20T15:18:00Z"/>
                <w:rFonts w:ascii="Calibri" w:eastAsia="Times New Roman" w:hAnsi="Calibri" w:cs="Times New Roman"/>
                <w:color w:val="000000"/>
              </w:rPr>
            </w:pPr>
            <w:proofErr w:type="gramStart"/>
            <w:ins w:id="237" w:author="Holly Celina Mcqueary" w:date="2019-09-20T15:18:00Z">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w:t>
              </w:r>
            </w:ins>
          </w:p>
        </w:tc>
        <w:tc>
          <w:tcPr>
            <w:tcW w:w="1588" w:type="dxa"/>
            <w:gridSpan w:val="2"/>
            <w:tcBorders>
              <w:top w:val="nil"/>
              <w:left w:val="nil"/>
              <w:bottom w:val="nil"/>
              <w:right w:val="nil"/>
            </w:tcBorders>
            <w:shd w:val="clear" w:color="auto" w:fill="auto"/>
            <w:noWrap/>
            <w:vAlign w:val="bottom"/>
            <w:hideMark/>
          </w:tcPr>
          <w:p w14:paraId="4660178B" w14:textId="77777777" w:rsidR="00813426" w:rsidRPr="00813426" w:rsidRDefault="00813426" w:rsidP="00813426">
            <w:pPr>
              <w:rPr>
                <w:ins w:id="238" w:author="Holly Celina Mcqueary" w:date="2019-09-20T15:18:00Z"/>
                <w:rFonts w:ascii="Calibri" w:eastAsia="Times New Roman" w:hAnsi="Calibri" w:cs="Times New Roman"/>
                <w:color w:val="000000"/>
              </w:rPr>
            </w:pPr>
            <w:ins w:id="239" w:author="Holly Celina Mcqueary" w:date="2019-09-20T15:18:00Z">
              <w:r w:rsidRPr="00813426">
                <w:rPr>
                  <w:rFonts w:ascii="Calibri" w:eastAsia="Times New Roman" w:hAnsi="Calibri" w:cs="Times New Roman"/>
                  <w:color w:val="000000"/>
                </w:rPr>
                <w:t>all aneuploid for chromosome I</w:t>
              </w:r>
            </w:ins>
          </w:p>
        </w:tc>
      </w:tr>
      <w:tr w:rsidR="00813426" w:rsidRPr="00813426" w14:paraId="4B8E6D12" w14:textId="77777777" w:rsidTr="00813426">
        <w:trPr>
          <w:trHeight w:val="277"/>
          <w:ins w:id="240" w:author="Holly Celina Mcqueary" w:date="2019-09-20T15:18:00Z"/>
        </w:trPr>
        <w:tc>
          <w:tcPr>
            <w:tcW w:w="1006" w:type="dxa"/>
            <w:tcBorders>
              <w:top w:val="nil"/>
              <w:left w:val="nil"/>
              <w:bottom w:val="nil"/>
              <w:right w:val="nil"/>
            </w:tcBorders>
            <w:shd w:val="clear" w:color="auto" w:fill="auto"/>
            <w:noWrap/>
            <w:vAlign w:val="bottom"/>
            <w:hideMark/>
          </w:tcPr>
          <w:p w14:paraId="539F4281" w14:textId="77777777" w:rsidR="00813426" w:rsidRPr="00813426" w:rsidRDefault="00813426" w:rsidP="00813426">
            <w:pPr>
              <w:rPr>
                <w:ins w:id="241" w:author="Holly Celina Mcqueary" w:date="2019-09-20T15:18:00Z"/>
                <w:rFonts w:ascii="Calibri" w:eastAsia="Times New Roman" w:hAnsi="Calibri" w:cs="Times New Roman"/>
                <w:color w:val="000000"/>
              </w:rPr>
            </w:pPr>
            <w:ins w:id="242" w:author="Holly Celina Mcqueary" w:date="2019-09-20T15:18:00Z">
              <w:r w:rsidRPr="00813426">
                <w:rPr>
                  <w:rFonts w:ascii="Calibri" w:eastAsia="Times New Roman" w:hAnsi="Calibri" w:cs="Times New Roman"/>
                  <w:color w:val="000000"/>
                </w:rPr>
                <w:t>II</w:t>
              </w:r>
            </w:ins>
          </w:p>
        </w:tc>
        <w:tc>
          <w:tcPr>
            <w:tcW w:w="1786" w:type="dxa"/>
            <w:tcBorders>
              <w:top w:val="nil"/>
              <w:left w:val="nil"/>
              <w:bottom w:val="nil"/>
              <w:right w:val="nil"/>
            </w:tcBorders>
            <w:shd w:val="clear" w:color="auto" w:fill="auto"/>
            <w:noWrap/>
            <w:vAlign w:val="bottom"/>
            <w:hideMark/>
          </w:tcPr>
          <w:p w14:paraId="1FC73DAF" w14:textId="77777777" w:rsidR="00813426" w:rsidRPr="00813426" w:rsidRDefault="00813426" w:rsidP="00813426">
            <w:pPr>
              <w:rPr>
                <w:ins w:id="243" w:author="Holly Celina Mcqueary" w:date="2019-09-20T15:18:00Z"/>
                <w:rFonts w:ascii="Calibri" w:eastAsia="Times New Roman" w:hAnsi="Calibri" w:cs="Times New Roman"/>
                <w:color w:val="000000"/>
              </w:rPr>
            </w:pPr>
            <w:ins w:id="244" w:author="Holly Celina Mcqueary" w:date="2019-09-20T15:18:00Z">
              <w:r w:rsidRPr="00813426">
                <w:rPr>
                  <w:rFonts w:ascii="Calibri" w:eastAsia="Times New Roman" w:hAnsi="Calibri" w:cs="Times New Roman"/>
                  <w:color w:val="000000"/>
                </w:rPr>
                <w:t>-</w:t>
              </w:r>
            </w:ins>
          </w:p>
        </w:tc>
        <w:tc>
          <w:tcPr>
            <w:tcW w:w="1848" w:type="dxa"/>
            <w:tcBorders>
              <w:top w:val="nil"/>
              <w:left w:val="nil"/>
              <w:bottom w:val="nil"/>
              <w:right w:val="nil"/>
            </w:tcBorders>
            <w:shd w:val="clear" w:color="auto" w:fill="auto"/>
            <w:noWrap/>
            <w:vAlign w:val="bottom"/>
            <w:hideMark/>
          </w:tcPr>
          <w:p w14:paraId="39962EDA" w14:textId="77777777" w:rsidR="00813426" w:rsidRPr="00813426" w:rsidRDefault="00813426" w:rsidP="00813426">
            <w:pPr>
              <w:rPr>
                <w:ins w:id="245" w:author="Holly Celina Mcqueary" w:date="2019-09-20T15:18:00Z"/>
                <w:rFonts w:ascii="Calibri" w:eastAsia="Times New Roman" w:hAnsi="Calibri" w:cs="Times New Roman"/>
                <w:color w:val="000000"/>
              </w:rPr>
            </w:pPr>
            <w:ins w:id="246" w:author="Holly Celina Mcqueary" w:date="2019-09-20T15:18:00Z">
              <w:r w:rsidRPr="00813426">
                <w:rPr>
                  <w:rFonts w:ascii="Calibri" w:eastAsia="Times New Roman" w:hAnsi="Calibri" w:cs="Times New Roman"/>
                  <w:color w:val="000000"/>
                </w:rPr>
                <w:t>-</w:t>
              </w:r>
            </w:ins>
          </w:p>
        </w:tc>
        <w:tc>
          <w:tcPr>
            <w:tcW w:w="1895" w:type="dxa"/>
            <w:tcBorders>
              <w:top w:val="nil"/>
              <w:left w:val="nil"/>
              <w:bottom w:val="nil"/>
              <w:right w:val="nil"/>
            </w:tcBorders>
            <w:shd w:val="clear" w:color="auto" w:fill="auto"/>
            <w:noWrap/>
            <w:vAlign w:val="bottom"/>
            <w:hideMark/>
          </w:tcPr>
          <w:p w14:paraId="51903796" w14:textId="77777777" w:rsidR="00813426" w:rsidRPr="00813426" w:rsidRDefault="00813426" w:rsidP="00813426">
            <w:pPr>
              <w:rPr>
                <w:ins w:id="247" w:author="Holly Celina Mcqueary" w:date="2019-09-20T15:18:00Z"/>
                <w:rFonts w:ascii="Calibri" w:eastAsia="Times New Roman" w:hAnsi="Calibri" w:cs="Times New Roman"/>
                <w:color w:val="000000"/>
              </w:rPr>
            </w:pPr>
            <w:ins w:id="248" w:author="Holly Celina Mcqueary" w:date="2019-09-20T15:18:00Z">
              <w:r w:rsidRPr="00813426">
                <w:rPr>
                  <w:rFonts w:ascii="Calibri" w:eastAsia="Times New Roman" w:hAnsi="Calibri" w:cs="Times New Roman"/>
                  <w:color w:val="000000"/>
                </w:rPr>
                <w:t>-</w:t>
              </w:r>
            </w:ins>
          </w:p>
        </w:tc>
        <w:tc>
          <w:tcPr>
            <w:tcW w:w="1098" w:type="dxa"/>
            <w:tcBorders>
              <w:top w:val="nil"/>
              <w:left w:val="nil"/>
              <w:bottom w:val="nil"/>
              <w:right w:val="nil"/>
            </w:tcBorders>
            <w:shd w:val="clear" w:color="auto" w:fill="auto"/>
            <w:noWrap/>
            <w:vAlign w:val="bottom"/>
            <w:hideMark/>
          </w:tcPr>
          <w:p w14:paraId="24B15FE4" w14:textId="77777777" w:rsidR="00813426" w:rsidRPr="00813426" w:rsidRDefault="00813426" w:rsidP="00813426">
            <w:pPr>
              <w:rPr>
                <w:ins w:id="249" w:author="Holly Celina Mcqueary" w:date="2019-09-20T15:18:00Z"/>
                <w:rFonts w:ascii="Calibri" w:eastAsia="Times New Roman" w:hAnsi="Calibri" w:cs="Times New Roman"/>
                <w:color w:val="000000"/>
              </w:rPr>
            </w:pPr>
            <w:ins w:id="250" w:author="Holly Celina Mcqueary" w:date="2019-09-20T15:18:00Z">
              <w:r w:rsidRPr="00813426">
                <w:rPr>
                  <w:rFonts w:ascii="Calibri" w:eastAsia="Times New Roman" w:hAnsi="Calibri" w:cs="Times New Roman"/>
                  <w:color w:val="000000"/>
                </w:rPr>
                <w:t>-</w:t>
              </w:r>
            </w:ins>
          </w:p>
        </w:tc>
        <w:tc>
          <w:tcPr>
            <w:tcW w:w="794" w:type="dxa"/>
            <w:tcBorders>
              <w:top w:val="nil"/>
              <w:left w:val="nil"/>
              <w:bottom w:val="nil"/>
              <w:right w:val="nil"/>
            </w:tcBorders>
            <w:shd w:val="clear" w:color="auto" w:fill="auto"/>
            <w:noWrap/>
            <w:vAlign w:val="bottom"/>
            <w:hideMark/>
          </w:tcPr>
          <w:p w14:paraId="43B884F8" w14:textId="77777777" w:rsidR="00813426" w:rsidRPr="00813426" w:rsidRDefault="00813426" w:rsidP="00813426">
            <w:pPr>
              <w:rPr>
                <w:ins w:id="251" w:author="Holly Celina Mcqueary" w:date="2019-09-20T15:18:00Z"/>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18D20174" w14:textId="77777777" w:rsidR="00813426" w:rsidRPr="00813426" w:rsidRDefault="00813426" w:rsidP="00813426">
            <w:pPr>
              <w:rPr>
                <w:ins w:id="252" w:author="Holly Celina Mcqueary" w:date="2019-09-20T15:18:00Z"/>
                <w:rFonts w:ascii="Times New Roman" w:eastAsia="Times New Roman" w:hAnsi="Times New Roman" w:cs="Times New Roman"/>
                <w:sz w:val="20"/>
                <w:szCs w:val="20"/>
              </w:rPr>
            </w:pPr>
          </w:p>
        </w:tc>
      </w:tr>
      <w:tr w:rsidR="00813426" w:rsidRPr="00813426" w14:paraId="6C765A0E" w14:textId="77777777" w:rsidTr="00813426">
        <w:trPr>
          <w:trHeight w:val="277"/>
          <w:ins w:id="253" w:author="Holly Celina Mcqueary" w:date="2019-09-20T15:18:00Z"/>
        </w:trPr>
        <w:tc>
          <w:tcPr>
            <w:tcW w:w="1006" w:type="dxa"/>
            <w:tcBorders>
              <w:top w:val="nil"/>
              <w:left w:val="nil"/>
              <w:bottom w:val="nil"/>
              <w:right w:val="nil"/>
            </w:tcBorders>
            <w:shd w:val="clear" w:color="auto" w:fill="auto"/>
            <w:noWrap/>
            <w:vAlign w:val="bottom"/>
            <w:hideMark/>
          </w:tcPr>
          <w:p w14:paraId="31FB32A4" w14:textId="77777777" w:rsidR="00813426" w:rsidRPr="00813426" w:rsidRDefault="00813426" w:rsidP="00813426">
            <w:pPr>
              <w:rPr>
                <w:ins w:id="254" w:author="Holly Celina Mcqueary" w:date="2019-09-20T15:18:00Z"/>
                <w:rFonts w:ascii="Calibri" w:eastAsia="Times New Roman" w:hAnsi="Calibri" w:cs="Times New Roman"/>
                <w:color w:val="000000"/>
              </w:rPr>
            </w:pPr>
            <w:ins w:id="255" w:author="Holly Celina Mcqueary" w:date="2019-09-20T15:18:00Z">
              <w:r w:rsidRPr="00813426">
                <w:rPr>
                  <w:rFonts w:ascii="Calibri" w:eastAsia="Times New Roman" w:hAnsi="Calibri" w:cs="Times New Roman"/>
                  <w:color w:val="000000"/>
                </w:rPr>
                <w:t>III</w:t>
              </w:r>
            </w:ins>
          </w:p>
        </w:tc>
        <w:tc>
          <w:tcPr>
            <w:tcW w:w="1786" w:type="dxa"/>
            <w:tcBorders>
              <w:top w:val="nil"/>
              <w:left w:val="nil"/>
              <w:bottom w:val="nil"/>
              <w:right w:val="nil"/>
            </w:tcBorders>
            <w:shd w:val="clear" w:color="auto" w:fill="auto"/>
            <w:noWrap/>
            <w:vAlign w:val="bottom"/>
            <w:hideMark/>
          </w:tcPr>
          <w:p w14:paraId="0CD29506" w14:textId="77777777" w:rsidR="00813426" w:rsidRPr="00813426" w:rsidRDefault="00813426" w:rsidP="00813426">
            <w:pPr>
              <w:rPr>
                <w:ins w:id="256" w:author="Holly Celina Mcqueary" w:date="2019-09-20T15:18:00Z"/>
                <w:rFonts w:ascii="Calibri" w:eastAsia="Times New Roman" w:hAnsi="Calibri" w:cs="Times New Roman"/>
                <w:color w:val="000000"/>
              </w:rPr>
            </w:pPr>
            <w:ins w:id="257" w:author="Holly Celina Mcqueary" w:date="2019-09-20T15:18:00Z">
              <w:r w:rsidRPr="00813426">
                <w:rPr>
                  <w:rFonts w:ascii="Calibri" w:eastAsia="Times New Roman" w:hAnsi="Calibri" w:cs="Times New Roman"/>
                  <w:color w:val="000000"/>
                </w:rPr>
                <w:t>-</w:t>
              </w:r>
            </w:ins>
          </w:p>
        </w:tc>
        <w:tc>
          <w:tcPr>
            <w:tcW w:w="1848" w:type="dxa"/>
            <w:tcBorders>
              <w:top w:val="nil"/>
              <w:left w:val="nil"/>
              <w:bottom w:val="nil"/>
              <w:right w:val="nil"/>
            </w:tcBorders>
            <w:shd w:val="clear" w:color="auto" w:fill="auto"/>
            <w:noWrap/>
            <w:vAlign w:val="bottom"/>
            <w:hideMark/>
          </w:tcPr>
          <w:p w14:paraId="05ABB9AF" w14:textId="77777777" w:rsidR="00813426" w:rsidRPr="00813426" w:rsidRDefault="00813426" w:rsidP="00813426">
            <w:pPr>
              <w:rPr>
                <w:ins w:id="258" w:author="Holly Celina Mcqueary" w:date="2019-09-20T15:18:00Z"/>
                <w:rFonts w:ascii="Calibri" w:eastAsia="Times New Roman" w:hAnsi="Calibri" w:cs="Times New Roman"/>
                <w:color w:val="000000"/>
              </w:rPr>
            </w:pPr>
            <w:ins w:id="259" w:author="Holly Celina Mcqueary" w:date="2019-09-20T15:18:00Z">
              <w:r w:rsidRPr="00813426">
                <w:rPr>
                  <w:rFonts w:ascii="Calibri" w:eastAsia="Times New Roman" w:hAnsi="Calibri" w:cs="Times New Roman"/>
                  <w:color w:val="000000"/>
                </w:rPr>
                <w:t>-</w:t>
              </w:r>
            </w:ins>
          </w:p>
        </w:tc>
        <w:tc>
          <w:tcPr>
            <w:tcW w:w="1895" w:type="dxa"/>
            <w:tcBorders>
              <w:top w:val="nil"/>
              <w:left w:val="nil"/>
              <w:bottom w:val="nil"/>
              <w:right w:val="nil"/>
            </w:tcBorders>
            <w:shd w:val="clear" w:color="auto" w:fill="auto"/>
            <w:noWrap/>
            <w:vAlign w:val="bottom"/>
            <w:hideMark/>
          </w:tcPr>
          <w:p w14:paraId="27FF3263" w14:textId="77777777" w:rsidR="00813426" w:rsidRPr="00813426" w:rsidRDefault="00813426" w:rsidP="00813426">
            <w:pPr>
              <w:rPr>
                <w:ins w:id="260" w:author="Holly Celina Mcqueary" w:date="2019-09-20T15:18:00Z"/>
                <w:rFonts w:ascii="Calibri" w:eastAsia="Times New Roman" w:hAnsi="Calibri" w:cs="Times New Roman"/>
                <w:color w:val="000000"/>
              </w:rPr>
            </w:pPr>
            <w:ins w:id="261" w:author="Holly Celina Mcqueary" w:date="2019-09-20T15:18:00Z">
              <w:r w:rsidRPr="00813426">
                <w:rPr>
                  <w:rFonts w:ascii="Calibri" w:eastAsia="Times New Roman" w:hAnsi="Calibri" w:cs="Times New Roman"/>
                  <w:color w:val="000000"/>
                </w:rPr>
                <w:t>11,18,76</w:t>
              </w:r>
            </w:ins>
          </w:p>
        </w:tc>
        <w:tc>
          <w:tcPr>
            <w:tcW w:w="1098" w:type="dxa"/>
            <w:tcBorders>
              <w:top w:val="nil"/>
              <w:left w:val="nil"/>
              <w:bottom w:val="nil"/>
              <w:right w:val="nil"/>
            </w:tcBorders>
            <w:shd w:val="clear" w:color="auto" w:fill="auto"/>
            <w:noWrap/>
            <w:vAlign w:val="bottom"/>
            <w:hideMark/>
          </w:tcPr>
          <w:p w14:paraId="043CC235" w14:textId="77777777" w:rsidR="00813426" w:rsidRPr="00813426" w:rsidRDefault="00813426" w:rsidP="00813426">
            <w:pPr>
              <w:rPr>
                <w:ins w:id="262" w:author="Holly Celina Mcqueary" w:date="2019-09-20T15:18:00Z"/>
                <w:rFonts w:ascii="Calibri" w:eastAsia="Times New Roman" w:hAnsi="Calibri" w:cs="Times New Roman"/>
                <w:color w:val="000000"/>
              </w:rPr>
            </w:pPr>
            <w:proofErr w:type="gramStart"/>
            <w:ins w:id="263" w:author="Holly Celina Mcqueary" w:date="2019-09-20T15:18:00Z">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w:t>
              </w:r>
            </w:ins>
          </w:p>
        </w:tc>
        <w:tc>
          <w:tcPr>
            <w:tcW w:w="1588" w:type="dxa"/>
            <w:gridSpan w:val="2"/>
            <w:tcBorders>
              <w:top w:val="nil"/>
              <w:left w:val="nil"/>
              <w:bottom w:val="nil"/>
              <w:right w:val="nil"/>
            </w:tcBorders>
            <w:shd w:val="clear" w:color="auto" w:fill="auto"/>
            <w:noWrap/>
            <w:vAlign w:val="bottom"/>
            <w:hideMark/>
          </w:tcPr>
          <w:p w14:paraId="29F30E3F" w14:textId="77777777" w:rsidR="00813426" w:rsidRPr="00813426" w:rsidRDefault="00813426" w:rsidP="00813426">
            <w:pPr>
              <w:rPr>
                <w:ins w:id="264" w:author="Holly Celina Mcqueary" w:date="2019-09-20T15:18:00Z"/>
                <w:rFonts w:ascii="Calibri" w:eastAsia="Times New Roman" w:hAnsi="Calibri" w:cs="Times New Roman"/>
                <w:color w:val="000000"/>
              </w:rPr>
            </w:pPr>
            <w:ins w:id="265" w:author="Holly Celina Mcqueary" w:date="2019-09-20T15:18:00Z">
              <w:r w:rsidRPr="00813426">
                <w:rPr>
                  <w:rFonts w:ascii="Calibri" w:eastAsia="Times New Roman" w:hAnsi="Calibri" w:cs="Times New Roman"/>
                  <w:color w:val="000000"/>
                </w:rPr>
                <w:t>but aneuploid for diff chromosomes than III</w:t>
              </w:r>
            </w:ins>
          </w:p>
        </w:tc>
      </w:tr>
      <w:tr w:rsidR="00813426" w:rsidRPr="00813426" w14:paraId="1E72A76B" w14:textId="77777777" w:rsidTr="00813426">
        <w:trPr>
          <w:trHeight w:val="277"/>
          <w:ins w:id="266" w:author="Holly Celina Mcqueary" w:date="2019-09-20T15:18:00Z"/>
        </w:trPr>
        <w:tc>
          <w:tcPr>
            <w:tcW w:w="1006" w:type="dxa"/>
            <w:tcBorders>
              <w:top w:val="nil"/>
              <w:left w:val="nil"/>
              <w:bottom w:val="nil"/>
              <w:right w:val="nil"/>
            </w:tcBorders>
            <w:shd w:val="clear" w:color="auto" w:fill="auto"/>
            <w:noWrap/>
            <w:vAlign w:val="bottom"/>
            <w:hideMark/>
          </w:tcPr>
          <w:p w14:paraId="1369BCC1" w14:textId="77777777" w:rsidR="00813426" w:rsidRPr="00813426" w:rsidRDefault="00813426" w:rsidP="00813426">
            <w:pPr>
              <w:rPr>
                <w:ins w:id="267" w:author="Holly Celina Mcqueary" w:date="2019-09-20T15:18:00Z"/>
                <w:rFonts w:ascii="Calibri" w:eastAsia="Times New Roman" w:hAnsi="Calibri" w:cs="Times New Roman"/>
                <w:color w:val="000000"/>
              </w:rPr>
            </w:pPr>
            <w:ins w:id="268" w:author="Holly Celina Mcqueary" w:date="2019-09-20T15:18:00Z">
              <w:r w:rsidRPr="00813426">
                <w:rPr>
                  <w:rFonts w:ascii="Calibri" w:eastAsia="Times New Roman" w:hAnsi="Calibri" w:cs="Times New Roman"/>
                  <w:color w:val="000000"/>
                </w:rPr>
                <w:t>IV</w:t>
              </w:r>
            </w:ins>
          </w:p>
        </w:tc>
        <w:tc>
          <w:tcPr>
            <w:tcW w:w="1786" w:type="dxa"/>
            <w:tcBorders>
              <w:top w:val="nil"/>
              <w:left w:val="nil"/>
              <w:bottom w:val="nil"/>
              <w:right w:val="nil"/>
            </w:tcBorders>
            <w:shd w:val="clear" w:color="auto" w:fill="auto"/>
            <w:noWrap/>
            <w:vAlign w:val="bottom"/>
            <w:hideMark/>
          </w:tcPr>
          <w:p w14:paraId="5A7B00B8" w14:textId="77777777" w:rsidR="00813426" w:rsidRPr="00813426" w:rsidRDefault="00813426" w:rsidP="00813426">
            <w:pPr>
              <w:rPr>
                <w:ins w:id="269" w:author="Holly Celina Mcqueary" w:date="2019-09-20T15:18:00Z"/>
                <w:rFonts w:ascii="Calibri" w:eastAsia="Times New Roman" w:hAnsi="Calibri" w:cs="Times New Roman"/>
                <w:color w:val="000000"/>
              </w:rPr>
            </w:pPr>
            <w:ins w:id="270" w:author="Holly Celina Mcqueary" w:date="2019-09-20T15:18:00Z">
              <w:r w:rsidRPr="00813426">
                <w:rPr>
                  <w:rFonts w:ascii="Calibri" w:eastAsia="Times New Roman" w:hAnsi="Calibri" w:cs="Times New Roman"/>
                  <w:color w:val="000000"/>
                </w:rPr>
                <w:t>9, 108</w:t>
              </w:r>
            </w:ins>
          </w:p>
        </w:tc>
        <w:tc>
          <w:tcPr>
            <w:tcW w:w="1848" w:type="dxa"/>
            <w:tcBorders>
              <w:top w:val="nil"/>
              <w:left w:val="nil"/>
              <w:bottom w:val="nil"/>
              <w:right w:val="nil"/>
            </w:tcBorders>
            <w:shd w:val="clear" w:color="auto" w:fill="auto"/>
            <w:noWrap/>
            <w:vAlign w:val="bottom"/>
            <w:hideMark/>
          </w:tcPr>
          <w:p w14:paraId="3BD76D0F" w14:textId="77777777" w:rsidR="00813426" w:rsidRPr="00813426" w:rsidRDefault="00813426" w:rsidP="00813426">
            <w:pPr>
              <w:rPr>
                <w:ins w:id="271" w:author="Holly Celina Mcqueary" w:date="2019-09-20T15:18:00Z"/>
                <w:rFonts w:ascii="Calibri" w:eastAsia="Times New Roman" w:hAnsi="Calibri" w:cs="Times New Roman"/>
                <w:color w:val="000000"/>
              </w:rPr>
            </w:pPr>
            <w:ins w:id="272" w:author="Holly Celina Mcqueary" w:date="2019-09-20T15:18:00Z">
              <w:r w:rsidRPr="00813426">
                <w:rPr>
                  <w:rFonts w:ascii="Calibri" w:eastAsia="Times New Roman" w:hAnsi="Calibri" w:cs="Times New Roman"/>
                  <w:color w:val="000000"/>
                </w:rPr>
                <w:t>Y, Y but not for IV</w:t>
              </w:r>
            </w:ins>
          </w:p>
        </w:tc>
        <w:tc>
          <w:tcPr>
            <w:tcW w:w="1895" w:type="dxa"/>
            <w:tcBorders>
              <w:top w:val="nil"/>
              <w:left w:val="nil"/>
              <w:bottom w:val="nil"/>
              <w:right w:val="nil"/>
            </w:tcBorders>
            <w:shd w:val="clear" w:color="auto" w:fill="auto"/>
            <w:noWrap/>
            <w:vAlign w:val="bottom"/>
            <w:hideMark/>
          </w:tcPr>
          <w:p w14:paraId="527FA699" w14:textId="77777777" w:rsidR="00813426" w:rsidRPr="00813426" w:rsidRDefault="00813426" w:rsidP="00813426">
            <w:pPr>
              <w:rPr>
                <w:ins w:id="273" w:author="Holly Celina Mcqueary" w:date="2019-09-20T15:18:00Z"/>
                <w:rFonts w:ascii="Calibri" w:eastAsia="Times New Roman" w:hAnsi="Calibri" w:cs="Times New Roman"/>
                <w:color w:val="000000"/>
              </w:rPr>
            </w:pPr>
            <w:ins w:id="274" w:author="Holly Celina Mcqueary" w:date="2019-09-20T15:18:00Z">
              <w:r w:rsidRPr="00813426">
                <w:rPr>
                  <w:rFonts w:ascii="Calibri" w:eastAsia="Times New Roman" w:hAnsi="Calibri" w:cs="Times New Roman"/>
                  <w:color w:val="000000"/>
                </w:rPr>
                <w:t>2,3,5,7,18,59,61</w:t>
              </w:r>
            </w:ins>
          </w:p>
        </w:tc>
        <w:tc>
          <w:tcPr>
            <w:tcW w:w="1098" w:type="dxa"/>
            <w:tcBorders>
              <w:top w:val="nil"/>
              <w:left w:val="nil"/>
              <w:bottom w:val="nil"/>
              <w:right w:val="nil"/>
            </w:tcBorders>
            <w:shd w:val="clear" w:color="auto" w:fill="auto"/>
            <w:noWrap/>
            <w:vAlign w:val="bottom"/>
            <w:hideMark/>
          </w:tcPr>
          <w:p w14:paraId="062726BC" w14:textId="77777777" w:rsidR="00813426" w:rsidRPr="00813426" w:rsidRDefault="00813426" w:rsidP="00813426">
            <w:pPr>
              <w:rPr>
                <w:ins w:id="275" w:author="Holly Celina Mcqueary" w:date="2019-09-20T15:18:00Z"/>
                <w:rFonts w:ascii="Calibri" w:eastAsia="Times New Roman" w:hAnsi="Calibri" w:cs="Times New Roman"/>
                <w:color w:val="000000"/>
              </w:rPr>
            </w:pPr>
            <w:proofErr w:type="gramStart"/>
            <w:ins w:id="276" w:author="Holly Celina Mcqueary" w:date="2019-09-20T15:18:00Z">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ins>
          </w:p>
        </w:tc>
        <w:tc>
          <w:tcPr>
            <w:tcW w:w="1588" w:type="dxa"/>
            <w:gridSpan w:val="2"/>
            <w:tcBorders>
              <w:top w:val="nil"/>
              <w:left w:val="nil"/>
              <w:bottom w:val="nil"/>
              <w:right w:val="nil"/>
            </w:tcBorders>
            <w:shd w:val="clear" w:color="auto" w:fill="auto"/>
            <w:noWrap/>
            <w:vAlign w:val="bottom"/>
            <w:hideMark/>
          </w:tcPr>
          <w:p w14:paraId="2705A409" w14:textId="77777777" w:rsidR="00813426" w:rsidRPr="00813426" w:rsidRDefault="00813426" w:rsidP="00813426">
            <w:pPr>
              <w:rPr>
                <w:ins w:id="277" w:author="Holly Celina Mcqueary" w:date="2019-09-20T15:18:00Z"/>
                <w:rFonts w:ascii="Calibri" w:eastAsia="Times New Roman" w:hAnsi="Calibri" w:cs="Times New Roman"/>
                <w:color w:val="000000"/>
              </w:rPr>
            </w:pPr>
            <w:ins w:id="278" w:author="Holly Celina Mcqueary" w:date="2019-09-20T15:18:00Z">
              <w:r w:rsidRPr="00813426">
                <w:rPr>
                  <w:rFonts w:ascii="Calibri" w:eastAsia="Times New Roman" w:hAnsi="Calibri" w:cs="Times New Roman"/>
                  <w:color w:val="000000"/>
                </w:rPr>
                <w:t xml:space="preserve">aneuploid samples not </w:t>
              </w:r>
              <w:r w:rsidRPr="00813426">
                <w:rPr>
                  <w:rFonts w:ascii="Calibri" w:eastAsia="Times New Roman" w:hAnsi="Calibri" w:cs="Times New Roman"/>
                  <w:color w:val="000000"/>
                </w:rPr>
                <w:lastRenderedPageBreak/>
                <w:t>aneuploid for IV</w:t>
              </w:r>
            </w:ins>
          </w:p>
        </w:tc>
      </w:tr>
      <w:tr w:rsidR="00813426" w:rsidRPr="00813426" w14:paraId="47E56C3B" w14:textId="77777777" w:rsidTr="00813426">
        <w:trPr>
          <w:trHeight w:val="277"/>
          <w:ins w:id="279" w:author="Holly Celina Mcqueary" w:date="2019-09-20T15:18:00Z"/>
        </w:trPr>
        <w:tc>
          <w:tcPr>
            <w:tcW w:w="1006" w:type="dxa"/>
            <w:tcBorders>
              <w:top w:val="nil"/>
              <w:left w:val="nil"/>
              <w:bottom w:val="nil"/>
              <w:right w:val="nil"/>
            </w:tcBorders>
            <w:shd w:val="clear" w:color="auto" w:fill="auto"/>
            <w:noWrap/>
            <w:vAlign w:val="bottom"/>
            <w:hideMark/>
          </w:tcPr>
          <w:p w14:paraId="2F8D658D" w14:textId="77777777" w:rsidR="00813426" w:rsidRPr="00813426" w:rsidRDefault="00813426" w:rsidP="00813426">
            <w:pPr>
              <w:rPr>
                <w:ins w:id="280" w:author="Holly Celina Mcqueary" w:date="2019-09-20T15:18:00Z"/>
                <w:rFonts w:ascii="Calibri" w:eastAsia="Times New Roman" w:hAnsi="Calibri" w:cs="Times New Roman"/>
                <w:color w:val="000000"/>
              </w:rPr>
            </w:pPr>
            <w:ins w:id="281" w:author="Holly Celina Mcqueary" w:date="2019-09-20T15:18:00Z">
              <w:r w:rsidRPr="00813426">
                <w:rPr>
                  <w:rFonts w:ascii="Calibri" w:eastAsia="Times New Roman" w:hAnsi="Calibri" w:cs="Times New Roman"/>
                  <w:color w:val="000000"/>
                </w:rPr>
                <w:lastRenderedPageBreak/>
                <w:t>V</w:t>
              </w:r>
            </w:ins>
          </w:p>
        </w:tc>
        <w:tc>
          <w:tcPr>
            <w:tcW w:w="1786" w:type="dxa"/>
            <w:tcBorders>
              <w:top w:val="nil"/>
              <w:left w:val="nil"/>
              <w:bottom w:val="nil"/>
              <w:right w:val="nil"/>
            </w:tcBorders>
            <w:shd w:val="clear" w:color="auto" w:fill="auto"/>
            <w:noWrap/>
            <w:vAlign w:val="bottom"/>
            <w:hideMark/>
          </w:tcPr>
          <w:p w14:paraId="5E7D961B" w14:textId="77777777" w:rsidR="00813426" w:rsidRPr="00813426" w:rsidRDefault="00813426" w:rsidP="00813426">
            <w:pPr>
              <w:rPr>
                <w:ins w:id="282" w:author="Holly Celina Mcqueary" w:date="2019-09-20T15:18:00Z"/>
                <w:rFonts w:ascii="Calibri" w:eastAsia="Times New Roman" w:hAnsi="Calibri" w:cs="Times New Roman"/>
                <w:color w:val="000000"/>
              </w:rPr>
            </w:pPr>
            <w:ins w:id="283" w:author="Holly Celina Mcqueary" w:date="2019-09-20T15:18:00Z">
              <w:r w:rsidRPr="00813426">
                <w:rPr>
                  <w:rFonts w:ascii="Calibri" w:eastAsia="Times New Roman" w:hAnsi="Calibri" w:cs="Times New Roman"/>
                  <w:color w:val="000000"/>
                </w:rPr>
                <w:t>5, 112, 117, 123</w:t>
              </w:r>
            </w:ins>
          </w:p>
        </w:tc>
        <w:tc>
          <w:tcPr>
            <w:tcW w:w="1848" w:type="dxa"/>
            <w:tcBorders>
              <w:top w:val="nil"/>
              <w:left w:val="nil"/>
              <w:bottom w:val="nil"/>
              <w:right w:val="nil"/>
            </w:tcBorders>
            <w:shd w:val="clear" w:color="auto" w:fill="auto"/>
            <w:noWrap/>
            <w:vAlign w:val="bottom"/>
            <w:hideMark/>
          </w:tcPr>
          <w:p w14:paraId="12F47961" w14:textId="77777777" w:rsidR="00813426" w:rsidRPr="00813426" w:rsidRDefault="00813426" w:rsidP="00813426">
            <w:pPr>
              <w:rPr>
                <w:ins w:id="284" w:author="Holly Celina Mcqueary" w:date="2019-09-20T15:18:00Z"/>
                <w:rFonts w:ascii="Calibri" w:eastAsia="Times New Roman" w:hAnsi="Calibri" w:cs="Times New Roman"/>
                <w:color w:val="000000"/>
              </w:rPr>
            </w:pPr>
            <w:ins w:id="285" w:author="Holly Celina Mcqueary" w:date="2019-09-20T15:18:00Z">
              <w:r w:rsidRPr="00813426">
                <w:rPr>
                  <w:rFonts w:ascii="Calibri" w:eastAsia="Times New Roman" w:hAnsi="Calibri" w:cs="Times New Roman"/>
                  <w:color w:val="000000"/>
                </w:rPr>
                <w:t>N, Y, Y, Y for V</w:t>
              </w:r>
            </w:ins>
          </w:p>
        </w:tc>
        <w:tc>
          <w:tcPr>
            <w:tcW w:w="1895" w:type="dxa"/>
            <w:tcBorders>
              <w:top w:val="nil"/>
              <w:left w:val="nil"/>
              <w:bottom w:val="nil"/>
              <w:right w:val="nil"/>
            </w:tcBorders>
            <w:shd w:val="clear" w:color="auto" w:fill="auto"/>
            <w:noWrap/>
            <w:vAlign w:val="bottom"/>
            <w:hideMark/>
          </w:tcPr>
          <w:p w14:paraId="47E14379" w14:textId="77777777" w:rsidR="00813426" w:rsidRPr="00813426" w:rsidRDefault="00813426" w:rsidP="00813426">
            <w:pPr>
              <w:rPr>
                <w:ins w:id="286" w:author="Holly Celina Mcqueary" w:date="2019-09-20T15:18:00Z"/>
                <w:rFonts w:ascii="Calibri" w:eastAsia="Times New Roman" w:hAnsi="Calibri" w:cs="Times New Roman"/>
                <w:color w:val="000000"/>
              </w:rPr>
            </w:pPr>
            <w:ins w:id="287" w:author="Holly Celina Mcqueary" w:date="2019-09-20T15:18:00Z">
              <w:r w:rsidRPr="00813426">
                <w:rPr>
                  <w:rFonts w:ascii="Calibri" w:eastAsia="Times New Roman" w:hAnsi="Calibri" w:cs="Times New Roman"/>
                  <w:color w:val="000000"/>
                </w:rPr>
                <w:t>4, 49, 61, 76</w:t>
              </w:r>
            </w:ins>
          </w:p>
        </w:tc>
        <w:tc>
          <w:tcPr>
            <w:tcW w:w="1098" w:type="dxa"/>
            <w:tcBorders>
              <w:top w:val="nil"/>
              <w:left w:val="nil"/>
              <w:bottom w:val="nil"/>
              <w:right w:val="nil"/>
            </w:tcBorders>
            <w:shd w:val="clear" w:color="auto" w:fill="auto"/>
            <w:noWrap/>
            <w:vAlign w:val="bottom"/>
            <w:hideMark/>
          </w:tcPr>
          <w:p w14:paraId="27E64C81" w14:textId="77777777" w:rsidR="00813426" w:rsidRPr="00813426" w:rsidRDefault="00813426" w:rsidP="00813426">
            <w:pPr>
              <w:rPr>
                <w:ins w:id="288" w:author="Holly Celina Mcqueary" w:date="2019-09-20T15:18:00Z"/>
                <w:rFonts w:ascii="Calibri" w:eastAsia="Times New Roman" w:hAnsi="Calibri" w:cs="Times New Roman"/>
                <w:color w:val="000000"/>
              </w:rPr>
            </w:pPr>
            <w:ins w:id="289" w:author="Holly Celina Mcqueary" w:date="2019-09-20T15:18:00Z">
              <w:r w:rsidRPr="00813426">
                <w:rPr>
                  <w:rFonts w:ascii="Calibri" w:eastAsia="Times New Roman" w:hAnsi="Calibri" w:cs="Times New Roman"/>
                  <w:color w:val="000000"/>
                </w:rPr>
                <w:t>Y, Y, Y, Y</w:t>
              </w:r>
            </w:ins>
          </w:p>
        </w:tc>
        <w:tc>
          <w:tcPr>
            <w:tcW w:w="1588" w:type="dxa"/>
            <w:gridSpan w:val="2"/>
            <w:tcBorders>
              <w:top w:val="nil"/>
              <w:left w:val="nil"/>
              <w:bottom w:val="nil"/>
              <w:right w:val="nil"/>
            </w:tcBorders>
            <w:shd w:val="clear" w:color="auto" w:fill="auto"/>
            <w:noWrap/>
            <w:vAlign w:val="bottom"/>
            <w:hideMark/>
          </w:tcPr>
          <w:p w14:paraId="4911B8A5" w14:textId="77777777" w:rsidR="00813426" w:rsidRPr="00813426" w:rsidRDefault="00813426" w:rsidP="00813426">
            <w:pPr>
              <w:rPr>
                <w:ins w:id="290" w:author="Holly Celina Mcqueary" w:date="2019-09-20T15:18:00Z"/>
                <w:rFonts w:ascii="Calibri" w:eastAsia="Times New Roman" w:hAnsi="Calibri" w:cs="Times New Roman"/>
                <w:color w:val="000000"/>
              </w:rPr>
            </w:pPr>
            <w:ins w:id="291" w:author="Holly Celina Mcqueary" w:date="2019-09-20T15:18:00Z">
              <w:r w:rsidRPr="00813426">
                <w:rPr>
                  <w:rFonts w:ascii="Calibri" w:eastAsia="Times New Roman" w:hAnsi="Calibri" w:cs="Times New Roman"/>
                  <w:color w:val="000000"/>
                </w:rPr>
                <w:t>4 and 49 actually aneuploid for chromosome V</w:t>
              </w:r>
            </w:ins>
          </w:p>
        </w:tc>
      </w:tr>
      <w:tr w:rsidR="00813426" w:rsidRPr="00813426" w14:paraId="7AF9AFFD" w14:textId="77777777" w:rsidTr="00813426">
        <w:trPr>
          <w:trHeight w:val="277"/>
          <w:ins w:id="292" w:author="Holly Celina Mcqueary" w:date="2019-09-20T15:18:00Z"/>
        </w:trPr>
        <w:tc>
          <w:tcPr>
            <w:tcW w:w="1006" w:type="dxa"/>
            <w:tcBorders>
              <w:top w:val="nil"/>
              <w:left w:val="nil"/>
              <w:bottom w:val="nil"/>
              <w:right w:val="nil"/>
            </w:tcBorders>
            <w:shd w:val="clear" w:color="auto" w:fill="auto"/>
            <w:noWrap/>
            <w:vAlign w:val="bottom"/>
            <w:hideMark/>
          </w:tcPr>
          <w:p w14:paraId="4775E88D" w14:textId="77777777" w:rsidR="00813426" w:rsidRPr="00813426" w:rsidRDefault="00813426" w:rsidP="00813426">
            <w:pPr>
              <w:rPr>
                <w:ins w:id="293" w:author="Holly Celina Mcqueary" w:date="2019-09-20T15:18:00Z"/>
                <w:rFonts w:ascii="Calibri" w:eastAsia="Times New Roman" w:hAnsi="Calibri" w:cs="Times New Roman"/>
                <w:color w:val="000000"/>
              </w:rPr>
            </w:pPr>
            <w:ins w:id="294" w:author="Holly Celina Mcqueary" w:date="2019-09-20T15:18:00Z">
              <w:r w:rsidRPr="00813426">
                <w:rPr>
                  <w:rFonts w:ascii="Calibri" w:eastAsia="Times New Roman" w:hAnsi="Calibri" w:cs="Times New Roman"/>
                  <w:color w:val="000000"/>
                </w:rPr>
                <w:t>VI</w:t>
              </w:r>
            </w:ins>
          </w:p>
        </w:tc>
        <w:tc>
          <w:tcPr>
            <w:tcW w:w="1786" w:type="dxa"/>
            <w:tcBorders>
              <w:top w:val="nil"/>
              <w:left w:val="nil"/>
              <w:bottom w:val="nil"/>
              <w:right w:val="nil"/>
            </w:tcBorders>
            <w:shd w:val="clear" w:color="auto" w:fill="auto"/>
            <w:noWrap/>
            <w:vAlign w:val="bottom"/>
            <w:hideMark/>
          </w:tcPr>
          <w:p w14:paraId="11675041" w14:textId="77777777" w:rsidR="00813426" w:rsidRPr="00813426" w:rsidRDefault="00813426" w:rsidP="00813426">
            <w:pPr>
              <w:rPr>
                <w:ins w:id="295" w:author="Holly Celina Mcqueary" w:date="2019-09-20T15:18:00Z"/>
                <w:rFonts w:ascii="Calibri" w:eastAsia="Times New Roman" w:hAnsi="Calibri" w:cs="Times New Roman"/>
                <w:color w:val="000000"/>
              </w:rPr>
            </w:pPr>
            <w:ins w:id="296" w:author="Holly Celina Mcqueary" w:date="2019-09-20T15:18:00Z">
              <w:r w:rsidRPr="00813426">
                <w:rPr>
                  <w:rFonts w:ascii="Calibri" w:eastAsia="Times New Roman" w:hAnsi="Calibri" w:cs="Times New Roman"/>
                  <w:color w:val="000000"/>
                </w:rPr>
                <w:t>-</w:t>
              </w:r>
            </w:ins>
          </w:p>
        </w:tc>
        <w:tc>
          <w:tcPr>
            <w:tcW w:w="1848" w:type="dxa"/>
            <w:tcBorders>
              <w:top w:val="nil"/>
              <w:left w:val="nil"/>
              <w:bottom w:val="nil"/>
              <w:right w:val="nil"/>
            </w:tcBorders>
            <w:shd w:val="clear" w:color="auto" w:fill="auto"/>
            <w:noWrap/>
            <w:vAlign w:val="bottom"/>
            <w:hideMark/>
          </w:tcPr>
          <w:p w14:paraId="437E77B9" w14:textId="77777777" w:rsidR="00813426" w:rsidRPr="00813426" w:rsidRDefault="00813426" w:rsidP="00813426">
            <w:pPr>
              <w:rPr>
                <w:ins w:id="297" w:author="Holly Celina Mcqueary" w:date="2019-09-20T15:18:00Z"/>
                <w:rFonts w:ascii="Calibri" w:eastAsia="Times New Roman" w:hAnsi="Calibri" w:cs="Times New Roman"/>
                <w:color w:val="000000"/>
              </w:rPr>
            </w:pPr>
            <w:ins w:id="298" w:author="Holly Celina Mcqueary" w:date="2019-09-20T15:18:00Z">
              <w:r w:rsidRPr="00813426">
                <w:rPr>
                  <w:rFonts w:ascii="Calibri" w:eastAsia="Times New Roman" w:hAnsi="Calibri" w:cs="Times New Roman"/>
                  <w:color w:val="000000"/>
                </w:rPr>
                <w:t>-</w:t>
              </w:r>
            </w:ins>
          </w:p>
        </w:tc>
        <w:tc>
          <w:tcPr>
            <w:tcW w:w="1895" w:type="dxa"/>
            <w:tcBorders>
              <w:top w:val="nil"/>
              <w:left w:val="nil"/>
              <w:bottom w:val="nil"/>
              <w:right w:val="nil"/>
            </w:tcBorders>
            <w:shd w:val="clear" w:color="auto" w:fill="auto"/>
            <w:noWrap/>
            <w:vAlign w:val="bottom"/>
            <w:hideMark/>
          </w:tcPr>
          <w:p w14:paraId="65C3D131" w14:textId="77777777" w:rsidR="00813426" w:rsidRPr="00813426" w:rsidRDefault="00813426" w:rsidP="00813426">
            <w:pPr>
              <w:rPr>
                <w:ins w:id="299" w:author="Holly Celina Mcqueary" w:date="2019-09-20T15:18:00Z"/>
                <w:rFonts w:ascii="Calibri" w:eastAsia="Times New Roman" w:hAnsi="Calibri" w:cs="Times New Roman"/>
                <w:color w:val="000000"/>
              </w:rPr>
            </w:pPr>
            <w:ins w:id="300" w:author="Holly Celina Mcqueary" w:date="2019-09-20T15:18:00Z">
              <w:r w:rsidRPr="00813426">
                <w:rPr>
                  <w:rFonts w:ascii="Calibri" w:eastAsia="Times New Roman" w:hAnsi="Calibri" w:cs="Times New Roman"/>
                  <w:color w:val="000000"/>
                </w:rPr>
                <w:t>-</w:t>
              </w:r>
            </w:ins>
          </w:p>
        </w:tc>
        <w:tc>
          <w:tcPr>
            <w:tcW w:w="1098" w:type="dxa"/>
            <w:tcBorders>
              <w:top w:val="nil"/>
              <w:left w:val="nil"/>
              <w:bottom w:val="nil"/>
              <w:right w:val="nil"/>
            </w:tcBorders>
            <w:shd w:val="clear" w:color="auto" w:fill="auto"/>
            <w:noWrap/>
            <w:vAlign w:val="bottom"/>
            <w:hideMark/>
          </w:tcPr>
          <w:p w14:paraId="243D2E9A" w14:textId="77777777" w:rsidR="00813426" w:rsidRPr="00813426" w:rsidRDefault="00813426" w:rsidP="00813426">
            <w:pPr>
              <w:rPr>
                <w:ins w:id="301" w:author="Holly Celina Mcqueary" w:date="2019-09-20T15:18:00Z"/>
                <w:rFonts w:ascii="Calibri" w:eastAsia="Times New Roman" w:hAnsi="Calibri" w:cs="Times New Roman"/>
                <w:color w:val="000000"/>
              </w:rPr>
            </w:pPr>
            <w:ins w:id="302" w:author="Holly Celina Mcqueary" w:date="2019-09-20T15:18:00Z">
              <w:r w:rsidRPr="00813426">
                <w:rPr>
                  <w:rFonts w:ascii="Calibri" w:eastAsia="Times New Roman" w:hAnsi="Calibri" w:cs="Times New Roman"/>
                  <w:color w:val="000000"/>
                </w:rPr>
                <w:t>-</w:t>
              </w:r>
            </w:ins>
          </w:p>
        </w:tc>
        <w:tc>
          <w:tcPr>
            <w:tcW w:w="794" w:type="dxa"/>
            <w:tcBorders>
              <w:top w:val="nil"/>
              <w:left w:val="nil"/>
              <w:bottom w:val="nil"/>
              <w:right w:val="nil"/>
            </w:tcBorders>
            <w:shd w:val="clear" w:color="auto" w:fill="auto"/>
            <w:noWrap/>
            <w:vAlign w:val="bottom"/>
            <w:hideMark/>
          </w:tcPr>
          <w:p w14:paraId="5A318FB4" w14:textId="77777777" w:rsidR="00813426" w:rsidRPr="00813426" w:rsidRDefault="00813426" w:rsidP="00813426">
            <w:pPr>
              <w:rPr>
                <w:ins w:id="303" w:author="Holly Celina Mcqueary" w:date="2019-09-20T15:18:00Z"/>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3A62CA5A" w14:textId="77777777" w:rsidR="00813426" w:rsidRPr="00813426" w:rsidRDefault="00813426" w:rsidP="00813426">
            <w:pPr>
              <w:rPr>
                <w:ins w:id="304" w:author="Holly Celina Mcqueary" w:date="2019-09-20T15:18:00Z"/>
                <w:rFonts w:ascii="Times New Roman" w:eastAsia="Times New Roman" w:hAnsi="Times New Roman" w:cs="Times New Roman"/>
                <w:sz w:val="20"/>
                <w:szCs w:val="20"/>
              </w:rPr>
            </w:pPr>
          </w:p>
        </w:tc>
      </w:tr>
      <w:tr w:rsidR="00813426" w:rsidRPr="00813426" w14:paraId="30F8DFAF" w14:textId="77777777" w:rsidTr="00813426">
        <w:trPr>
          <w:trHeight w:val="277"/>
          <w:ins w:id="305" w:author="Holly Celina Mcqueary" w:date="2019-09-20T15:18:00Z"/>
        </w:trPr>
        <w:tc>
          <w:tcPr>
            <w:tcW w:w="1006" w:type="dxa"/>
            <w:tcBorders>
              <w:top w:val="nil"/>
              <w:left w:val="nil"/>
              <w:bottom w:val="nil"/>
              <w:right w:val="nil"/>
            </w:tcBorders>
            <w:shd w:val="clear" w:color="auto" w:fill="auto"/>
            <w:noWrap/>
            <w:vAlign w:val="bottom"/>
            <w:hideMark/>
          </w:tcPr>
          <w:p w14:paraId="57E1802F" w14:textId="77777777" w:rsidR="00813426" w:rsidRPr="00813426" w:rsidRDefault="00813426" w:rsidP="00813426">
            <w:pPr>
              <w:rPr>
                <w:ins w:id="306" w:author="Holly Celina Mcqueary" w:date="2019-09-20T15:18:00Z"/>
                <w:rFonts w:ascii="Calibri" w:eastAsia="Times New Roman" w:hAnsi="Calibri" w:cs="Times New Roman"/>
                <w:color w:val="000000"/>
              </w:rPr>
            </w:pPr>
            <w:ins w:id="307" w:author="Holly Celina Mcqueary" w:date="2019-09-20T15:18:00Z">
              <w:r w:rsidRPr="00813426">
                <w:rPr>
                  <w:rFonts w:ascii="Calibri" w:eastAsia="Times New Roman" w:hAnsi="Calibri" w:cs="Times New Roman"/>
                  <w:color w:val="000000"/>
                </w:rPr>
                <w:t>VII</w:t>
              </w:r>
            </w:ins>
          </w:p>
        </w:tc>
        <w:tc>
          <w:tcPr>
            <w:tcW w:w="1786" w:type="dxa"/>
            <w:tcBorders>
              <w:top w:val="nil"/>
              <w:left w:val="nil"/>
              <w:bottom w:val="nil"/>
              <w:right w:val="nil"/>
            </w:tcBorders>
            <w:shd w:val="clear" w:color="auto" w:fill="auto"/>
            <w:noWrap/>
            <w:vAlign w:val="bottom"/>
            <w:hideMark/>
          </w:tcPr>
          <w:p w14:paraId="00FF6DE9" w14:textId="77777777" w:rsidR="00813426" w:rsidRPr="00813426" w:rsidRDefault="00813426" w:rsidP="00813426">
            <w:pPr>
              <w:rPr>
                <w:ins w:id="308" w:author="Holly Celina Mcqueary" w:date="2019-09-20T15:18:00Z"/>
                <w:rFonts w:ascii="Calibri" w:eastAsia="Times New Roman" w:hAnsi="Calibri" w:cs="Times New Roman"/>
                <w:color w:val="000000"/>
              </w:rPr>
            </w:pPr>
            <w:ins w:id="309" w:author="Holly Celina Mcqueary" w:date="2019-09-20T15:18:00Z">
              <w:r w:rsidRPr="00813426">
                <w:rPr>
                  <w:rFonts w:ascii="Calibri" w:eastAsia="Times New Roman" w:hAnsi="Calibri" w:cs="Times New Roman"/>
                  <w:color w:val="000000"/>
                </w:rPr>
                <w:t>-</w:t>
              </w:r>
            </w:ins>
          </w:p>
        </w:tc>
        <w:tc>
          <w:tcPr>
            <w:tcW w:w="1848" w:type="dxa"/>
            <w:tcBorders>
              <w:top w:val="nil"/>
              <w:left w:val="nil"/>
              <w:bottom w:val="nil"/>
              <w:right w:val="nil"/>
            </w:tcBorders>
            <w:shd w:val="clear" w:color="auto" w:fill="auto"/>
            <w:noWrap/>
            <w:vAlign w:val="bottom"/>
            <w:hideMark/>
          </w:tcPr>
          <w:p w14:paraId="62282729" w14:textId="77777777" w:rsidR="00813426" w:rsidRPr="00813426" w:rsidRDefault="00813426" w:rsidP="00813426">
            <w:pPr>
              <w:rPr>
                <w:ins w:id="310" w:author="Holly Celina Mcqueary" w:date="2019-09-20T15:18:00Z"/>
                <w:rFonts w:ascii="Calibri" w:eastAsia="Times New Roman" w:hAnsi="Calibri" w:cs="Times New Roman"/>
                <w:color w:val="000000"/>
              </w:rPr>
            </w:pPr>
            <w:ins w:id="311" w:author="Holly Celina Mcqueary" w:date="2019-09-20T15:18:00Z">
              <w:r w:rsidRPr="00813426">
                <w:rPr>
                  <w:rFonts w:ascii="Calibri" w:eastAsia="Times New Roman" w:hAnsi="Calibri" w:cs="Times New Roman"/>
                  <w:color w:val="000000"/>
                </w:rPr>
                <w:t>-</w:t>
              </w:r>
            </w:ins>
          </w:p>
        </w:tc>
        <w:tc>
          <w:tcPr>
            <w:tcW w:w="1895" w:type="dxa"/>
            <w:tcBorders>
              <w:top w:val="nil"/>
              <w:left w:val="nil"/>
              <w:bottom w:val="nil"/>
              <w:right w:val="nil"/>
            </w:tcBorders>
            <w:shd w:val="clear" w:color="auto" w:fill="auto"/>
            <w:noWrap/>
            <w:vAlign w:val="bottom"/>
            <w:hideMark/>
          </w:tcPr>
          <w:p w14:paraId="39732D7B" w14:textId="77777777" w:rsidR="00813426" w:rsidRPr="00813426" w:rsidRDefault="00813426" w:rsidP="00813426">
            <w:pPr>
              <w:rPr>
                <w:ins w:id="312" w:author="Holly Celina Mcqueary" w:date="2019-09-20T15:18:00Z"/>
                <w:rFonts w:ascii="Calibri" w:eastAsia="Times New Roman" w:hAnsi="Calibri" w:cs="Times New Roman"/>
                <w:color w:val="000000"/>
              </w:rPr>
            </w:pPr>
            <w:ins w:id="313" w:author="Holly Celina Mcqueary" w:date="2019-09-20T15:18:00Z">
              <w:r w:rsidRPr="00813426">
                <w:rPr>
                  <w:rFonts w:ascii="Calibri" w:eastAsia="Times New Roman" w:hAnsi="Calibri" w:cs="Times New Roman"/>
                  <w:color w:val="000000"/>
                </w:rPr>
                <w:t>2,3,5,7,18,49,59,61,76</w:t>
              </w:r>
            </w:ins>
          </w:p>
        </w:tc>
        <w:tc>
          <w:tcPr>
            <w:tcW w:w="1098" w:type="dxa"/>
            <w:tcBorders>
              <w:top w:val="nil"/>
              <w:left w:val="nil"/>
              <w:bottom w:val="nil"/>
              <w:right w:val="nil"/>
            </w:tcBorders>
            <w:shd w:val="clear" w:color="auto" w:fill="auto"/>
            <w:noWrap/>
            <w:vAlign w:val="bottom"/>
            <w:hideMark/>
          </w:tcPr>
          <w:p w14:paraId="12A4A7F8" w14:textId="77777777" w:rsidR="00813426" w:rsidRPr="00813426" w:rsidRDefault="00813426" w:rsidP="00813426">
            <w:pPr>
              <w:rPr>
                <w:ins w:id="314" w:author="Holly Celina Mcqueary" w:date="2019-09-20T15:18:00Z"/>
                <w:rFonts w:ascii="Calibri" w:eastAsia="Times New Roman" w:hAnsi="Calibri" w:cs="Times New Roman"/>
                <w:color w:val="000000"/>
              </w:rPr>
            </w:pPr>
            <w:proofErr w:type="gramStart"/>
            <w:ins w:id="315" w:author="Holly Celina Mcqueary" w:date="2019-09-20T15:18:00Z">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ins>
          </w:p>
        </w:tc>
        <w:tc>
          <w:tcPr>
            <w:tcW w:w="1588" w:type="dxa"/>
            <w:gridSpan w:val="2"/>
            <w:tcBorders>
              <w:top w:val="nil"/>
              <w:left w:val="nil"/>
              <w:bottom w:val="nil"/>
              <w:right w:val="nil"/>
            </w:tcBorders>
            <w:shd w:val="clear" w:color="auto" w:fill="auto"/>
            <w:noWrap/>
            <w:vAlign w:val="bottom"/>
            <w:hideMark/>
          </w:tcPr>
          <w:p w14:paraId="51CC983B" w14:textId="77777777" w:rsidR="00813426" w:rsidRPr="00813426" w:rsidRDefault="00813426" w:rsidP="00813426">
            <w:pPr>
              <w:rPr>
                <w:ins w:id="316" w:author="Holly Celina Mcqueary" w:date="2019-09-20T15:18:00Z"/>
                <w:rFonts w:ascii="Calibri" w:eastAsia="Times New Roman" w:hAnsi="Calibri" w:cs="Times New Roman"/>
                <w:color w:val="000000"/>
              </w:rPr>
            </w:pPr>
            <w:ins w:id="317" w:author="Holly Celina Mcqueary" w:date="2019-09-20T15:18:00Z">
              <w:r w:rsidRPr="00813426">
                <w:rPr>
                  <w:rFonts w:ascii="Calibri" w:eastAsia="Times New Roman" w:hAnsi="Calibri" w:cs="Times New Roman"/>
                  <w:color w:val="000000"/>
                </w:rPr>
                <w:t>59 and 61 actually aneuploid for chromosome VII</w:t>
              </w:r>
            </w:ins>
          </w:p>
        </w:tc>
      </w:tr>
      <w:tr w:rsidR="00813426" w:rsidRPr="00813426" w14:paraId="7F8173FD" w14:textId="77777777" w:rsidTr="00813426">
        <w:trPr>
          <w:trHeight w:val="277"/>
          <w:ins w:id="318" w:author="Holly Celina Mcqueary" w:date="2019-09-20T15:18:00Z"/>
        </w:trPr>
        <w:tc>
          <w:tcPr>
            <w:tcW w:w="1006" w:type="dxa"/>
            <w:tcBorders>
              <w:top w:val="nil"/>
              <w:left w:val="nil"/>
              <w:bottom w:val="nil"/>
              <w:right w:val="nil"/>
            </w:tcBorders>
            <w:shd w:val="clear" w:color="auto" w:fill="auto"/>
            <w:noWrap/>
            <w:vAlign w:val="bottom"/>
            <w:hideMark/>
          </w:tcPr>
          <w:p w14:paraId="56AA04A7" w14:textId="77777777" w:rsidR="00813426" w:rsidRPr="00813426" w:rsidRDefault="00813426" w:rsidP="00813426">
            <w:pPr>
              <w:rPr>
                <w:ins w:id="319" w:author="Holly Celina Mcqueary" w:date="2019-09-20T15:18:00Z"/>
                <w:rFonts w:ascii="Calibri" w:eastAsia="Times New Roman" w:hAnsi="Calibri" w:cs="Times New Roman"/>
                <w:color w:val="000000"/>
              </w:rPr>
            </w:pPr>
            <w:ins w:id="320" w:author="Holly Celina Mcqueary" w:date="2019-09-20T15:18:00Z">
              <w:r w:rsidRPr="00813426">
                <w:rPr>
                  <w:rFonts w:ascii="Calibri" w:eastAsia="Times New Roman" w:hAnsi="Calibri" w:cs="Times New Roman"/>
                  <w:color w:val="000000"/>
                </w:rPr>
                <w:t>VIII</w:t>
              </w:r>
            </w:ins>
          </w:p>
        </w:tc>
        <w:tc>
          <w:tcPr>
            <w:tcW w:w="1786" w:type="dxa"/>
            <w:tcBorders>
              <w:top w:val="nil"/>
              <w:left w:val="nil"/>
              <w:bottom w:val="nil"/>
              <w:right w:val="nil"/>
            </w:tcBorders>
            <w:shd w:val="clear" w:color="auto" w:fill="auto"/>
            <w:noWrap/>
            <w:vAlign w:val="bottom"/>
            <w:hideMark/>
          </w:tcPr>
          <w:p w14:paraId="538170D4" w14:textId="77777777" w:rsidR="00813426" w:rsidRPr="00813426" w:rsidRDefault="00813426" w:rsidP="00813426">
            <w:pPr>
              <w:jc w:val="right"/>
              <w:rPr>
                <w:ins w:id="321" w:author="Holly Celina Mcqueary" w:date="2019-09-20T15:18:00Z"/>
                <w:rFonts w:ascii="Calibri" w:eastAsia="Times New Roman" w:hAnsi="Calibri" w:cs="Times New Roman"/>
                <w:color w:val="000000"/>
              </w:rPr>
            </w:pPr>
            <w:ins w:id="322" w:author="Holly Celina Mcqueary" w:date="2019-09-20T15:18:00Z">
              <w:r w:rsidRPr="00813426">
                <w:rPr>
                  <w:rFonts w:ascii="Calibri" w:eastAsia="Times New Roman" w:hAnsi="Calibri" w:cs="Times New Roman"/>
                  <w:color w:val="000000"/>
                </w:rPr>
                <w:t>152</w:t>
              </w:r>
            </w:ins>
          </w:p>
        </w:tc>
        <w:tc>
          <w:tcPr>
            <w:tcW w:w="1848" w:type="dxa"/>
            <w:tcBorders>
              <w:top w:val="nil"/>
              <w:left w:val="nil"/>
              <w:bottom w:val="nil"/>
              <w:right w:val="nil"/>
            </w:tcBorders>
            <w:shd w:val="clear" w:color="auto" w:fill="auto"/>
            <w:noWrap/>
            <w:vAlign w:val="bottom"/>
            <w:hideMark/>
          </w:tcPr>
          <w:p w14:paraId="27D26004" w14:textId="77777777" w:rsidR="00813426" w:rsidRPr="00813426" w:rsidRDefault="00813426" w:rsidP="00813426">
            <w:pPr>
              <w:rPr>
                <w:ins w:id="323" w:author="Holly Celina Mcqueary" w:date="2019-09-20T15:18:00Z"/>
                <w:rFonts w:ascii="Calibri" w:eastAsia="Times New Roman" w:hAnsi="Calibri" w:cs="Times New Roman"/>
                <w:color w:val="000000"/>
              </w:rPr>
            </w:pPr>
            <w:ins w:id="324" w:author="Holly Celina Mcqueary" w:date="2019-09-20T15:18:00Z">
              <w:r w:rsidRPr="00813426">
                <w:rPr>
                  <w:rFonts w:ascii="Calibri" w:eastAsia="Times New Roman" w:hAnsi="Calibri" w:cs="Times New Roman"/>
                  <w:color w:val="000000"/>
                </w:rPr>
                <w:t>Y not for VIII</w:t>
              </w:r>
            </w:ins>
          </w:p>
        </w:tc>
        <w:tc>
          <w:tcPr>
            <w:tcW w:w="1895" w:type="dxa"/>
            <w:tcBorders>
              <w:top w:val="nil"/>
              <w:left w:val="nil"/>
              <w:bottom w:val="nil"/>
              <w:right w:val="nil"/>
            </w:tcBorders>
            <w:shd w:val="clear" w:color="auto" w:fill="auto"/>
            <w:noWrap/>
            <w:vAlign w:val="bottom"/>
            <w:hideMark/>
          </w:tcPr>
          <w:p w14:paraId="4CBA3B9D" w14:textId="77777777" w:rsidR="00813426" w:rsidRPr="00813426" w:rsidRDefault="00813426" w:rsidP="00813426">
            <w:pPr>
              <w:rPr>
                <w:ins w:id="325" w:author="Holly Celina Mcqueary" w:date="2019-09-20T15:18:00Z"/>
                <w:rFonts w:ascii="Calibri" w:eastAsia="Times New Roman" w:hAnsi="Calibri" w:cs="Times New Roman"/>
                <w:color w:val="000000"/>
              </w:rPr>
            </w:pPr>
            <w:ins w:id="326" w:author="Holly Celina Mcqueary" w:date="2019-09-20T15:18:00Z">
              <w:r w:rsidRPr="00813426">
                <w:rPr>
                  <w:rFonts w:ascii="Calibri" w:eastAsia="Times New Roman" w:hAnsi="Calibri" w:cs="Times New Roman"/>
                  <w:color w:val="000000"/>
                </w:rPr>
                <w:t xml:space="preserve">18, 49, 76 </w:t>
              </w:r>
            </w:ins>
          </w:p>
        </w:tc>
        <w:tc>
          <w:tcPr>
            <w:tcW w:w="1098" w:type="dxa"/>
            <w:tcBorders>
              <w:top w:val="nil"/>
              <w:left w:val="nil"/>
              <w:bottom w:val="nil"/>
              <w:right w:val="nil"/>
            </w:tcBorders>
            <w:shd w:val="clear" w:color="auto" w:fill="auto"/>
            <w:noWrap/>
            <w:vAlign w:val="bottom"/>
            <w:hideMark/>
          </w:tcPr>
          <w:p w14:paraId="1F8DDECA" w14:textId="77777777" w:rsidR="00813426" w:rsidRPr="00813426" w:rsidRDefault="00813426" w:rsidP="00813426">
            <w:pPr>
              <w:rPr>
                <w:ins w:id="327" w:author="Holly Celina Mcqueary" w:date="2019-09-20T15:18:00Z"/>
                <w:rFonts w:ascii="Calibri" w:eastAsia="Times New Roman" w:hAnsi="Calibri" w:cs="Times New Roman"/>
                <w:color w:val="000000"/>
              </w:rPr>
            </w:pPr>
            <w:proofErr w:type="gramStart"/>
            <w:ins w:id="328" w:author="Holly Celina Mcqueary" w:date="2019-09-20T15:18:00Z">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w:t>
              </w:r>
            </w:ins>
          </w:p>
        </w:tc>
        <w:tc>
          <w:tcPr>
            <w:tcW w:w="1588" w:type="dxa"/>
            <w:gridSpan w:val="2"/>
            <w:tcBorders>
              <w:top w:val="nil"/>
              <w:left w:val="nil"/>
              <w:bottom w:val="nil"/>
              <w:right w:val="nil"/>
            </w:tcBorders>
            <w:shd w:val="clear" w:color="auto" w:fill="auto"/>
            <w:noWrap/>
            <w:vAlign w:val="bottom"/>
            <w:hideMark/>
          </w:tcPr>
          <w:p w14:paraId="20A89C50" w14:textId="77777777" w:rsidR="00813426" w:rsidRPr="00813426" w:rsidRDefault="00813426" w:rsidP="00813426">
            <w:pPr>
              <w:rPr>
                <w:ins w:id="329" w:author="Holly Celina Mcqueary" w:date="2019-09-20T15:18:00Z"/>
                <w:rFonts w:ascii="Calibri" w:eastAsia="Times New Roman" w:hAnsi="Calibri" w:cs="Times New Roman"/>
                <w:color w:val="000000"/>
              </w:rPr>
            </w:pPr>
            <w:ins w:id="330" w:author="Holly Celina Mcqueary" w:date="2019-09-20T15:18:00Z">
              <w:r w:rsidRPr="00813426">
                <w:rPr>
                  <w:rFonts w:ascii="Calibri" w:eastAsia="Times New Roman" w:hAnsi="Calibri" w:cs="Times New Roman"/>
                  <w:color w:val="000000"/>
                </w:rPr>
                <w:t xml:space="preserve">18 and 152 both aneuploid for </w:t>
              </w:r>
              <w:proofErr w:type="spellStart"/>
              <w:r w:rsidRPr="00813426">
                <w:rPr>
                  <w:rFonts w:ascii="Calibri" w:eastAsia="Times New Roman" w:hAnsi="Calibri" w:cs="Times New Roman"/>
                  <w:color w:val="000000"/>
                </w:rPr>
                <w:t>chrom</w:t>
              </w:r>
              <w:proofErr w:type="spellEnd"/>
              <w:r w:rsidRPr="00813426">
                <w:rPr>
                  <w:rFonts w:ascii="Calibri" w:eastAsia="Times New Roman" w:hAnsi="Calibri" w:cs="Times New Roman"/>
                  <w:color w:val="000000"/>
                </w:rPr>
                <w:t xml:space="preserve"> I </w:t>
              </w:r>
            </w:ins>
          </w:p>
        </w:tc>
      </w:tr>
      <w:tr w:rsidR="00813426" w:rsidRPr="00813426" w14:paraId="28AC0A91" w14:textId="77777777" w:rsidTr="00813426">
        <w:trPr>
          <w:trHeight w:val="277"/>
          <w:ins w:id="331" w:author="Holly Celina Mcqueary" w:date="2019-09-20T15:18:00Z"/>
        </w:trPr>
        <w:tc>
          <w:tcPr>
            <w:tcW w:w="1006" w:type="dxa"/>
            <w:tcBorders>
              <w:top w:val="nil"/>
              <w:left w:val="nil"/>
              <w:bottom w:val="nil"/>
              <w:right w:val="nil"/>
            </w:tcBorders>
            <w:shd w:val="clear" w:color="auto" w:fill="auto"/>
            <w:noWrap/>
            <w:vAlign w:val="bottom"/>
            <w:hideMark/>
          </w:tcPr>
          <w:p w14:paraId="244BA354" w14:textId="77777777" w:rsidR="00813426" w:rsidRPr="00813426" w:rsidRDefault="00813426" w:rsidP="00813426">
            <w:pPr>
              <w:rPr>
                <w:ins w:id="332" w:author="Holly Celina Mcqueary" w:date="2019-09-20T15:18:00Z"/>
                <w:rFonts w:ascii="Calibri" w:eastAsia="Times New Roman" w:hAnsi="Calibri" w:cs="Times New Roman"/>
                <w:color w:val="000000"/>
              </w:rPr>
            </w:pPr>
            <w:ins w:id="333" w:author="Holly Celina Mcqueary" w:date="2019-09-20T15:18:00Z">
              <w:r w:rsidRPr="00813426">
                <w:rPr>
                  <w:rFonts w:ascii="Calibri" w:eastAsia="Times New Roman" w:hAnsi="Calibri" w:cs="Times New Roman"/>
                  <w:color w:val="000000"/>
                </w:rPr>
                <w:t>IX</w:t>
              </w:r>
            </w:ins>
          </w:p>
        </w:tc>
        <w:tc>
          <w:tcPr>
            <w:tcW w:w="1786" w:type="dxa"/>
            <w:tcBorders>
              <w:top w:val="nil"/>
              <w:left w:val="nil"/>
              <w:bottom w:val="nil"/>
              <w:right w:val="nil"/>
            </w:tcBorders>
            <w:shd w:val="clear" w:color="auto" w:fill="auto"/>
            <w:noWrap/>
            <w:vAlign w:val="bottom"/>
            <w:hideMark/>
          </w:tcPr>
          <w:p w14:paraId="04C58F15" w14:textId="77777777" w:rsidR="00813426" w:rsidRPr="00813426" w:rsidRDefault="00813426" w:rsidP="00813426">
            <w:pPr>
              <w:rPr>
                <w:ins w:id="334" w:author="Holly Celina Mcqueary" w:date="2019-09-20T15:18:00Z"/>
                <w:rFonts w:ascii="Calibri" w:eastAsia="Times New Roman" w:hAnsi="Calibri" w:cs="Times New Roman"/>
                <w:color w:val="000000"/>
              </w:rPr>
            </w:pPr>
            <w:ins w:id="335" w:author="Holly Celina Mcqueary" w:date="2019-09-20T15:18:00Z">
              <w:r w:rsidRPr="00813426">
                <w:rPr>
                  <w:rFonts w:ascii="Calibri" w:eastAsia="Times New Roman" w:hAnsi="Calibri" w:cs="Times New Roman"/>
                  <w:color w:val="000000"/>
                </w:rPr>
                <w:t>3,15,29,50,88,108,119,152</w:t>
              </w:r>
            </w:ins>
          </w:p>
        </w:tc>
        <w:tc>
          <w:tcPr>
            <w:tcW w:w="1848" w:type="dxa"/>
            <w:tcBorders>
              <w:top w:val="nil"/>
              <w:left w:val="nil"/>
              <w:bottom w:val="nil"/>
              <w:right w:val="nil"/>
            </w:tcBorders>
            <w:shd w:val="clear" w:color="auto" w:fill="auto"/>
            <w:noWrap/>
            <w:vAlign w:val="bottom"/>
            <w:hideMark/>
          </w:tcPr>
          <w:p w14:paraId="2A0EC9A2" w14:textId="77777777" w:rsidR="00813426" w:rsidRPr="00813426" w:rsidRDefault="00813426" w:rsidP="00813426">
            <w:pPr>
              <w:rPr>
                <w:ins w:id="336" w:author="Holly Celina Mcqueary" w:date="2019-09-20T15:18:00Z"/>
                <w:rFonts w:ascii="Calibri" w:eastAsia="Times New Roman" w:hAnsi="Calibri" w:cs="Times New Roman"/>
                <w:color w:val="000000"/>
              </w:rPr>
            </w:pPr>
            <w:proofErr w:type="gramStart"/>
            <w:ins w:id="337" w:author="Holly Celina Mcqueary" w:date="2019-09-20T15:18:00Z">
              <w:r w:rsidRPr="00813426">
                <w:rPr>
                  <w:rFonts w:ascii="Calibri" w:eastAsia="Times New Roman" w:hAnsi="Calibri" w:cs="Times New Roman"/>
                  <w:color w:val="000000"/>
                </w:rPr>
                <w:t>N,Y</w:t>
              </w:r>
              <w:proofErr w:type="gramEnd"/>
              <w:r w:rsidRPr="00813426">
                <w:rPr>
                  <w:rFonts w:ascii="Calibri" w:eastAsia="Times New Roman" w:hAnsi="Calibri" w:cs="Times New Roman"/>
                  <w:color w:val="000000"/>
                </w:rPr>
                <w:t xml:space="preserve">,Y,Y,N,Y,Y,Y,Y 15, 88, 108, 119 actually aneuploid for </w:t>
              </w:r>
              <w:proofErr w:type="spellStart"/>
              <w:r w:rsidRPr="00813426">
                <w:rPr>
                  <w:rFonts w:ascii="Calibri" w:eastAsia="Times New Roman" w:hAnsi="Calibri" w:cs="Times New Roman"/>
                  <w:color w:val="000000"/>
                </w:rPr>
                <w:t>chr</w:t>
              </w:r>
              <w:proofErr w:type="spellEnd"/>
              <w:r w:rsidRPr="00813426">
                <w:rPr>
                  <w:rFonts w:ascii="Calibri" w:eastAsia="Times New Roman" w:hAnsi="Calibri" w:cs="Times New Roman"/>
                  <w:color w:val="000000"/>
                </w:rPr>
                <w:t xml:space="preserve"> IX</w:t>
              </w:r>
            </w:ins>
          </w:p>
        </w:tc>
        <w:tc>
          <w:tcPr>
            <w:tcW w:w="1895" w:type="dxa"/>
            <w:tcBorders>
              <w:top w:val="nil"/>
              <w:left w:val="nil"/>
              <w:bottom w:val="nil"/>
              <w:right w:val="nil"/>
            </w:tcBorders>
            <w:shd w:val="clear" w:color="auto" w:fill="auto"/>
            <w:noWrap/>
            <w:vAlign w:val="bottom"/>
            <w:hideMark/>
          </w:tcPr>
          <w:p w14:paraId="145A1DC0" w14:textId="77777777" w:rsidR="00813426" w:rsidRPr="00813426" w:rsidRDefault="00813426" w:rsidP="00813426">
            <w:pPr>
              <w:rPr>
                <w:ins w:id="338" w:author="Holly Celina Mcqueary" w:date="2019-09-20T15:18:00Z"/>
                <w:rFonts w:ascii="Calibri" w:eastAsia="Times New Roman" w:hAnsi="Calibri" w:cs="Times New Roman"/>
                <w:color w:val="000000"/>
              </w:rPr>
            </w:pPr>
            <w:ins w:id="339" w:author="Holly Celina Mcqueary" w:date="2019-09-20T15:18:00Z">
              <w:r w:rsidRPr="00813426">
                <w:rPr>
                  <w:rFonts w:ascii="Calibri" w:eastAsia="Times New Roman" w:hAnsi="Calibri" w:cs="Times New Roman"/>
                  <w:color w:val="000000"/>
                </w:rPr>
                <w:t>2,3,18,61,76</w:t>
              </w:r>
            </w:ins>
          </w:p>
        </w:tc>
        <w:tc>
          <w:tcPr>
            <w:tcW w:w="1098" w:type="dxa"/>
            <w:tcBorders>
              <w:top w:val="nil"/>
              <w:left w:val="nil"/>
              <w:bottom w:val="nil"/>
              <w:right w:val="nil"/>
            </w:tcBorders>
            <w:shd w:val="clear" w:color="auto" w:fill="auto"/>
            <w:noWrap/>
            <w:vAlign w:val="bottom"/>
            <w:hideMark/>
          </w:tcPr>
          <w:p w14:paraId="603416AE" w14:textId="77777777" w:rsidR="00813426" w:rsidRPr="00813426" w:rsidRDefault="00813426" w:rsidP="00813426">
            <w:pPr>
              <w:rPr>
                <w:ins w:id="340" w:author="Holly Celina Mcqueary" w:date="2019-09-20T15:18:00Z"/>
                <w:rFonts w:ascii="Calibri" w:eastAsia="Times New Roman" w:hAnsi="Calibri" w:cs="Times New Roman"/>
                <w:color w:val="000000"/>
              </w:rPr>
            </w:pPr>
            <w:proofErr w:type="gramStart"/>
            <w:ins w:id="341" w:author="Holly Celina Mcqueary" w:date="2019-09-20T15:18:00Z">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,Y,Y,Y</w:t>
              </w:r>
            </w:ins>
          </w:p>
        </w:tc>
        <w:tc>
          <w:tcPr>
            <w:tcW w:w="1588" w:type="dxa"/>
            <w:gridSpan w:val="2"/>
            <w:tcBorders>
              <w:top w:val="nil"/>
              <w:left w:val="nil"/>
              <w:bottom w:val="nil"/>
              <w:right w:val="nil"/>
            </w:tcBorders>
            <w:shd w:val="clear" w:color="auto" w:fill="auto"/>
            <w:noWrap/>
            <w:vAlign w:val="bottom"/>
            <w:hideMark/>
          </w:tcPr>
          <w:p w14:paraId="4956F970" w14:textId="77777777" w:rsidR="00813426" w:rsidRPr="00813426" w:rsidRDefault="00813426" w:rsidP="00813426">
            <w:pPr>
              <w:rPr>
                <w:ins w:id="342" w:author="Holly Celina Mcqueary" w:date="2019-09-20T15:18:00Z"/>
                <w:rFonts w:ascii="Calibri" w:eastAsia="Times New Roman" w:hAnsi="Calibri" w:cs="Times New Roman"/>
                <w:color w:val="000000"/>
              </w:rPr>
            </w:pPr>
            <w:ins w:id="343" w:author="Holly Celina Mcqueary" w:date="2019-09-20T15:18:00Z">
              <w:r w:rsidRPr="00813426">
                <w:rPr>
                  <w:rFonts w:ascii="Calibri" w:eastAsia="Times New Roman" w:hAnsi="Calibri" w:cs="Times New Roman"/>
                  <w:color w:val="000000"/>
                </w:rPr>
                <w:t>76 actually aneuploid for IX</w:t>
              </w:r>
            </w:ins>
          </w:p>
        </w:tc>
      </w:tr>
      <w:tr w:rsidR="00813426" w:rsidRPr="00813426" w14:paraId="778AF8B9" w14:textId="77777777" w:rsidTr="00813426">
        <w:trPr>
          <w:trHeight w:val="277"/>
          <w:ins w:id="344" w:author="Holly Celina Mcqueary" w:date="2019-09-20T15:18:00Z"/>
        </w:trPr>
        <w:tc>
          <w:tcPr>
            <w:tcW w:w="1006" w:type="dxa"/>
            <w:tcBorders>
              <w:top w:val="nil"/>
              <w:left w:val="nil"/>
              <w:bottom w:val="nil"/>
              <w:right w:val="nil"/>
            </w:tcBorders>
            <w:shd w:val="clear" w:color="auto" w:fill="auto"/>
            <w:noWrap/>
            <w:vAlign w:val="bottom"/>
            <w:hideMark/>
          </w:tcPr>
          <w:p w14:paraId="6B1E1E16" w14:textId="77777777" w:rsidR="00813426" w:rsidRPr="00813426" w:rsidRDefault="00813426" w:rsidP="00813426">
            <w:pPr>
              <w:rPr>
                <w:ins w:id="345" w:author="Holly Celina Mcqueary" w:date="2019-09-20T15:18:00Z"/>
                <w:rFonts w:ascii="Calibri" w:eastAsia="Times New Roman" w:hAnsi="Calibri" w:cs="Times New Roman"/>
                <w:color w:val="000000"/>
              </w:rPr>
            </w:pPr>
            <w:ins w:id="346" w:author="Holly Celina Mcqueary" w:date="2019-09-20T15:18:00Z">
              <w:r w:rsidRPr="00813426">
                <w:rPr>
                  <w:rFonts w:ascii="Calibri" w:eastAsia="Times New Roman" w:hAnsi="Calibri" w:cs="Times New Roman"/>
                  <w:color w:val="000000"/>
                </w:rPr>
                <w:t>X</w:t>
              </w:r>
            </w:ins>
          </w:p>
        </w:tc>
        <w:tc>
          <w:tcPr>
            <w:tcW w:w="1786" w:type="dxa"/>
            <w:tcBorders>
              <w:top w:val="nil"/>
              <w:left w:val="nil"/>
              <w:bottom w:val="nil"/>
              <w:right w:val="nil"/>
            </w:tcBorders>
            <w:shd w:val="clear" w:color="auto" w:fill="auto"/>
            <w:noWrap/>
            <w:vAlign w:val="bottom"/>
            <w:hideMark/>
          </w:tcPr>
          <w:p w14:paraId="7D7521C8" w14:textId="77777777" w:rsidR="00813426" w:rsidRPr="00813426" w:rsidRDefault="00813426" w:rsidP="00813426">
            <w:pPr>
              <w:rPr>
                <w:ins w:id="347" w:author="Holly Celina Mcqueary" w:date="2019-09-20T15:18:00Z"/>
                <w:rFonts w:ascii="Calibri" w:eastAsia="Times New Roman" w:hAnsi="Calibri" w:cs="Times New Roman"/>
                <w:color w:val="000000"/>
              </w:rPr>
            </w:pPr>
            <w:ins w:id="348" w:author="Holly Celina Mcqueary" w:date="2019-09-20T15:18:00Z">
              <w:r w:rsidRPr="00813426">
                <w:rPr>
                  <w:rFonts w:ascii="Calibri" w:eastAsia="Times New Roman" w:hAnsi="Calibri" w:cs="Times New Roman"/>
                  <w:color w:val="000000"/>
                </w:rPr>
                <w:t>-</w:t>
              </w:r>
            </w:ins>
          </w:p>
        </w:tc>
        <w:tc>
          <w:tcPr>
            <w:tcW w:w="1848" w:type="dxa"/>
            <w:tcBorders>
              <w:top w:val="nil"/>
              <w:left w:val="nil"/>
              <w:bottom w:val="nil"/>
              <w:right w:val="nil"/>
            </w:tcBorders>
            <w:shd w:val="clear" w:color="auto" w:fill="auto"/>
            <w:noWrap/>
            <w:vAlign w:val="bottom"/>
            <w:hideMark/>
          </w:tcPr>
          <w:p w14:paraId="119DF629" w14:textId="77777777" w:rsidR="00813426" w:rsidRPr="00813426" w:rsidRDefault="00813426" w:rsidP="00813426">
            <w:pPr>
              <w:rPr>
                <w:ins w:id="349" w:author="Holly Celina Mcqueary" w:date="2019-09-20T15:18:00Z"/>
                <w:rFonts w:ascii="Calibri" w:eastAsia="Times New Roman" w:hAnsi="Calibri" w:cs="Times New Roman"/>
                <w:color w:val="000000"/>
              </w:rPr>
            </w:pPr>
            <w:ins w:id="350" w:author="Holly Celina Mcqueary" w:date="2019-09-20T15:18:00Z">
              <w:r w:rsidRPr="00813426">
                <w:rPr>
                  <w:rFonts w:ascii="Calibri" w:eastAsia="Times New Roman" w:hAnsi="Calibri" w:cs="Times New Roman"/>
                  <w:color w:val="000000"/>
                </w:rPr>
                <w:t>-</w:t>
              </w:r>
            </w:ins>
          </w:p>
        </w:tc>
        <w:tc>
          <w:tcPr>
            <w:tcW w:w="1895" w:type="dxa"/>
            <w:tcBorders>
              <w:top w:val="nil"/>
              <w:left w:val="nil"/>
              <w:bottom w:val="nil"/>
              <w:right w:val="nil"/>
            </w:tcBorders>
            <w:shd w:val="clear" w:color="auto" w:fill="auto"/>
            <w:noWrap/>
            <w:vAlign w:val="bottom"/>
            <w:hideMark/>
          </w:tcPr>
          <w:p w14:paraId="73F94A26" w14:textId="77777777" w:rsidR="00813426" w:rsidRPr="00813426" w:rsidRDefault="00813426" w:rsidP="00813426">
            <w:pPr>
              <w:rPr>
                <w:ins w:id="351" w:author="Holly Celina Mcqueary" w:date="2019-09-20T15:18:00Z"/>
                <w:rFonts w:ascii="Calibri" w:eastAsia="Times New Roman" w:hAnsi="Calibri" w:cs="Times New Roman"/>
                <w:color w:val="000000"/>
              </w:rPr>
            </w:pPr>
            <w:ins w:id="352" w:author="Holly Celina Mcqueary" w:date="2019-09-20T15:18:00Z">
              <w:r w:rsidRPr="00813426">
                <w:rPr>
                  <w:rFonts w:ascii="Calibri" w:eastAsia="Times New Roman" w:hAnsi="Calibri" w:cs="Times New Roman"/>
                  <w:color w:val="000000"/>
                </w:rPr>
                <w:t xml:space="preserve">3,18,76 </w:t>
              </w:r>
            </w:ins>
          </w:p>
        </w:tc>
        <w:tc>
          <w:tcPr>
            <w:tcW w:w="1098" w:type="dxa"/>
            <w:tcBorders>
              <w:top w:val="nil"/>
              <w:left w:val="nil"/>
              <w:bottom w:val="nil"/>
              <w:right w:val="nil"/>
            </w:tcBorders>
            <w:shd w:val="clear" w:color="auto" w:fill="auto"/>
            <w:noWrap/>
            <w:vAlign w:val="bottom"/>
            <w:hideMark/>
          </w:tcPr>
          <w:p w14:paraId="3D9E8A0B" w14:textId="77777777" w:rsidR="00813426" w:rsidRPr="00813426" w:rsidRDefault="00813426" w:rsidP="00813426">
            <w:pPr>
              <w:rPr>
                <w:ins w:id="353" w:author="Holly Celina Mcqueary" w:date="2019-09-20T15:18:00Z"/>
                <w:rFonts w:ascii="Calibri" w:eastAsia="Times New Roman" w:hAnsi="Calibri" w:cs="Times New Roman"/>
                <w:color w:val="000000"/>
              </w:rPr>
            </w:pPr>
            <w:ins w:id="354" w:author="Holly Celina Mcqueary" w:date="2019-09-20T15:18:00Z">
              <w:r w:rsidRPr="00813426">
                <w:rPr>
                  <w:rFonts w:ascii="Calibri" w:eastAsia="Times New Roman" w:hAnsi="Calibri" w:cs="Times New Roman"/>
                  <w:color w:val="000000"/>
                </w:rPr>
                <w:t>N, Y, Y</w:t>
              </w:r>
            </w:ins>
          </w:p>
        </w:tc>
        <w:tc>
          <w:tcPr>
            <w:tcW w:w="1588" w:type="dxa"/>
            <w:gridSpan w:val="2"/>
            <w:tcBorders>
              <w:top w:val="nil"/>
              <w:left w:val="nil"/>
              <w:bottom w:val="nil"/>
              <w:right w:val="nil"/>
            </w:tcBorders>
            <w:shd w:val="clear" w:color="auto" w:fill="auto"/>
            <w:noWrap/>
            <w:vAlign w:val="bottom"/>
            <w:hideMark/>
          </w:tcPr>
          <w:p w14:paraId="062293C1" w14:textId="77777777" w:rsidR="00813426" w:rsidRPr="00813426" w:rsidRDefault="00813426" w:rsidP="00813426">
            <w:pPr>
              <w:rPr>
                <w:ins w:id="355" w:author="Holly Celina Mcqueary" w:date="2019-09-20T15:18:00Z"/>
                <w:rFonts w:ascii="Calibri" w:eastAsia="Times New Roman" w:hAnsi="Calibri" w:cs="Times New Roman"/>
                <w:color w:val="000000"/>
              </w:rPr>
            </w:pPr>
            <w:ins w:id="356" w:author="Holly Celina Mcqueary" w:date="2019-09-20T15:18:00Z">
              <w:r w:rsidRPr="00813426">
                <w:rPr>
                  <w:rFonts w:ascii="Calibri" w:eastAsia="Times New Roman" w:hAnsi="Calibri" w:cs="Times New Roman"/>
                  <w:color w:val="000000"/>
                </w:rPr>
                <w:t>76 actually aneuploid for X</w:t>
              </w:r>
            </w:ins>
          </w:p>
        </w:tc>
      </w:tr>
      <w:tr w:rsidR="00813426" w:rsidRPr="00813426" w14:paraId="51FF2F32" w14:textId="77777777" w:rsidTr="00813426">
        <w:trPr>
          <w:trHeight w:val="277"/>
          <w:ins w:id="357" w:author="Holly Celina Mcqueary" w:date="2019-09-20T15:18:00Z"/>
        </w:trPr>
        <w:tc>
          <w:tcPr>
            <w:tcW w:w="1006" w:type="dxa"/>
            <w:tcBorders>
              <w:top w:val="nil"/>
              <w:left w:val="nil"/>
              <w:bottom w:val="nil"/>
              <w:right w:val="nil"/>
            </w:tcBorders>
            <w:shd w:val="clear" w:color="auto" w:fill="auto"/>
            <w:noWrap/>
            <w:vAlign w:val="bottom"/>
            <w:hideMark/>
          </w:tcPr>
          <w:p w14:paraId="2974D874" w14:textId="77777777" w:rsidR="00813426" w:rsidRPr="00813426" w:rsidRDefault="00813426" w:rsidP="00813426">
            <w:pPr>
              <w:rPr>
                <w:ins w:id="358" w:author="Holly Celina Mcqueary" w:date="2019-09-20T15:18:00Z"/>
                <w:rFonts w:ascii="Calibri" w:eastAsia="Times New Roman" w:hAnsi="Calibri" w:cs="Times New Roman"/>
                <w:color w:val="000000"/>
              </w:rPr>
            </w:pPr>
            <w:ins w:id="359" w:author="Holly Celina Mcqueary" w:date="2019-09-20T15:18:00Z">
              <w:r w:rsidRPr="00813426">
                <w:rPr>
                  <w:rFonts w:ascii="Calibri" w:eastAsia="Times New Roman" w:hAnsi="Calibri" w:cs="Times New Roman"/>
                  <w:color w:val="000000"/>
                </w:rPr>
                <w:t>XI</w:t>
              </w:r>
            </w:ins>
          </w:p>
        </w:tc>
        <w:tc>
          <w:tcPr>
            <w:tcW w:w="1786" w:type="dxa"/>
            <w:tcBorders>
              <w:top w:val="nil"/>
              <w:left w:val="nil"/>
              <w:bottom w:val="nil"/>
              <w:right w:val="nil"/>
            </w:tcBorders>
            <w:shd w:val="clear" w:color="auto" w:fill="auto"/>
            <w:noWrap/>
            <w:vAlign w:val="bottom"/>
            <w:hideMark/>
          </w:tcPr>
          <w:p w14:paraId="02A0AEBD" w14:textId="77777777" w:rsidR="00813426" w:rsidRPr="00813426" w:rsidRDefault="00813426" w:rsidP="00813426">
            <w:pPr>
              <w:jc w:val="right"/>
              <w:rPr>
                <w:ins w:id="360" w:author="Holly Celina Mcqueary" w:date="2019-09-20T15:18:00Z"/>
                <w:rFonts w:ascii="Calibri" w:eastAsia="Times New Roman" w:hAnsi="Calibri" w:cs="Times New Roman"/>
                <w:color w:val="000000"/>
              </w:rPr>
            </w:pPr>
            <w:ins w:id="361" w:author="Holly Celina Mcqueary" w:date="2019-09-20T15:18:00Z">
              <w:r w:rsidRPr="00813426">
                <w:rPr>
                  <w:rFonts w:ascii="Calibri" w:eastAsia="Times New Roman" w:hAnsi="Calibri" w:cs="Times New Roman"/>
                  <w:color w:val="000000"/>
                </w:rPr>
                <w:t>108</w:t>
              </w:r>
            </w:ins>
          </w:p>
        </w:tc>
        <w:tc>
          <w:tcPr>
            <w:tcW w:w="1848" w:type="dxa"/>
            <w:tcBorders>
              <w:top w:val="nil"/>
              <w:left w:val="nil"/>
              <w:bottom w:val="nil"/>
              <w:right w:val="nil"/>
            </w:tcBorders>
            <w:shd w:val="clear" w:color="auto" w:fill="auto"/>
            <w:noWrap/>
            <w:vAlign w:val="bottom"/>
            <w:hideMark/>
          </w:tcPr>
          <w:p w14:paraId="695C3EE8" w14:textId="77777777" w:rsidR="00813426" w:rsidRPr="00813426" w:rsidRDefault="00813426" w:rsidP="00813426">
            <w:pPr>
              <w:rPr>
                <w:ins w:id="362" w:author="Holly Celina Mcqueary" w:date="2019-09-20T15:18:00Z"/>
                <w:rFonts w:ascii="Calibri" w:eastAsia="Times New Roman" w:hAnsi="Calibri" w:cs="Times New Roman"/>
                <w:color w:val="000000"/>
              </w:rPr>
            </w:pPr>
            <w:ins w:id="363" w:author="Holly Celina Mcqueary" w:date="2019-09-20T15:18:00Z">
              <w:r w:rsidRPr="00813426">
                <w:rPr>
                  <w:rFonts w:ascii="Calibri" w:eastAsia="Times New Roman" w:hAnsi="Calibri" w:cs="Times New Roman"/>
                  <w:color w:val="000000"/>
                </w:rPr>
                <w:t>Y</w:t>
              </w:r>
            </w:ins>
          </w:p>
        </w:tc>
        <w:tc>
          <w:tcPr>
            <w:tcW w:w="1895" w:type="dxa"/>
            <w:tcBorders>
              <w:top w:val="nil"/>
              <w:left w:val="nil"/>
              <w:bottom w:val="nil"/>
              <w:right w:val="nil"/>
            </w:tcBorders>
            <w:shd w:val="clear" w:color="auto" w:fill="auto"/>
            <w:noWrap/>
            <w:vAlign w:val="bottom"/>
            <w:hideMark/>
          </w:tcPr>
          <w:p w14:paraId="12E6379B" w14:textId="77777777" w:rsidR="00813426" w:rsidRPr="00813426" w:rsidRDefault="00813426" w:rsidP="00813426">
            <w:pPr>
              <w:rPr>
                <w:ins w:id="364" w:author="Holly Celina Mcqueary" w:date="2019-09-20T15:18:00Z"/>
                <w:rFonts w:ascii="Calibri" w:eastAsia="Times New Roman" w:hAnsi="Calibri" w:cs="Times New Roman"/>
                <w:color w:val="000000"/>
              </w:rPr>
            </w:pPr>
            <w:ins w:id="365" w:author="Holly Celina Mcqueary" w:date="2019-09-20T15:18:00Z">
              <w:r w:rsidRPr="00813426">
                <w:rPr>
                  <w:rFonts w:ascii="Calibri" w:eastAsia="Times New Roman" w:hAnsi="Calibri" w:cs="Times New Roman"/>
                  <w:color w:val="000000"/>
                </w:rPr>
                <w:t>2,3,18</w:t>
              </w:r>
            </w:ins>
          </w:p>
        </w:tc>
        <w:tc>
          <w:tcPr>
            <w:tcW w:w="1098" w:type="dxa"/>
            <w:tcBorders>
              <w:top w:val="nil"/>
              <w:left w:val="nil"/>
              <w:bottom w:val="nil"/>
              <w:right w:val="nil"/>
            </w:tcBorders>
            <w:shd w:val="clear" w:color="auto" w:fill="auto"/>
            <w:noWrap/>
            <w:vAlign w:val="bottom"/>
            <w:hideMark/>
          </w:tcPr>
          <w:p w14:paraId="24F00050" w14:textId="77777777" w:rsidR="00813426" w:rsidRPr="00813426" w:rsidRDefault="00813426" w:rsidP="00813426">
            <w:pPr>
              <w:rPr>
                <w:ins w:id="366" w:author="Holly Celina Mcqueary" w:date="2019-09-20T15:18:00Z"/>
                <w:rFonts w:ascii="Calibri" w:eastAsia="Times New Roman" w:hAnsi="Calibri" w:cs="Times New Roman"/>
                <w:color w:val="000000"/>
              </w:rPr>
            </w:pPr>
            <w:proofErr w:type="gramStart"/>
            <w:ins w:id="367" w:author="Holly Celina Mcqueary" w:date="2019-09-20T15:18:00Z">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,Y</w:t>
              </w:r>
            </w:ins>
          </w:p>
        </w:tc>
        <w:tc>
          <w:tcPr>
            <w:tcW w:w="794" w:type="dxa"/>
            <w:tcBorders>
              <w:top w:val="nil"/>
              <w:left w:val="nil"/>
              <w:bottom w:val="nil"/>
              <w:right w:val="nil"/>
            </w:tcBorders>
            <w:shd w:val="clear" w:color="auto" w:fill="auto"/>
            <w:noWrap/>
            <w:vAlign w:val="bottom"/>
            <w:hideMark/>
          </w:tcPr>
          <w:p w14:paraId="2648D016" w14:textId="77777777" w:rsidR="00813426" w:rsidRPr="00813426" w:rsidRDefault="00813426" w:rsidP="00813426">
            <w:pPr>
              <w:rPr>
                <w:ins w:id="368" w:author="Holly Celina Mcqueary" w:date="2019-09-20T15:18:00Z"/>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5263995C" w14:textId="77777777" w:rsidR="00813426" w:rsidRPr="00813426" w:rsidRDefault="00813426" w:rsidP="00813426">
            <w:pPr>
              <w:rPr>
                <w:ins w:id="369" w:author="Holly Celina Mcqueary" w:date="2019-09-20T15:18:00Z"/>
                <w:rFonts w:ascii="Times New Roman" w:eastAsia="Times New Roman" w:hAnsi="Times New Roman" w:cs="Times New Roman"/>
                <w:sz w:val="20"/>
                <w:szCs w:val="20"/>
              </w:rPr>
            </w:pPr>
          </w:p>
        </w:tc>
      </w:tr>
      <w:tr w:rsidR="00813426" w:rsidRPr="00813426" w14:paraId="3853BC35" w14:textId="77777777" w:rsidTr="00813426">
        <w:trPr>
          <w:trHeight w:val="277"/>
          <w:ins w:id="370" w:author="Holly Celina Mcqueary" w:date="2019-09-20T15:18:00Z"/>
        </w:trPr>
        <w:tc>
          <w:tcPr>
            <w:tcW w:w="1006" w:type="dxa"/>
            <w:tcBorders>
              <w:top w:val="nil"/>
              <w:left w:val="nil"/>
              <w:bottom w:val="nil"/>
              <w:right w:val="nil"/>
            </w:tcBorders>
            <w:shd w:val="clear" w:color="auto" w:fill="auto"/>
            <w:noWrap/>
            <w:vAlign w:val="bottom"/>
            <w:hideMark/>
          </w:tcPr>
          <w:p w14:paraId="45C263A9" w14:textId="77777777" w:rsidR="00813426" w:rsidRPr="00813426" w:rsidRDefault="00813426" w:rsidP="00813426">
            <w:pPr>
              <w:rPr>
                <w:ins w:id="371" w:author="Holly Celina Mcqueary" w:date="2019-09-20T15:18:00Z"/>
                <w:rFonts w:ascii="Calibri" w:eastAsia="Times New Roman" w:hAnsi="Calibri" w:cs="Times New Roman"/>
                <w:color w:val="000000"/>
              </w:rPr>
            </w:pPr>
            <w:ins w:id="372" w:author="Holly Celina Mcqueary" w:date="2019-09-20T15:18:00Z">
              <w:r w:rsidRPr="00813426">
                <w:rPr>
                  <w:rFonts w:ascii="Calibri" w:eastAsia="Times New Roman" w:hAnsi="Calibri" w:cs="Times New Roman"/>
                  <w:color w:val="000000"/>
                </w:rPr>
                <w:t>XII</w:t>
              </w:r>
            </w:ins>
          </w:p>
        </w:tc>
        <w:tc>
          <w:tcPr>
            <w:tcW w:w="1786" w:type="dxa"/>
            <w:tcBorders>
              <w:top w:val="nil"/>
              <w:left w:val="nil"/>
              <w:bottom w:val="nil"/>
              <w:right w:val="nil"/>
            </w:tcBorders>
            <w:shd w:val="clear" w:color="auto" w:fill="auto"/>
            <w:noWrap/>
            <w:vAlign w:val="bottom"/>
            <w:hideMark/>
          </w:tcPr>
          <w:p w14:paraId="4D7623B5" w14:textId="77777777" w:rsidR="00813426" w:rsidRPr="00813426" w:rsidRDefault="00813426" w:rsidP="00813426">
            <w:pPr>
              <w:rPr>
                <w:ins w:id="373" w:author="Holly Celina Mcqueary" w:date="2019-09-20T15:18:00Z"/>
                <w:rFonts w:ascii="Calibri" w:eastAsia="Times New Roman" w:hAnsi="Calibri" w:cs="Times New Roman"/>
                <w:color w:val="000000"/>
              </w:rPr>
            </w:pPr>
            <w:ins w:id="374" w:author="Holly Celina Mcqueary" w:date="2019-09-20T15:18:00Z">
              <w:r w:rsidRPr="00813426">
                <w:rPr>
                  <w:rFonts w:ascii="Calibri" w:eastAsia="Times New Roman" w:hAnsi="Calibri" w:cs="Times New Roman"/>
                  <w:color w:val="000000"/>
                </w:rPr>
                <w:t>-</w:t>
              </w:r>
            </w:ins>
          </w:p>
        </w:tc>
        <w:tc>
          <w:tcPr>
            <w:tcW w:w="1848" w:type="dxa"/>
            <w:tcBorders>
              <w:top w:val="nil"/>
              <w:left w:val="nil"/>
              <w:bottom w:val="nil"/>
              <w:right w:val="nil"/>
            </w:tcBorders>
            <w:shd w:val="clear" w:color="auto" w:fill="auto"/>
            <w:noWrap/>
            <w:vAlign w:val="bottom"/>
            <w:hideMark/>
          </w:tcPr>
          <w:p w14:paraId="4844C460" w14:textId="77777777" w:rsidR="00813426" w:rsidRPr="00813426" w:rsidRDefault="00813426" w:rsidP="00813426">
            <w:pPr>
              <w:rPr>
                <w:ins w:id="375" w:author="Holly Celina Mcqueary" w:date="2019-09-20T15:18:00Z"/>
                <w:rFonts w:ascii="Calibri" w:eastAsia="Times New Roman" w:hAnsi="Calibri" w:cs="Times New Roman"/>
                <w:color w:val="000000"/>
              </w:rPr>
            </w:pPr>
            <w:ins w:id="376" w:author="Holly Celina Mcqueary" w:date="2019-09-20T15:18:00Z">
              <w:r w:rsidRPr="00813426">
                <w:rPr>
                  <w:rFonts w:ascii="Calibri" w:eastAsia="Times New Roman" w:hAnsi="Calibri" w:cs="Times New Roman"/>
                  <w:color w:val="000000"/>
                </w:rPr>
                <w:t>-</w:t>
              </w:r>
            </w:ins>
          </w:p>
        </w:tc>
        <w:tc>
          <w:tcPr>
            <w:tcW w:w="1895" w:type="dxa"/>
            <w:tcBorders>
              <w:top w:val="nil"/>
              <w:left w:val="nil"/>
              <w:bottom w:val="nil"/>
              <w:right w:val="nil"/>
            </w:tcBorders>
            <w:shd w:val="clear" w:color="auto" w:fill="auto"/>
            <w:noWrap/>
            <w:vAlign w:val="bottom"/>
            <w:hideMark/>
          </w:tcPr>
          <w:p w14:paraId="112E66C0" w14:textId="77777777" w:rsidR="00813426" w:rsidRPr="00813426" w:rsidRDefault="00813426" w:rsidP="00813426">
            <w:pPr>
              <w:rPr>
                <w:ins w:id="377" w:author="Holly Celina Mcqueary" w:date="2019-09-20T15:18:00Z"/>
                <w:rFonts w:ascii="Calibri" w:eastAsia="Times New Roman" w:hAnsi="Calibri" w:cs="Times New Roman"/>
                <w:color w:val="000000"/>
              </w:rPr>
            </w:pPr>
            <w:ins w:id="378" w:author="Holly Celina Mcqueary" w:date="2019-09-20T15:18:00Z">
              <w:r w:rsidRPr="00813426">
                <w:rPr>
                  <w:rFonts w:ascii="Calibri" w:eastAsia="Times New Roman" w:hAnsi="Calibri" w:cs="Times New Roman"/>
                  <w:color w:val="000000"/>
                </w:rPr>
                <w:t>3,4,7,8,11,18,49,59,61,76,77</w:t>
              </w:r>
            </w:ins>
          </w:p>
        </w:tc>
        <w:tc>
          <w:tcPr>
            <w:tcW w:w="1893" w:type="dxa"/>
            <w:gridSpan w:val="2"/>
            <w:tcBorders>
              <w:top w:val="nil"/>
              <w:left w:val="nil"/>
              <w:bottom w:val="nil"/>
              <w:right w:val="nil"/>
            </w:tcBorders>
            <w:shd w:val="clear" w:color="auto" w:fill="auto"/>
            <w:noWrap/>
            <w:vAlign w:val="bottom"/>
            <w:hideMark/>
          </w:tcPr>
          <w:p w14:paraId="3C289F5A" w14:textId="77777777" w:rsidR="00813426" w:rsidRPr="00813426" w:rsidRDefault="00813426" w:rsidP="00813426">
            <w:pPr>
              <w:rPr>
                <w:ins w:id="379" w:author="Holly Celina Mcqueary" w:date="2019-09-20T15:18:00Z"/>
                <w:rFonts w:ascii="Calibri" w:eastAsia="Times New Roman" w:hAnsi="Calibri" w:cs="Times New Roman"/>
                <w:color w:val="000000"/>
              </w:rPr>
            </w:pPr>
            <w:proofErr w:type="gramStart"/>
            <w:ins w:id="380" w:author="Holly Celina Mcqueary" w:date="2019-09-20T15:18:00Z">
              <w:r w:rsidRPr="00813426">
                <w:rPr>
                  <w:rFonts w:ascii="Calibri" w:eastAsia="Times New Roman" w:hAnsi="Calibri" w:cs="Times New Roman"/>
                  <w:color w:val="000000"/>
                </w:rPr>
                <w:t>N,Y</w:t>
              </w:r>
              <w:proofErr w:type="gramEnd"/>
              <w:r w:rsidRPr="00813426">
                <w:rPr>
                  <w:rFonts w:ascii="Calibri" w:eastAsia="Times New Roman" w:hAnsi="Calibri" w:cs="Times New Roman"/>
                  <w:color w:val="000000"/>
                </w:rPr>
                <w:t>,Y,Y,Y,Y,Y,Y,Y,Y,Y,Y</w:t>
              </w:r>
            </w:ins>
          </w:p>
        </w:tc>
        <w:tc>
          <w:tcPr>
            <w:tcW w:w="794" w:type="dxa"/>
            <w:tcBorders>
              <w:top w:val="nil"/>
              <w:left w:val="nil"/>
              <w:bottom w:val="nil"/>
              <w:right w:val="nil"/>
            </w:tcBorders>
            <w:shd w:val="clear" w:color="auto" w:fill="auto"/>
            <w:noWrap/>
            <w:vAlign w:val="bottom"/>
            <w:hideMark/>
          </w:tcPr>
          <w:p w14:paraId="7D762419" w14:textId="77777777" w:rsidR="00813426" w:rsidRPr="00813426" w:rsidRDefault="00813426" w:rsidP="00813426">
            <w:pPr>
              <w:rPr>
                <w:ins w:id="381" w:author="Holly Celina Mcqueary" w:date="2019-09-20T15:18:00Z"/>
                <w:rFonts w:ascii="Calibri" w:eastAsia="Times New Roman" w:hAnsi="Calibri" w:cs="Times New Roman"/>
                <w:color w:val="000000"/>
              </w:rPr>
            </w:pPr>
          </w:p>
        </w:tc>
      </w:tr>
      <w:tr w:rsidR="00813426" w:rsidRPr="00813426" w14:paraId="428B3FE7" w14:textId="77777777" w:rsidTr="00813426">
        <w:trPr>
          <w:trHeight w:val="277"/>
          <w:ins w:id="382" w:author="Holly Celina Mcqueary" w:date="2019-09-20T15:18:00Z"/>
        </w:trPr>
        <w:tc>
          <w:tcPr>
            <w:tcW w:w="1006" w:type="dxa"/>
            <w:tcBorders>
              <w:top w:val="nil"/>
              <w:left w:val="nil"/>
              <w:bottom w:val="nil"/>
              <w:right w:val="nil"/>
            </w:tcBorders>
            <w:shd w:val="clear" w:color="auto" w:fill="auto"/>
            <w:noWrap/>
            <w:vAlign w:val="bottom"/>
            <w:hideMark/>
          </w:tcPr>
          <w:p w14:paraId="7F681118" w14:textId="77777777" w:rsidR="00813426" w:rsidRPr="00813426" w:rsidRDefault="00813426" w:rsidP="00813426">
            <w:pPr>
              <w:rPr>
                <w:ins w:id="383" w:author="Holly Celina Mcqueary" w:date="2019-09-20T15:18:00Z"/>
                <w:rFonts w:ascii="Calibri" w:eastAsia="Times New Roman" w:hAnsi="Calibri" w:cs="Times New Roman"/>
                <w:color w:val="000000"/>
              </w:rPr>
            </w:pPr>
            <w:ins w:id="384" w:author="Holly Celina Mcqueary" w:date="2019-09-20T15:18:00Z">
              <w:r w:rsidRPr="00813426">
                <w:rPr>
                  <w:rFonts w:ascii="Calibri" w:eastAsia="Times New Roman" w:hAnsi="Calibri" w:cs="Times New Roman"/>
                  <w:color w:val="000000"/>
                </w:rPr>
                <w:t>XIII</w:t>
              </w:r>
            </w:ins>
          </w:p>
        </w:tc>
        <w:tc>
          <w:tcPr>
            <w:tcW w:w="1786" w:type="dxa"/>
            <w:tcBorders>
              <w:top w:val="nil"/>
              <w:left w:val="nil"/>
              <w:bottom w:val="nil"/>
              <w:right w:val="nil"/>
            </w:tcBorders>
            <w:shd w:val="clear" w:color="auto" w:fill="auto"/>
            <w:noWrap/>
            <w:vAlign w:val="bottom"/>
            <w:hideMark/>
          </w:tcPr>
          <w:p w14:paraId="5664CFBC" w14:textId="77777777" w:rsidR="00813426" w:rsidRPr="00813426" w:rsidRDefault="00813426" w:rsidP="00813426">
            <w:pPr>
              <w:jc w:val="right"/>
              <w:rPr>
                <w:ins w:id="385" w:author="Holly Celina Mcqueary" w:date="2019-09-20T15:18:00Z"/>
                <w:rFonts w:ascii="Calibri" w:eastAsia="Times New Roman" w:hAnsi="Calibri" w:cs="Times New Roman"/>
                <w:color w:val="000000"/>
              </w:rPr>
            </w:pPr>
            <w:ins w:id="386" w:author="Holly Celina Mcqueary" w:date="2019-09-20T15:18:00Z">
              <w:r w:rsidRPr="00813426">
                <w:rPr>
                  <w:rFonts w:ascii="Calibri" w:eastAsia="Times New Roman" w:hAnsi="Calibri" w:cs="Times New Roman"/>
                  <w:color w:val="000000"/>
                </w:rPr>
                <w:t>112</w:t>
              </w:r>
            </w:ins>
          </w:p>
        </w:tc>
        <w:tc>
          <w:tcPr>
            <w:tcW w:w="1848" w:type="dxa"/>
            <w:tcBorders>
              <w:top w:val="nil"/>
              <w:left w:val="nil"/>
              <w:bottom w:val="nil"/>
              <w:right w:val="nil"/>
            </w:tcBorders>
            <w:shd w:val="clear" w:color="auto" w:fill="auto"/>
            <w:noWrap/>
            <w:vAlign w:val="bottom"/>
            <w:hideMark/>
          </w:tcPr>
          <w:p w14:paraId="74824F9D" w14:textId="77777777" w:rsidR="00813426" w:rsidRPr="00813426" w:rsidRDefault="00813426" w:rsidP="00813426">
            <w:pPr>
              <w:rPr>
                <w:ins w:id="387" w:author="Holly Celina Mcqueary" w:date="2019-09-20T15:18:00Z"/>
                <w:rFonts w:ascii="Calibri" w:eastAsia="Times New Roman" w:hAnsi="Calibri" w:cs="Times New Roman"/>
                <w:color w:val="000000"/>
              </w:rPr>
            </w:pPr>
            <w:ins w:id="388" w:author="Holly Celina Mcqueary" w:date="2019-09-20T15:18:00Z">
              <w:r w:rsidRPr="00813426">
                <w:rPr>
                  <w:rFonts w:ascii="Calibri" w:eastAsia="Times New Roman" w:hAnsi="Calibri" w:cs="Times New Roman"/>
                  <w:color w:val="000000"/>
                </w:rPr>
                <w:t>Y</w:t>
              </w:r>
            </w:ins>
          </w:p>
        </w:tc>
        <w:tc>
          <w:tcPr>
            <w:tcW w:w="1895" w:type="dxa"/>
            <w:tcBorders>
              <w:top w:val="nil"/>
              <w:left w:val="nil"/>
              <w:bottom w:val="nil"/>
              <w:right w:val="nil"/>
            </w:tcBorders>
            <w:shd w:val="clear" w:color="auto" w:fill="auto"/>
            <w:noWrap/>
            <w:vAlign w:val="bottom"/>
            <w:hideMark/>
          </w:tcPr>
          <w:p w14:paraId="46351E97" w14:textId="77777777" w:rsidR="00813426" w:rsidRPr="00813426" w:rsidRDefault="00813426" w:rsidP="00813426">
            <w:pPr>
              <w:rPr>
                <w:ins w:id="389" w:author="Holly Celina Mcqueary" w:date="2019-09-20T15:18:00Z"/>
                <w:rFonts w:ascii="Calibri" w:eastAsia="Times New Roman" w:hAnsi="Calibri" w:cs="Times New Roman"/>
                <w:color w:val="000000"/>
              </w:rPr>
            </w:pPr>
            <w:ins w:id="390" w:author="Holly Celina Mcqueary" w:date="2019-09-20T15:18:00Z">
              <w:r w:rsidRPr="00813426">
                <w:rPr>
                  <w:rFonts w:ascii="Calibri" w:eastAsia="Times New Roman" w:hAnsi="Calibri" w:cs="Times New Roman"/>
                  <w:color w:val="000000"/>
                </w:rPr>
                <w:t>2,3,5,7,18,49,61,76</w:t>
              </w:r>
            </w:ins>
          </w:p>
        </w:tc>
        <w:tc>
          <w:tcPr>
            <w:tcW w:w="1893" w:type="dxa"/>
            <w:gridSpan w:val="2"/>
            <w:tcBorders>
              <w:top w:val="nil"/>
              <w:left w:val="nil"/>
              <w:bottom w:val="nil"/>
              <w:right w:val="nil"/>
            </w:tcBorders>
            <w:shd w:val="clear" w:color="auto" w:fill="auto"/>
            <w:noWrap/>
            <w:vAlign w:val="bottom"/>
            <w:hideMark/>
          </w:tcPr>
          <w:p w14:paraId="7EE357B3" w14:textId="77777777" w:rsidR="00813426" w:rsidRPr="00813426" w:rsidRDefault="00813426" w:rsidP="00813426">
            <w:pPr>
              <w:rPr>
                <w:ins w:id="391" w:author="Holly Celina Mcqueary" w:date="2019-09-20T15:18:00Z"/>
                <w:rFonts w:ascii="Calibri" w:eastAsia="Times New Roman" w:hAnsi="Calibri" w:cs="Times New Roman"/>
                <w:color w:val="000000"/>
              </w:rPr>
            </w:pPr>
            <w:proofErr w:type="gramStart"/>
            <w:ins w:id="392" w:author="Holly Celina Mcqueary" w:date="2019-09-20T15:18:00Z">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ins>
          </w:p>
        </w:tc>
        <w:tc>
          <w:tcPr>
            <w:tcW w:w="794" w:type="dxa"/>
            <w:tcBorders>
              <w:top w:val="nil"/>
              <w:left w:val="nil"/>
              <w:bottom w:val="nil"/>
              <w:right w:val="nil"/>
            </w:tcBorders>
            <w:shd w:val="clear" w:color="auto" w:fill="auto"/>
            <w:noWrap/>
            <w:vAlign w:val="bottom"/>
            <w:hideMark/>
          </w:tcPr>
          <w:p w14:paraId="72A86DDA" w14:textId="77777777" w:rsidR="00813426" w:rsidRPr="00813426" w:rsidRDefault="00813426" w:rsidP="00813426">
            <w:pPr>
              <w:rPr>
                <w:ins w:id="393" w:author="Holly Celina Mcqueary" w:date="2019-09-20T15:18:00Z"/>
                <w:rFonts w:ascii="Calibri" w:eastAsia="Times New Roman" w:hAnsi="Calibri" w:cs="Times New Roman"/>
                <w:color w:val="000000"/>
              </w:rPr>
            </w:pPr>
          </w:p>
        </w:tc>
      </w:tr>
      <w:tr w:rsidR="00813426" w:rsidRPr="00813426" w14:paraId="43222B48" w14:textId="77777777" w:rsidTr="00813426">
        <w:trPr>
          <w:trHeight w:val="277"/>
          <w:ins w:id="394" w:author="Holly Celina Mcqueary" w:date="2019-09-20T15:18:00Z"/>
        </w:trPr>
        <w:tc>
          <w:tcPr>
            <w:tcW w:w="1006" w:type="dxa"/>
            <w:tcBorders>
              <w:top w:val="nil"/>
              <w:left w:val="nil"/>
              <w:bottom w:val="nil"/>
              <w:right w:val="nil"/>
            </w:tcBorders>
            <w:shd w:val="clear" w:color="auto" w:fill="auto"/>
            <w:noWrap/>
            <w:vAlign w:val="bottom"/>
            <w:hideMark/>
          </w:tcPr>
          <w:p w14:paraId="731F568F" w14:textId="77777777" w:rsidR="00813426" w:rsidRPr="00813426" w:rsidRDefault="00813426" w:rsidP="00813426">
            <w:pPr>
              <w:rPr>
                <w:ins w:id="395" w:author="Holly Celina Mcqueary" w:date="2019-09-20T15:18:00Z"/>
                <w:rFonts w:ascii="Calibri" w:eastAsia="Times New Roman" w:hAnsi="Calibri" w:cs="Times New Roman"/>
                <w:color w:val="000000"/>
              </w:rPr>
            </w:pPr>
            <w:ins w:id="396" w:author="Holly Celina Mcqueary" w:date="2019-09-20T15:18:00Z">
              <w:r w:rsidRPr="00813426">
                <w:rPr>
                  <w:rFonts w:ascii="Calibri" w:eastAsia="Times New Roman" w:hAnsi="Calibri" w:cs="Times New Roman"/>
                  <w:color w:val="000000"/>
                </w:rPr>
                <w:t>XIV</w:t>
              </w:r>
            </w:ins>
          </w:p>
        </w:tc>
        <w:tc>
          <w:tcPr>
            <w:tcW w:w="1786" w:type="dxa"/>
            <w:tcBorders>
              <w:top w:val="nil"/>
              <w:left w:val="nil"/>
              <w:bottom w:val="nil"/>
              <w:right w:val="nil"/>
            </w:tcBorders>
            <w:shd w:val="clear" w:color="auto" w:fill="auto"/>
            <w:noWrap/>
            <w:vAlign w:val="bottom"/>
            <w:hideMark/>
          </w:tcPr>
          <w:p w14:paraId="14489D65" w14:textId="77777777" w:rsidR="00813426" w:rsidRPr="00813426" w:rsidRDefault="00813426" w:rsidP="00813426">
            <w:pPr>
              <w:jc w:val="right"/>
              <w:rPr>
                <w:ins w:id="397" w:author="Holly Celina Mcqueary" w:date="2019-09-20T15:18:00Z"/>
                <w:rFonts w:ascii="Calibri" w:eastAsia="Times New Roman" w:hAnsi="Calibri" w:cs="Times New Roman"/>
                <w:color w:val="000000"/>
              </w:rPr>
            </w:pPr>
            <w:ins w:id="398" w:author="Holly Celina Mcqueary" w:date="2019-09-20T15:18:00Z">
              <w:r w:rsidRPr="00813426">
                <w:rPr>
                  <w:rFonts w:ascii="Calibri" w:eastAsia="Times New Roman" w:hAnsi="Calibri" w:cs="Times New Roman"/>
                  <w:color w:val="000000"/>
                </w:rPr>
                <w:t>9</w:t>
              </w:r>
            </w:ins>
          </w:p>
        </w:tc>
        <w:tc>
          <w:tcPr>
            <w:tcW w:w="1848" w:type="dxa"/>
            <w:tcBorders>
              <w:top w:val="nil"/>
              <w:left w:val="nil"/>
              <w:bottom w:val="nil"/>
              <w:right w:val="nil"/>
            </w:tcBorders>
            <w:shd w:val="clear" w:color="auto" w:fill="auto"/>
            <w:noWrap/>
            <w:vAlign w:val="bottom"/>
            <w:hideMark/>
          </w:tcPr>
          <w:p w14:paraId="40CADF78" w14:textId="77777777" w:rsidR="00813426" w:rsidRPr="00813426" w:rsidRDefault="00813426" w:rsidP="00813426">
            <w:pPr>
              <w:rPr>
                <w:ins w:id="399" w:author="Holly Celina Mcqueary" w:date="2019-09-20T15:18:00Z"/>
                <w:rFonts w:ascii="Calibri" w:eastAsia="Times New Roman" w:hAnsi="Calibri" w:cs="Times New Roman"/>
                <w:color w:val="000000"/>
              </w:rPr>
            </w:pPr>
            <w:ins w:id="400" w:author="Holly Celina Mcqueary" w:date="2019-09-20T15:18:00Z">
              <w:r w:rsidRPr="00813426">
                <w:rPr>
                  <w:rFonts w:ascii="Calibri" w:eastAsia="Times New Roman" w:hAnsi="Calibri" w:cs="Times New Roman"/>
                  <w:color w:val="000000"/>
                </w:rPr>
                <w:t>Y</w:t>
              </w:r>
            </w:ins>
          </w:p>
        </w:tc>
        <w:tc>
          <w:tcPr>
            <w:tcW w:w="1895" w:type="dxa"/>
            <w:tcBorders>
              <w:top w:val="nil"/>
              <w:left w:val="nil"/>
              <w:bottom w:val="nil"/>
              <w:right w:val="nil"/>
            </w:tcBorders>
            <w:shd w:val="clear" w:color="auto" w:fill="auto"/>
            <w:noWrap/>
            <w:vAlign w:val="bottom"/>
            <w:hideMark/>
          </w:tcPr>
          <w:p w14:paraId="41EBC5C7" w14:textId="77777777" w:rsidR="00813426" w:rsidRPr="00813426" w:rsidRDefault="00813426" w:rsidP="00813426">
            <w:pPr>
              <w:rPr>
                <w:ins w:id="401" w:author="Holly Celina Mcqueary" w:date="2019-09-20T15:18:00Z"/>
                <w:rFonts w:ascii="Calibri" w:eastAsia="Times New Roman" w:hAnsi="Calibri" w:cs="Times New Roman"/>
                <w:color w:val="000000"/>
              </w:rPr>
            </w:pPr>
            <w:ins w:id="402" w:author="Holly Celina Mcqueary" w:date="2019-09-20T15:18:00Z">
              <w:r w:rsidRPr="00813426">
                <w:rPr>
                  <w:rFonts w:ascii="Calibri" w:eastAsia="Times New Roman" w:hAnsi="Calibri" w:cs="Times New Roman"/>
                  <w:color w:val="000000"/>
                </w:rPr>
                <w:t>11,18,61,76</w:t>
              </w:r>
            </w:ins>
          </w:p>
        </w:tc>
        <w:tc>
          <w:tcPr>
            <w:tcW w:w="1098" w:type="dxa"/>
            <w:tcBorders>
              <w:top w:val="nil"/>
              <w:left w:val="nil"/>
              <w:bottom w:val="nil"/>
              <w:right w:val="nil"/>
            </w:tcBorders>
            <w:shd w:val="clear" w:color="auto" w:fill="auto"/>
            <w:noWrap/>
            <w:vAlign w:val="bottom"/>
            <w:hideMark/>
          </w:tcPr>
          <w:p w14:paraId="0D0F2C34" w14:textId="77777777" w:rsidR="00813426" w:rsidRPr="00813426" w:rsidRDefault="00813426" w:rsidP="00813426">
            <w:pPr>
              <w:rPr>
                <w:ins w:id="403" w:author="Holly Celina Mcqueary" w:date="2019-09-20T15:18:00Z"/>
                <w:rFonts w:ascii="Calibri" w:eastAsia="Times New Roman" w:hAnsi="Calibri" w:cs="Times New Roman"/>
                <w:color w:val="000000"/>
              </w:rPr>
            </w:pPr>
            <w:proofErr w:type="gramStart"/>
            <w:ins w:id="404" w:author="Holly Celina Mcqueary" w:date="2019-09-20T15:18:00Z">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,Y,Y</w:t>
              </w:r>
            </w:ins>
          </w:p>
        </w:tc>
        <w:tc>
          <w:tcPr>
            <w:tcW w:w="1588" w:type="dxa"/>
            <w:gridSpan w:val="2"/>
            <w:tcBorders>
              <w:top w:val="nil"/>
              <w:left w:val="nil"/>
              <w:bottom w:val="nil"/>
              <w:right w:val="nil"/>
            </w:tcBorders>
            <w:shd w:val="clear" w:color="auto" w:fill="auto"/>
            <w:noWrap/>
            <w:vAlign w:val="bottom"/>
            <w:hideMark/>
          </w:tcPr>
          <w:p w14:paraId="1A1F7041" w14:textId="77777777" w:rsidR="00813426" w:rsidRPr="00813426" w:rsidRDefault="00813426" w:rsidP="00813426">
            <w:pPr>
              <w:rPr>
                <w:ins w:id="405" w:author="Holly Celina Mcqueary" w:date="2019-09-20T15:18:00Z"/>
                <w:rFonts w:ascii="Calibri" w:eastAsia="Times New Roman" w:hAnsi="Calibri" w:cs="Times New Roman"/>
                <w:color w:val="000000"/>
              </w:rPr>
            </w:pPr>
            <w:ins w:id="406" w:author="Holly Celina Mcqueary" w:date="2019-09-20T15:18:00Z">
              <w:r w:rsidRPr="00813426">
                <w:rPr>
                  <w:rFonts w:ascii="Calibri" w:eastAsia="Times New Roman" w:hAnsi="Calibri" w:cs="Times New Roman"/>
                  <w:color w:val="000000"/>
                </w:rPr>
                <w:t>76 actually aneuploid for chromosome XIV</w:t>
              </w:r>
            </w:ins>
          </w:p>
        </w:tc>
      </w:tr>
      <w:tr w:rsidR="00813426" w:rsidRPr="00813426" w14:paraId="7EC6DAD5" w14:textId="77777777" w:rsidTr="00813426">
        <w:trPr>
          <w:trHeight w:val="277"/>
          <w:ins w:id="407" w:author="Holly Celina Mcqueary" w:date="2019-09-20T15:18:00Z"/>
        </w:trPr>
        <w:tc>
          <w:tcPr>
            <w:tcW w:w="1006" w:type="dxa"/>
            <w:tcBorders>
              <w:top w:val="nil"/>
              <w:left w:val="nil"/>
              <w:bottom w:val="nil"/>
              <w:right w:val="nil"/>
            </w:tcBorders>
            <w:shd w:val="clear" w:color="auto" w:fill="auto"/>
            <w:noWrap/>
            <w:vAlign w:val="bottom"/>
            <w:hideMark/>
          </w:tcPr>
          <w:p w14:paraId="10E32F71" w14:textId="77777777" w:rsidR="00813426" w:rsidRPr="00813426" w:rsidRDefault="00813426" w:rsidP="00813426">
            <w:pPr>
              <w:rPr>
                <w:ins w:id="408" w:author="Holly Celina Mcqueary" w:date="2019-09-20T15:18:00Z"/>
                <w:rFonts w:ascii="Calibri" w:eastAsia="Times New Roman" w:hAnsi="Calibri" w:cs="Times New Roman"/>
                <w:color w:val="000000"/>
              </w:rPr>
            </w:pPr>
            <w:ins w:id="409" w:author="Holly Celina Mcqueary" w:date="2019-09-20T15:18:00Z">
              <w:r w:rsidRPr="00813426">
                <w:rPr>
                  <w:rFonts w:ascii="Calibri" w:eastAsia="Times New Roman" w:hAnsi="Calibri" w:cs="Times New Roman"/>
                  <w:color w:val="000000"/>
                </w:rPr>
                <w:t>XV</w:t>
              </w:r>
            </w:ins>
          </w:p>
        </w:tc>
        <w:tc>
          <w:tcPr>
            <w:tcW w:w="1786" w:type="dxa"/>
            <w:tcBorders>
              <w:top w:val="nil"/>
              <w:left w:val="nil"/>
              <w:bottom w:val="nil"/>
              <w:right w:val="nil"/>
            </w:tcBorders>
            <w:shd w:val="clear" w:color="auto" w:fill="auto"/>
            <w:noWrap/>
            <w:vAlign w:val="bottom"/>
            <w:hideMark/>
          </w:tcPr>
          <w:p w14:paraId="769FC40F" w14:textId="77777777" w:rsidR="00813426" w:rsidRPr="00813426" w:rsidRDefault="00813426" w:rsidP="00813426">
            <w:pPr>
              <w:rPr>
                <w:ins w:id="410" w:author="Holly Celina Mcqueary" w:date="2019-09-20T15:18:00Z"/>
                <w:rFonts w:ascii="Calibri" w:eastAsia="Times New Roman" w:hAnsi="Calibri" w:cs="Times New Roman"/>
                <w:color w:val="000000"/>
              </w:rPr>
            </w:pPr>
            <w:ins w:id="411" w:author="Holly Celina Mcqueary" w:date="2019-09-20T15:18:00Z">
              <w:r w:rsidRPr="00813426">
                <w:rPr>
                  <w:rFonts w:ascii="Calibri" w:eastAsia="Times New Roman" w:hAnsi="Calibri" w:cs="Times New Roman"/>
                  <w:color w:val="000000"/>
                </w:rPr>
                <w:t>-</w:t>
              </w:r>
            </w:ins>
          </w:p>
        </w:tc>
        <w:tc>
          <w:tcPr>
            <w:tcW w:w="1848" w:type="dxa"/>
            <w:tcBorders>
              <w:top w:val="nil"/>
              <w:left w:val="nil"/>
              <w:bottom w:val="nil"/>
              <w:right w:val="nil"/>
            </w:tcBorders>
            <w:shd w:val="clear" w:color="auto" w:fill="auto"/>
            <w:noWrap/>
            <w:vAlign w:val="bottom"/>
            <w:hideMark/>
          </w:tcPr>
          <w:p w14:paraId="6A3174A0" w14:textId="77777777" w:rsidR="00813426" w:rsidRPr="00813426" w:rsidRDefault="00813426" w:rsidP="00813426">
            <w:pPr>
              <w:rPr>
                <w:ins w:id="412" w:author="Holly Celina Mcqueary" w:date="2019-09-20T15:18:00Z"/>
                <w:rFonts w:ascii="Calibri" w:eastAsia="Times New Roman" w:hAnsi="Calibri" w:cs="Times New Roman"/>
                <w:color w:val="000000"/>
              </w:rPr>
            </w:pPr>
            <w:ins w:id="413" w:author="Holly Celina Mcqueary" w:date="2019-09-20T15:18:00Z">
              <w:r w:rsidRPr="00813426">
                <w:rPr>
                  <w:rFonts w:ascii="Calibri" w:eastAsia="Times New Roman" w:hAnsi="Calibri" w:cs="Times New Roman"/>
                  <w:color w:val="000000"/>
                </w:rPr>
                <w:t>-</w:t>
              </w:r>
            </w:ins>
          </w:p>
        </w:tc>
        <w:tc>
          <w:tcPr>
            <w:tcW w:w="1895" w:type="dxa"/>
            <w:tcBorders>
              <w:top w:val="nil"/>
              <w:left w:val="nil"/>
              <w:bottom w:val="nil"/>
              <w:right w:val="nil"/>
            </w:tcBorders>
            <w:shd w:val="clear" w:color="auto" w:fill="auto"/>
            <w:noWrap/>
            <w:vAlign w:val="bottom"/>
            <w:hideMark/>
          </w:tcPr>
          <w:p w14:paraId="0653FDAA" w14:textId="77777777" w:rsidR="00813426" w:rsidRPr="00813426" w:rsidRDefault="00813426" w:rsidP="00813426">
            <w:pPr>
              <w:rPr>
                <w:ins w:id="414" w:author="Holly Celina Mcqueary" w:date="2019-09-20T15:18:00Z"/>
                <w:rFonts w:ascii="Calibri" w:eastAsia="Times New Roman" w:hAnsi="Calibri" w:cs="Times New Roman"/>
                <w:color w:val="000000"/>
              </w:rPr>
            </w:pPr>
            <w:ins w:id="415" w:author="Holly Celina Mcqueary" w:date="2019-09-20T15:18:00Z">
              <w:r w:rsidRPr="00813426">
                <w:rPr>
                  <w:rFonts w:ascii="Calibri" w:eastAsia="Times New Roman" w:hAnsi="Calibri" w:cs="Times New Roman"/>
                  <w:color w:val="000000"/>
                </w:rPr>
                <w:t>2,3,11,18,49,59,61</w:t>
              </w:r>
            </w:ins>
          </w:p>
        </w:tc>
        <w:tc>
          <w:tcPr>
            <w:tcW w:w="1098" w:type="dxa"/>
            <w:tcBorders>
              <w:top w:val="nil"/>
              <w:left w:val="nil"/>
              <w:bottom w:val="nil"/>
              <w:right w:val="nil"/>
            </w:tcBorders>
            <w:shd w:val="clear" w:color="auto" w:fill="auto"/>
            <w:noWrap/>
            <w:vAlign w:val="bottom"/>
            <w:hideMark/>
          </w:tcPr>
          <w:p w14:paraId="5F370692" w14:textId="77777777" w:rsidR="00813426" w:rsidRPr="00813426" w:rsidRDefault="00813426" w:rsidP="00813426">
            <w:pPr>
              <w:rPr>
                <w:ins w:id="416" w:author="Holly Celina Mcqueary" w:date="2019-09-20T15:18:00Z"/>
                <w:rFonts w:ascii="Calibri" w:eastAsia="Times New Roman" w:hAnsi="Calibri" w:cs="Times New Roman"/>
                <w:color w:val="000000"/>
              </w:rPr>
            </w:pPr>
            <w:proofErr w:type="gramStart"/>
            <w:ins w:id="417" w:author="Holly Celina Mcqueary" w:date="2019-09-20T15:18:00Z">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,Y,Y,Y,Y,Y,Y</w:t>
              </w:r>
            </w:ins>
          </w:p>
        </w:tc>
        <w:tc>
          <w:tcPr>
            <w:tcW w:w="1588" w:type="dxa"/>
            <w:gridSpan w:val="2"/>
            <w:tcBorders>
              <w:top w:val="nil"/>
              <w:left w:val="nil"/>
              <w:bottom w:val="nil"/>
              <w:right w:val="nil"/>
            </w:tcBorders>
            <w:shd w:val="clear" w:color="auto" w:fill="auto"/>
            <w:noWrap/>
            <w:vAlign w:val="bottom"/>
            <w:hideMark/>
          </w:tcPr>
          <w:p w14:paraId="5D04087F" w14:textId="77777777" w:rsidR="00813426" w:rsidRPr="00813426" w:rsidRDefault="00813426" w:rsidP="00813426">
            <w:pPr>
              <w:rPr>
                <w:ins w:id="418" w:author="Holly Celina Mcqueary" w:date="2019-09-20T15:18:00Z"/>
                <w:rFonts w:ascii="Calibri" w:eastAsia="Times New Roman" w:hAnsi="Calibri" w:cs="Times New Roman"/>
                <w:color w:val="000000"/>
              </w:rPr>
            </w:pPr>
            <w:ins w:id="419" w:author="Holly Celina Mcqueary" w:date="2019-09-20T15:18:00Z">
              <w:r w:rsidRPr="00813426">
                <w:rPr>
                  <w:rFonts w:ascii="Calibri" w:eastAsia="Times New Roman" w:hAnsi="Calibri" w:cs="Times New Roman"/>
                  <w:color w:val="000000"/>
                </w:rPr>
                <w:t xml:space="preserve">11 actually aneuploid </w:t>
              </w:r>
              <w:r w:rsidRPr="00813426">
                <w:rPr>
                  <w:rFonts w:ascii="Calibri" w:eastAsia="Times New Roman" w:hAnsi="Calibri" w:cs="Times New Roman"/>
                  <w:color w:val="000000"/>
                </w:rPr>
                <w:lastRenderedPageBreak/>
                <w:t>for chromosome XV</w:t>
              </w:r>
            </w:ins>
          </w:p>
        </w:tc>
      </w:tr>
      <w:tr w:rsidR="00813426" w:rsidRPr="00813426" w14:paraId="60C02384" w14:textId="77777777" w:rsidTr="00813426">
        <w:trPr>
          <w:trHeight w:val="277"/>
          <w:ins w:id="420" w:author="Holly Celina Mcqueary" w:date="2019-09-20T15:18:00Z"/>
        </w:trPr>
        <w:tc>
          <w:tcPr>
            <w:tcW w:w="1006" w:type="dxa"/>
            <w:tcBorders>
              <w:top w:val="nil"/>
              <w:left w:val="nil"/>
              <w:bottom w:val="nil"/>
              <w:right w:val="nil"/>
            </w:tcBorders>
            <w:shd w:val="clear" w:color="auto" w:fill="auto"/>
            <w:noWrap/>
            <w:vAlign w:val="bottom"/>
            <w:hideMark/>
          </w:tcPr>
          <w:p w14:paraId="2DC61065" w14:textId="77777777" w:rsidR="00813426" w:rsidRPr="00813426" w:rsidRDefault="00813426" w:rsidP="00813426">
            <w:pPr>
              <w:rPr>
                <w:ins w:id="421" w:author="Holly Celina Mcqueary" w:date="2019-09-20T15:18:00Z"/>
                <w:rFonts w:ascii="Calibri" w:eastAsia="Times New Roman" w:hAnsi="Calibri" w:cs="Times New Roman"/>
                <w:color w:val="000000"/>
              </w:rPr>
            </w:pPr>
            <w:ins w:id="422" w:author="Holly Celina Mcqueary" w:date="2019-09-20T15:18:00Z">
              <w:r w:rsidRPr="00813426">
                <w:rPr>
                  <w:rFonts w:ascii="Calibri" w:eastAsia="Times New Roman" w:hAnsi="Calibri" w:cs="Times New Roman"/>
                  <w:color w:val="000000"/>
                </w:rPr>
                <w:lastRenderedPageBreak/>
                <w:t>XVI</w:t>
              </w:r>
            </w:ins>
          </w:p>
        </w:tc>
        <w:tc>
          <w:tcPr>
            <w:tcW w:w="1786" w:type="dxa"/>
            <w:tcBorders>
              <w:top w:val="nil"/>
              <w:left w:val="nil"/>
              <w:bottom w:val="nil"/>
              <w:right w:val="nil"/>
            </w:tcBorders>
            <w:shd w:val="clear" w:color="auto" w:fill="auto"/>
            <w:noWrap/>
            <w:vAlign w:val="bottom"/>
            <w:hideMark/>
          </w:tcPr>
          <w:p w14:paraId="226FC5A4" w14:textId="77777777" w:rsidR="00813426" w:rsidRPr="00813426" w:rsidRDefault="00813426" w:rsidP="00813426">
            <w:pPr>
              <w:rPr>
                <w:ins w:id="423" w:author="Holly Celina Mcqueary" w:date="2019-09-20T15:18:00Z"/>
                <w:rFonts w:ascii="Calibri" w:eastAsia="Times New Roman" w:hAnsi="Calibri" w:cs="Times New Roman"/>
                <w:color w:val="000000"/>
              </w:rPr>
            </w:pPr>
            <w:ins w:id="424" w:author="Holly Celina Mcqueary" w:date="2019-09-20T15:18:00Z">
              <w:r w:rsidRPr="00813426">
                <w:rPr>
                  <w:rFonts w:ascii="Calibri" w:eastAsia="Times New Roman" w:hAnsi="Calibri" w:cs="Times New Roman"/>
                  <w:color w:val="000000"/>
                </w:rPr>
                <w:t>9,29,112,115</w:t>
              </w:r>
            </w:ins>
          </w:p>
        </w:tc>
        <w:tc>
          <w:tcPr>
            <w:tcW w:w="1848" w:type="dxa"/>
            <w:tcBorders>
              <w:top w:val="nil"/>
              <w:left w:val="nil"/>
              <w:bottom w:val="nil"/>
              <w:right w:val="nil"/>
            </w:tcBorders>
            <w:shd w:val="clear" w:color="auto" w:fill="auto"/>
            <w:noWrap/>
            <w:vAlign w:val="bottom"/>
            <w:hideMark/>
          </w:tcPr>
          <w:p w14:paraId="34FDDAFA" w14:textId="77777777" w:rsidR="00813426" w:rsidRPr="00813426" w:rsidRDefault="00813426" w:rsidP="00813426">
            <w:pPr>
              <w:rPr>
                <w:ins w:id="425" w:author="Holly Celina Mcqueary" w:date="2019-09-20T15:18:00Z"/>
                <w:rFonts w:ascii="Calibri" w:eastAsia="Times New Roman" w:hAnsi="Calibri" w:cs="Times New Roman"/>
                <w:color w:val="000000"/>
              </w:rPr>
            </w:pPr>
            <w:proofErr w:type="gramStart"/>
            <w:ins w:id="426" w:author="Holly Celina Mcqueary" w:date="2019-09-20T15:18:00Z">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,Y,Y</w:t>
              </w:r>
            </w:ins>
          </w:p>
        </w:tc>
        <w:tc>
          <w:tcPr>
            <w:tcW w:w="1895" w:type="dxa"/>
            <w:tcBorders>
              <w:top w:val="nil"/>
              <w:left w:val="nil"/>
              <w:bottom w:val="nil"/>
              <w:right w:val="nil"/>
            </w:tcBorders>
            <w:shd w:val="clear" w:color="auto" w:fill="auto"/>
            <w:noWrap/>
            <w:vAlign w:val="bottom"/>
            <w:hideMark/>
          </w:tcPr>
          <w:p w14:paraId="09C67DB8" w14:textId="77777777" w:rsidR="00813426" w:rsidRPr="00813426" w:rsidRDefault="00813426" w:rsidP="00813426">
            <w:pPr>
              <w:rPr>
                <w:ins w:id="427" w:author="Holly Celina Mcqueary" w:date="2019-09-20T15:18:00Z"/>
                <w:rFonts w:ascii="Calibri" w:eastAsia="Times New Roman" w:hAnsi="Calibri" w:cs="Times New Roman"/>
                <w:color w:val="000000"/>
              </w:rPr>
            </w:pPr>
            <w:ins w:id="428" w:author="Holly Celina Mcqueary" w:date="2019-09-20T15:18:00Z">
              <w:r w:rsidRPr="00813426">
                <w:rPr>
                  <w:rFonts w:ascii="Calibri" w:eastAsia="Times New Roman" w:hAnsi="Calibri" w:cs="Times New Roman"/>
                  <w:color w:val="000000"/>
                </w:rPr>
                <w:t>2,3,5,8,18,49,61,76,77</w:t>
              </w:r>
            </w:ins>
          </w:p>
        </w:tc>
        <w:tc>
          <w:tcPr>
            <w:tcW w:w="1098" w:type="dxa"/>
            <w:tcBorders>
              <w:top w:val="nil"/>
              <w:left w:val="nil"/>
              <w:bottom w:val="nil"/>
              <w:right w:val="nil"/>
            </w:tcBorders>
            <w:shd w:val="clear" w:color="auto" w:fill="auto"/>
            <w:noWrap/>
            <w:vAlign w:val="bottom"/>
            <w:hideMark/>
          </w:tcPr>
          <w:p w14:paraId="1ED1A79B" w14:textId="77777777" w:rsidR="00813426" w:rsidRPr="00813426" w:rsidRDefault="00813426" w:rsidP="00813426">
            <w:pPr>
              <w:rPr>
                <w:ins w:id="429" w:author="Holly Celina Mcqueary" w:date="2019-09-20T15:18:00Z"/>
                <w:rFonts w:ascii="Calibri" w:eastAsia="Times New Roman" w:hAnsi="Calibri" w:cs="Times New Roman"/>
                <w:color w:val="000000"/>
              </w:rPr>
            </w:pPr>
            <w:proofErr w:type="gramStart"/>
            <w:ins w:id="430" w:author="Holly Celina Mcqueary" w:date="2019-09-20T15:18:00Z">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ins>
          </w:p>
        </w:tc>
        <w:tc>
          <w:tcPr>
            <w:tcW w:w="1588" w:type="dxa"/>
            <w:gridSpan w:val="2"/>
            <w:tcBorders>
              <w:top w:val="nil"/>
              <w:left w:val="nil"/>
              <w:bottom w:val="nil"/>
              <w:right w:val="nil"/>
            </w:tcBorders>
            <w:shd w:val="clear" w:color="auto" w:fill="auto"/>
            <w:noWrap/>
            <w:vAlign w:val="bottom"/>
            <w:hideMark/>
          </w:tcPr>
          <w:p w14:paraId="6C179BC7" w14:textId="77777777" w:rsidR="00813426" w:rsidRPr="00813426" w:rsidRDefault="00813426" w:rsidP="00813426">
            <w:pPr>
              <w:rPr>
                <w:ins w:id="431" w:author="Holly Celina Mcqueary" w:date="2019-09-20T15:18:00Z"/>
                <w:rFonts w:ascii="Calibri" w:eastAsia="Times New Roman" w:hAnsi="Calibri" w:cs="Times New Roman"/>
                <w:color w:val="000000"/>
              </w:rPr>
            </w:pPr>
            <w:ins w:id="432" w:author="Holly Celina Mcqueary" w:date="2019-09-20T15:18:00Z">
              <w:r w:rsidRPr="00813426">
                <w:rPr>
                  <w:rFonts w:ascii="Calibri" w:eastAsia="Times New Roman" w:hAnsi="Calibri" w:cs="Times New Roman"/>
                  <w:color w:val="000000"/>
                </w:rPr>
                <w:t xml:space="preserve">8 actually aneuploid for chromosome XVI </w:t>
              </w:r>
            </w:ins>
          </w:p>
        </w:tc>
      </w:tr>
    </w:tbl>
    <w:p w14:paraId="67BB847C" w14:textId="0D0ED54A" w:rsidR="008E13C3" w:rsidDel="00813426" w:rsidRDefault="008E13C3" w:rsidP="004353CF">
      <w:pPr>
        <w:spacing w:line="360" w:lineRule="auto"/>
        <w:rPr>
          <w:del w:id="433" w:author="Holly Celina Mcqueary" w:date="2019-09-20T15:18:00Z"/>
          <w:rFonts w:ascii="Arial" w:eastAsia="Times New Roman" w:hAnsi="Arial" w:cs="Arial"/>
          <w:sz w:val="22"/>
        </w:rPr>
      </w:pPr>
      <w:del w:id="434" w:author="Holly Celina Mcqueary" w:date="2019-09-20T15:18:00Z">
        <w:r w:rsidDel="00813426">
          <w:rPr>
            <w:rFonts w:ascii="Arial" w:eastAsia="Times New Roman" w:hAnsi="Arial" w:cs="Arial"/>
            <w:sz w:val="22"/>
          </w:rPr>
          <w:delText xml:space="preserve">Chromosome I: MA lines: only significant p value was line 152 (p&lt;0.01), while one line (3, euploid) had a significance value of &lt;0.1. GC lines: line 7, line 11, line 18 p &lt; 0.01 </w:delText>
        </w:r>
      </w:del>
    </w:p>
    <w:p w14:paraId="217BC14A" w14:textId="5667F4C6" w:rsidR="008E13C3" w:rsidDel="00813426" w:rsidRDefault="008E13C3" w:rsidP="004353CF">
      <w:pPr>
        <w:spacing w:line="360" w:lineRule="auto"/>
        <w:rPr>
          <w:del w:id="435" w:author="Holly Celina Mcqueary" w:date="2019-09-20T15:18:00Z"/>
          <w:rFonts w:ascii="Arial" w:eastAsia="Times New Roman" w:hAnsi="Arial" w:cs="Arial"/>
          <w:sz w:val="22"/>
        </w:rPr>
      </w:pPr>
      <w:del w:id="436" w:author="Holly Celina Mcqueary" w:date="2019-09-20T15:18:00Z">
        <w:r w:rsidDel="00813426">
          <w:rPr>
            <w:rFonts w:ascii="Arial" w:eastAsia="Times New Roman" w:hAnsi="Arial" w:cs="Arial"/>
            <w:sz w:val="22"/>
          </w:rPr>
          <w:delText xml:space="preserve">Chromosome II: GC lines: no significant values MA lines: line 4 p &lt; 0.05, line 108 p &lt; 0.05 </w:delText>
        </w:r>
      </w:del>
    </w:p>
    <w:p w14:paraId="42199567" w14:textId="5C81444E" w:rsidR="008E13C3" w:rsidDel="00813426" w:rsidRDefault="008E13C3" w:rsidP="004353CF">
      <w:pPr>
        <w:spacing w:line="360" w:lineRule="auto"/>
        <w:rPr>
          <w:del w:id="437" w:author="Holly Celina Mcqueary" w:date="2019-09-20T15:18:00Z"/>
          <w:rFonts w:ascii="Arial" w:eastAsia="Times New Roman" w:hAnsi="Arial" w:cs="Arial"/>
          <w:sz w:val="22"/>
        </w:rPr>
      </w:pPr>
      <w:del w:id="438" w:author="Holly Celina Mcqueary" w:date="2019-09-20T15:18:00Z">
        <w:r w:rsidDel="00813426">
          <w:rPr>
            <w:rFonts w:ascii="Arial" w:eastAsia="Times New Roman" w:hAnsi="Arial" w:cs="Arial"/>
            <w:sz w:val="22"/>
          </w:rPr>
          <w:delText>Chromosome III: GC lines: 3 &lt; 0.1, 7 &lt; 0.1, 11 &lt; 0.01, 18 &lt; 0.01, 49 &lt; 0.05, 59 &lt; 0.05, 61 &lt; 0.05, 76 &lt; 0.01, 77 &lt; 0.1 MA lines: 3 &lt; 0.1</w:delText>
        </w:r>
      </w:del>
    </w:p>
    <w:p w14:paraId="5CDAA3BF" w14:textId="0E8ED362" w:rsidR="008E13C3" w:rsidDel="00813426" w:rsidRDefault="008E13C3" w:rsidP="004353CF">
      <w:pPr>
        <w:spacing w:line="360" w:lineRule="auto"/>
        <w:rPr>
          <w:del w:id="439" w:author="Holly Celina Mcqueary" w:date="2019-09-20T15:18:00Z"/>
          <w:rFonts w:ascii="Arial" w:eastAsia="Times New Roman" w:hAnsi="Arial" w:cs="Arial"/>
          <w:sz w:val="22"/>
        </w:rPr>
      </w:pPr>
      <w:del w:id="440" w:author="Holly Celina Mcqueary" w:date="2019-09-20T15:18:00Z">
        <w:r w:rsidDel="00813426">
          <w:rPr>
            <w:rFonts w:ascii="Arial" w:eastAsia="Times New Roman" w:hAnsi="Arial" w:cs="Arial"/>
            <w:sz w:val="22"/>
          </w:rPr>
          <w:delText>Chromosome IV: 2,3,5,7,18,59,61,76 &lt; 0.01, 4,8,77 &lt; 0.05, 9, 69 &lt; 0.1 MA lines: 3, 4, 29, 88,152 &lt; 0.05, 9,108 &lt; 0.01, 15,112 &lt; 0.1</w:delText>
        </w:r>
      </w:del>
    </w:p>
    <w:p w14:paraId="63842AC2" w14:textId="16E074DE" w:rsidR="008E13C3" w:rsidDel="00813426" w:rsidRDefault="008E13C3" w:rsidP="004353CF">
      <w:pPr>
        <w:spacing w:line="360" w:lineRule="auto"/>
        <w:rPr>
          <w:del w:id="441" w:author="Holly Celina Mcqueary" w:date="2019-09-20T15:18:00Z"/>
          <w:rFonts w:ascii="Arial" w:eastAsia="Times New Roman" w:hAnsi="Arial" w:cs="Arial"/>
          <w:sz w:val="22"/>
        </w:rPr>
      </w:pPr>
      <w:del w:id="442" w:author="Holly Celina Mcqueary" w:date="2019-09-20T15:18:00Z">
        <w:r w:rsidDel="00813426">
          <w:rPr>
            <w:rFonts w:ascii="Arial" w:eastAsia="Times New Roman" w:hAnsi="Arial" w:cs="Arial"/>
            <w:sz w:val="22"/>
          </w:rPr>
          <w:delText>Chromosome V: GC lines: 4, 49, 61, 76 &lt; 0.01, 3, 18, 59, &lt; 0.05, 7,69, 77 &lt; 0.1 MA: 5, 112, 117, 123 &lt; 0.01, 29 &lt; 0.05, 28. 0.1</w:delText>
        </w:r>
      </w:del>
    </w:p>
    <w:p w14:paraId="36069925" w14:textId="135E3EE4" w:rsidR="008E13C3" w:rsidDel="00813426" w:rsidRDefault="008E13C3" w:rsidP="004353CF">
      <w:pPr>
        <w:spacing w:line="360" w:lineRule="auto"/>
        <w:rPr>
          <w:del w:id="443" w:author="Holly Celina Mcqueary" w:date="2019-09-20T15:18:00Z"/>
          <w:rFonts w:ascii="Arial" w:eastAsia="Times New Roman" w:hAnsi="Arial" w:cs="Arial"/>
          <w:sz w:val="22"/>
        </w:rPr>
      </w:pPr>
      <w:del w:id="444" w:author="Holly Celina Mcqueary" w:date="2019-09-20T15:18:00Z">
        <w:r w:rsidDel="00813426">
          <w:rPr>
            <w:rFonts w:ascii="Arial" w:eastAsia="Times New Roman" w:hAnsi="Arial" w:cs="Arial"/>
            <w:sz w:val="22"/>
          </w:rPr>
          <w:delText>Chromosome VI: GC lines: 11 &lt; 0.1, 49 &lt; 0.05  MA lines: 3 &lt;0.1</w:delText>
        </w:r>
      </w:del>
    </w:p>
    <w:p w14:paraId="172914E4" w14:textId="602C2538" w:rsidR="008E13C3" w:rsidDel="00813426" w:rsidRDefault="008E13C3" w:rsidP="004353CF">
      <w:pPr>
        <w:spacing w:line="360" w:lineRule="auto"/>
        <w:rPr>
          <w:del w:id="445" w:author="Holly Celina Mcqueary" w:date="2019-09-20T15:18:00Z"/>
          <w:rFonts w:ascii="Arial" w:eastAsia="Times New Roman" w:hAnsi="Arial" w:cs="Arial"/>
          <w:sz w:val="22"/>
        </w:rPr>
      </w:pPr>
      <w:del w:id="446" w:author="Holly Celina Mcqueary" w:date="2019-09-20T15:18:00Z">
        <w:r w:rsidDel="00813426">
          <w:rPr>
            <w:rFonts w:ascii="Arial" w:eastAsia="Times New Roman" w:hAnsi="Arial" w:cs="Arial"/>
            <w:sz w:val="22"/>
          </w:rPr>
          <w:delText>Chromosome VII: 2, 3, 5, 7, 18, 49, 59, 61, 76, &lt; 0.01, 8, 69, 77 &lt; 0.05, 4&lt; 0.1 MA lines: 152 &lt; 0.05, 4, 88, 123 &lt; 0.1</w:delText>
        </w:r>
      </w:del>
    </w:p>
    <w:p w14:paraId="50CB2D4B" w14:textId="34F129CD" w:rsidR="008E13C3" w:rsidDel="00813426" w:rsidRDefault="008E13C3" w:rsidP="004353CF">
      <w:pPr>
        <w:spacing w:line="360" w:lineRule="auto"/>
        <w:rPr>
          <w:del w:id="447" w:author="Holly Celina Mcqueary" w:date="2019-09-20T15:18:00Z"/>
          <w:rFonts w:ascii="Arial" w:eastAsia="Times New Roman" w:hAnsi="Arial" w:cs="Arial"/>
          <w:sz w:val="22"/>
        </w:rPr>
      </w:pPr>
      <w:del w:id="448" w:author="Holly Celina Mcqueary" w:date="2019-09-20T15:18:00Z">
        <w:r w:rsidDel="00813426">
          <w:rPr>
            <w:rFonts w:ascii="Arial" w:eastAsia="Times New Roman" w:hAnsi="Arial" w:cs="Arial"/>
            <w:sz w:val="22"/>
          </w:rPr>
          <w:delText>Chromosome VIII: GC lines: 3, 7, 61 &lt; 0.1, 18, 49, 76 &lt; 0.01 MA lines: 50 &lt; 0.1, 117, 123 &lt; 0.05, 108, 152 &lt; 0.01</w:delText>
        </w:r>
      </w:del>
    </w:p>
    <w:p w14:paraId="79390048" w14:textId="527D46AC" w:rsidR="008E13C3" w:rsidDel="00813426" w:rsidRDefault="008E13C3" w:rsidP="004353CF">
      <w:pPr>
        <w:spacing w:line="360" w:lineRule="auto"/>
        <w:rPr>
          <w:del w:id="449" w:author="Holly Celina Mcqueary" w:date="2019-09-20T15:18:00Z"/>
          <w:rFonts w:ascii="Arial" w:eastAsia="Times New Roman" w:hAnsi="Arial" w:cs="Arial"/>
          <w:sz w:val="22"/>
        </w:rPr>
      </w:pPr>
      <w:del w:id="450" w:author="Holly Celina Mcqueary" w:date="2019-09-20T15:18:00Z">
        <w:r w:rsidDel="00813426">
          <w:rPr>
            <w:rFonts w:ascii="Arial" w:eastAsia="Times New Roman" w:hAnsi="Arial" w:cs="Arial"/>
            <w:sz w:val="22"/>
          </w:rPr>
          <w:delText xml:space="preserve">Chromosome IX: GC lines: 5,7,8,59 &lt; 0.05, 2,3,18,61,76 &lt; 0.01 MA Lines: 4, 112, &lt; 0.1, 2, 9, 11, 115, 123 &lt; 0.05, 3, 15, 29, 50, 88, 108, 119, 152 &lt; 0.01 </w:delText>
        </w:r>
      </w:del>
    </w:p>
    <w:p w14:paraId="7F00CA3C" w14:textId="25CC8CD7" w:rsidR="008E13C3" w:rsidDel="00813426" w:rsidRDefault="008E13C3" w:rsidP="004353CF">
      <w:pPr>
        <w:spacing w:line="360" w:lineRule="auto"/>
        <w:rPr>
          <w:del w:id="451" w:author="Holly Celina Mcqueary" w:date="2019-09-20T15:18:00Z"/>
          <w:rFonts w:ascii="Arial" w:eastAsia="Times New Roman" w:hAnsi="Arial" w:cs="Arial"/>
          <w:sz w:val="22"/>
        </w:rPr>
      </w:pPr>
      <w:del w:id="452" w:author="Holly Celina Mcqueary" w:date="2019-09-20T15:18:00Z">
        <w:r w:rsidDel="00813426">
          <w:rPr>
            <w:rFonts w:ascii="Arial" w:eastAsia="Times New Roman" w:hAnsi="Arial" w:cs="Arial"/>
            <w:sz w:val="22"/>
          </w:rPr>
          <w:delText xml:space="preserve">Chromosome X: GC lines: 2, 8, 59 &lt; 0.1, 5, 49, 61 &lt; 0.05, 3, 18, 76 &lt; 0.01 MA lines: 108 &lt; 0.05 </w:delText>
        </w:r>
      </w:del>
    </w:p>
    <w:p w14:paraId="75BB9945" w14:textId="2B18EF67" w:rsidR="008E13C3" w:rsidDel="00813426" w:rsidRDefault="008E13C3" w:rsidP="004353CF">
      <w:pPr>
        <w:spacing w:line="360" w:lineRule="auto"/>
        <w:rPr>
          <w:del w:id="453" w:author="Holly Celina Mcqueary" w:date="2019-09-20T15:18:00Z"/>
          <w:rFonts w:ascii="Arial" w:eastAsia="Times New Roman" w:hAnsi="Arial" w:cs="Arial"/>
          <w:sz w:val="22"/>
        </w:rPr>
      </w:pPr>
      <w:del w:id="454" w:author="Holly Celina Mcqueary" w:date="2019-09-20T15:18:00Z">
        <w:r w:rsidDel="00813426">
          <w:rPr>
            <w:rFonts w:ascii="Arial" w:eastAsia="Times New Roman" w:hAnsi="Arial" w:cs="Arial"/>
            <w:sz w:val="22"/>
          </w:rPr>
          <w:delText>Chromsome XI: GC lines: 5, 9,59, 76 &lt; 0.1, 8,61, 77 &lt; 0.05, 2,3, 18 &lt; 0.01 MA lines: 29 &lt; 0.1, 9,50, 152 &lt; 0.05, 108 &lt; 0.01</w:delText>
        </w:r>
      </w:del>
    </w:p>
    <w:p w14:paraId="1F072ED3" w14:textId="5FC723C7" w:rsidR="008E13C3" w:rsidDel="00813426" w:rsidRDefault="008E13C3" w:rsidP="004353CF">
      <w:pPr>
        <w:spacing w:line="360" w:lineRule="auto"/>
        <w:rPr>
          <w:del w:id="455" w:author="Holly Celina Mcqueary" w:date="2019-09-20T15:18:00Z"/>
          <w:rFonts w:ascii="Arial" w:eastAsia="Times New Roman" w:hAnsi="Arial" w:cs="Arial"/>
          <w:sz w:val="22"/>
        </w:rPr>
      </w:pPr>
      <w:del w:id="456" w:author="Holly Celina Mcqueary" w:date="2019-09-20T15:18:00Z">
        <w:r w:rsidDel="00813426">
          <w:rPr>
            <w:rFonts w:ascii="Arial" w:eastAsia="Times New Roman" w:hAnsi="Arial" w:cs="Arial"/>
            <w:sz w:val="22"/>
          </w:rPr>
          <w:delText>Chromsome XII: GC lines: 5 &lt; 0.05, 3,4,7, 8 , 11,18,49,59,61,76,77 &lt; 0.01  MA lines: 4, 117 &lt; 0.05</w:delText>
        </w:r>
      </w:del>
    </w:p>
    <w:p w14:paraId="231BE06F" w14:textId="149366C6" w:rsidR="008E13C3" w:rsidDel="00813426" w:rsidRDefault="008E13C3" w:rsidP="004353CF">
      <w:pPr>
        <w:spacing w:line="360" w:lineRule="auto"/>
        <w:rPr>
          <w:del w:id="457" w:author="Holly Celina Mcqueary" w:date="2019-09-20T15:18:00Z"/>
          <w:rFonts w:ascii="Arial" w:eastAsia="Times New Roman" w:hAnsi="Arial" w:cs="Arial"/>
          <w:sz w:val="22"/>
        </w:rPr>
      </w:pPr>
      <w:del w:id="458" w:author="Holly Celina Mcqueary" w:date="2019-09-20T15:18:00Z">
        <w:r w:rsidDel="00813426">
          <w:rPr>
            <w:rFonts w:ascii="Arial" w:eastAsia="Times New Roman" w:hAnsi="Arial" w:cs="Arial"/>
            <w:sz w:val="22"/>
          </w:rPr>
          <w:delText xml:space="preserve">Chromosome XIII: 4, 9, 11 &lt; 0.1, 8,59, 77 &lt; 0.05, 2,3,5,7,18,49,61,76 &lt; 0.01 MA lines: 4, 108, 115 &lt; 0.1, 112 &lt; 0.01 </w:delText>
        </w:r>
      </w:del>
    </w:p>
    <w:p w14:paraId="227DEEC2" w14:textId="33B9048D" w:rsidR="008E13C3" w:rsidDel="00813426" w:rsidRDefault="008E13C3" w:rsidP="004353CF">
      <w:pPr>
        <w:spacing w:line="360" w:lineRule="auto"/>
        <w:rPr>
          <w:del w:id="459" w:author="Holly Celina Mcqueary" w:date="2019-09-20T15:18:00Z"/>
          <w:rFonts w:ascii="Arial" w:eastAsia="Times New Roman" w:hAnsi="Arial" w:cs="Arial"/>
          <w:sz w:val="22"/>
        </w:rPr>
      </w:pPr>
      <w:del w:id="460" w:author="Holly Celina Mcqueary" w:date="2019-09-20T15:18:00Z">
        <w:r w:rsidDel="00813426">
          <w:rPr>
            <w:rFonts w:ascii="Arial" w:eastAsia="Times New Roman" w:hAnsi="Arial" w:cs="Arial"/>
            <w:sz w:val="22"/>
          </w:rPr>
          <w:delText>Chromosome XIV: GC lines: 4, 7, 59, 69, 77 &lt; 0.05, 11,18,61,76 &lt; 0.01 MA lines: 9 &lt; 0.01</w:delText>
        </w:r>
      </w:del>
    </w:p>
    <w:p w14:paraId="075E10E7" w14:textId="6547F175" w:rsidR="008E13C3" w:rsidDel="00813426" w:rsidRDefault="008E13C3" w:rsidP="004353CF">
      <w:pPr>
        <w:spacing w:line="360" w:lineRule="auto"/>
        <w:rPr>
          <w:del w:id="461" w:author="Holly Celina Mcqueary" w:date="2019-09-20T15:18:00Z"/>
          <w:rFonts w:ascii="Arial" w:eastAsia="Times New Roman" w:hAnsi="Arial" w:cs="Arial"/>
          <w:sz w:val="22"/>
        </w:rPr>
      </w:pPr>
      <w:del w:id="462" w:author="Holly Celina Mcqueary" w:date="2019-09-20T15:18:00Z">
        <w:r w:rsidDel="00813426">
          <w:rPr>
            <w:rFonts w:ascii="Arial" w:eastAsia="Times New Roman" w:hAnsi="Arial" w:cs="Arial"/>
            <w:sz w:val="22"/>
          </w:rPr>
          <w:delText>Chromosome XV: GC lines: 5 &lt; 0.1, 7, 9, 76 &lt; 0.05, 2,3,11,18,49,59,61 &lt; 0.01 MA lines: 29 &lt; 0.1, 9 &lt; 0.05</w:delText>
        </w:r>
      </w:del>
    </w:p>
    <w:p w14:paraId="20E4B2E4" w14:textId="0D5CBC1F" w:rsidR="008E13C3" w:rsidDel="00813426" w:rsidRDefault="008E13C3" w:rsidP="004353CF">
      <w:pPr>
        <w:spacing w:line="360" w:lineRule="auto"/>
        <w:rPr>
          <w:del w:id="463" w:author="Holly Celina Mcqueary" w:date="2019-09-20T15:18:00Z"/>
          <w:rFonts w:ascii="Arial" w:eastAsia="Times New Roman" w:hAnsi="Arial" w:cs="Arial"/>
          <w:sz w:val="22"/>
        </w:rPr>
      </w:pPr>
      <w:del w:id="464" w:author="Holly Celina Mcqueary" w:date="2019-09-20T15:18:00Z">
        <w:r w:rsidDel="00813426">
          <w:rPr>
            <w:rFonts w:ascii="Arial" w:eastAsia="Times New Roman" w:hAnsi="Arial" w:cs="Arial"/>
            <w:sz w:val="22"/>
          </w:rPr>
          <w:delText>Chromosome XVI: GC lines: 7 &lt; 0.1, 9,59 &lt; 0.05, 2,3,5,8,18,49,61,76,77 &lt; 0.01</w:delText>
        </w:r>
        <w:r w:rsidR="00A4251D" w:rsidDel="00813426">
          <w:rPr>
            <w:rFonts w:ascii="Arial" w:eastAsia="Times New Roman" w:hAnsi="Arial" w:cs="Arial"/>
            <w:sz w:val="22"/>
          </w:rPr>
          <w:delText xml:space="preserve"> MA lines: 117, 152 &lt; 0.1, 4, 88 &lt; 0.05, 9, 29, 108, 1123, 115 &lt; 0.01 </w:delText>
        </w:r>
        <w:r w:rsidDel="00813426">
          <w:rPr>
            <w:rFonts w:ascii="Arial" w:eastAsia="Times New Roman" w:hAnsi="Arial" w:cs="Arial"/>
            <w:sz w:val="22"/>
          </w:rPr>
          <w:delText xml:space="preserve"> </w:delText>
        </w:r>
      </w:del>
    </w:p>
    <w:p w14:paraId="62ED9A0B" w14:textId="77777777" w:rsidR="008E13C3" w:rsidRDefault="008E13C3" w:rsidP="004353CF">
      <w:pPr>
        <w:spacing w:line="360" w:lineRule="auto"/>
        <w:rPr>
          <w:rFonts w:ascii="Arial" w:eastAsia="Times New Roman" w:hAnsi="Arial" w:cs="Arial"/>
          <w:sz w:val="22"/>
        </w:rPr>
      </w:pPr>
    </w:p>
    <w:p w14:paraId="1D1EEC8A" w14:textId="0E7B98B8" w:rsidR="008E13C3" w:rsidDel="00813426" w:rsidRDefault="008E13C3" w:rsidP="004353CF">
      <w:pPr>
        <w:spacing w:line="360" w:lineRule="auto"/>
        <w:rPr>
          <w:del w:id="465" w:author="Holly Celina Mcqueary" w:date="2019-09-20T15:24:00Z"/>
          <w:rFonts w:ascii="Arial" w:eastAsia="Times New Roman" w:hAnsi="Arial" w:cs="Arial"/>
          <w:sz w:val="22"/>
        </w:rPr>
      </w:pPr>
    </w:p>
    <w:p w14:paraId="35558AD5" w14:textId="369E8F1B" w:rsidR="008E13C3" w:rsidDel="00813426" w:rsidRDefault="008E13C3" w:rsidP="004353CF">
      <w:pPr>
        <w:spacing w:line="360" w:lineRule="auto"/>
        <w:rPr>
          <w:del w:id="466" w:author="Holly Celina Mcqueary" w:date="2019-09-20T15:24:00Z"/>
          <w:rFonts w:ascii="Arial" w:eastAsia="Times New Roman" w:hAnsi="Arial" w:cs="Arial"/>
          <w:sz w:val="22"/>
        </w:rPr>
      </w:pPr>
    </w:p>
    <w:p w14:paraId="16737092" w14:textId="485813DA" w:rsidR="000306BA" w:rsidDel="00813426" w:rsidRDefault="005E53FF" w:rsidP="00F24214">
      <w:pPr>
        <w:spacing w:line="360" w:lineRule="auto"/>
        <w:rPr>
          <w:del w:id="467" w:author="Holly Celina Mcqueary" w:date="2019-09-20T15:24:00Z"/>
          <w:rFonts w:ascii="Arial" w:eastAsia="Times New Roman" w:hAnsi="Arial" w:cs="Arial"/>
          <w:sz w:val="22"/>
        </w:rPr>
      </w:pPr>
      <w:del w:id="468" w:author="Holly Celina Mcqueary" w:date="2019-09-20T15:24:00Z">
        <w:r w:rsidDel="00813426">
          <w:rPr>
            <w:rFonts w:ascii="Arial" w:eastAsia="Times New Roman" w:hAnsi="Arial" w:cs="Arial"/>
            <w:sz w:val="22"/>
          </w:rPr>
          <w:delText xml:space="preserve"> </w:delText>
        </w:r>
        <w:r w:rsidR="000306BA" w:rsidDel="00813426">
          <w:rPr>
            <w:rFonts w:ascii="Arial" w:eastAsia="Times New Roman" w:hAnsi="Arial" w:cs="Arial"/>
            <w:sz w:val="22"/>
          </w:rPr>
          <w:delText xml:space="preserve"> </w:delText>
        </w:r>
        <w:commentRangeStart w:id="469"/>
        <w:r w:rsidR="000306BA" w:rsidDel="00813426">
          <w:rPr>
            <w:rFonts w:ascii="Arial" w:eastAsia="Times New Roman" w:hAnsi="Arial" w:cs="Arial"/>
            <w:sz w:val="22"/>
          </w:rPr>
          <w:delText xml:space="preserve">According to these findings, there is no evidence for whole-chromosome dosage compensation in any of our samples. </w:delText>
        </w:r>
        <w:commentRangeEnd w:id="469"/>
        <w:r w:rsidR="00106448" w:rsidDel="00813426">
          <w:rPr>
            <w:rStyle w:val="CommentReference"/>
          </w:rPr>
          <w:commentReference w:id="469"/>
        </w:r>
      </w:del>
    </w:p>
    <w:p w14:paraId="5344FC66" w14:textId="7EFB873F" w:rsidR="00003175" w:rsidRPr="009D577A" w:rsidRDefault="00DD3E39" w:rsidP="00F24214">
      <w:pPr>
        <w:spacing w:line="360" w:lineRule="auto"/>
        <w:rPr>
          <w:rFonts w:ascii="Arial" w:eastAsia="Times New Roman" w:hAnsi="Arial" w:cs="Arial"/>
          <w:sz w:val="22"/>
        </w:rPr>
      </w:pPr>
      <w:r>
        <w:rPr>
          <w:rFonts w:ascii="Arial" w:eastAsia="Times New Roman" w:hAnsi="Arial" w:cs="Arial"/>
          <w:sz w:val="22"/>
        </w:rPr>
        <w:tab/>
        <w:t>Ratios of gene expression levels from each sample to the ancestor were calculated and plotted for all genes</w:t>
      </w:r>
      <w:r w:rsidR="00C74118">
        <w:rPr>
          <w:rFonts w:ascii="Arial" w:eastAsia="Times New Roman" w:hAnsi="Arial" w:cs="Arial"/>
          <w:sz w:val="22"/>
        </w:rPr>
        <w:t xml:space="preserve"> in the euploid samples (figure </w:t>
      </w:r>
      <w:r w:rsidR="003A658E">
        <w:rPr>
          <w:rFonts w:ascii="Arial" w:eastAsia="Times New Roman" w:hAnsi="Arial" w:cs="Arial"/>
          <w:sz w:val="22"/>
        </w:rPr>
        <w:t>13</w:t>
      </w:r>
      <w:r w:rsidR="00C74118">
        <w:rPr>
          <w:rFonts w:ascii="Arial" w:eastAsia="Times New Roman" w:hAnsi="Arial" w:cs="Arial"/>
          <w:sz w:val="22"/>
        </w:rPr>
        <w:t>)</w:t>
      </w:r>
      <w:r>
        <w:rPr>
          <w:rFonts w:ascii="Arial" w:eastAsia="Times New Roman" w:hAnsi="Arial" w:cs="Arial"/>
          <w:sz w:val="22"/>
        </w:rPr>
        <w:t xml:space="preserve">, </w:t>
      </w:r>
      <w:r w:rsidR="00A8784E">
        <w:rPr>
          <w:rFonts w:ascii="Arial" w:eastAsia="Times New Roman" w:hAnsi="Arial" w:cs="Arial"/>
          <w:sz w:val="22"/>
        </w:rPr>
        <w:t xml:space="preserve">for </w:t>
      </w:r>
      <w:r>
        <w:rPr>
          <w:rFonts w:ascii="Arial" w:eastAsia="Times New Roman" w:hAnsi="Arial" w:cs="Arial"/>
          <w:sz w:val="22"/>
        </w:rPr>
        <w:t xml:space="preserve">genes </w:t>
      </w:r>
      <w:r w:rsidR="00A8784E">
        <w:rPr>
          <w:rFonts w:ascii="Arial" w:eastAsia="Times New Roman" w:hAnsi="Arial" w:cs="Arial"/>
          <w:sz w:val="22"/>
        </w:rPr>
        <w:t xml:space="preserve">on the aneuploid chromosome(s) </w:t>
      </w:r>
      <w:r w:rsidR="00A42424">
        <w:rPr>
          <w:rFonts w:ascii="Arial" w:eastAsia="Times New Roman" w:hAnsi="Arial" w:cs="Arial"/>
          <w:sz w:val="22"/>
        </w:rPr>
        <w:t xml:space="preserve">in aneuploid samples </w:t>
      </w:r>
      <w:r>
        <w:rPr>
          <w:rFonts w:ascii="Arial" w:eastAsia="Times New Roman" w:hAnsi="Arial" w:cs="Arial"/>
          <w:sz w:val="22"/>
        </w:rPr>
        <w:t>(</w:t>
      </w:r>
      <w:r w:rsidR="00A8784E">
        <w:rPr>
          <w:rFonts w:ascii="Arial" w:eastAsia="Times New Roman" w:hAnsi="Arial" w:cs="Arial"/>
          <w:sz w:val="22"/>
        </w:rPr>
        <w:t>cis genes</w:t>
      </w:r>
      <w:r>
        <w:rPr>
          <w:rFonts w:ascii="Arial" w:eastAsia="Times New Roman" w:hAnsi="Arial" w:cs="Arial"/>
          <w:sz w:val="22"/>
        </w:rPr>
        <w:t xml:space="preserve">), and </w:t>
      </w:r>
      <w:r w:rsidR="00A8784E">
        <w:rPr>
          <w:rFonts w:ascii="Arial" w:eastAsia="Times New Roman" w:hAnsi="Arial" w:cs="Arial"/>
          <w:sz w:val="22"/>
        </w:rPr>
        <w:t xml:space="preserve">for </w:t>
      </w:r>
      <w:r>
        <w:rPr>
          <w:rFonts w:ascii="Arial" w:eastAsia="Times New Roman" w:hAnsi="Arial" w:cs="Arial"/>
          <w:sz w:val="22"/>
        </w:rPr>
        <w:t>genes</w:t>
      </w:r>
      <w:r w:rsidR="00A42424">
        <w:rPr>
          <w:rFonts w:ascii="Arial" w:eastAsia="Times New Roman" w:hAnsi="Arial" w:cs="Arial"/>
          <w:sz w:val="22"/>
        </w:rPr>
        <w:t xml:space="preserve"> </w:t>
      </w:r>
      <w:r>
        <w:rPr>
          <w:rFonts w:ascii="Arial" w:eastAsia="Times New Roman" w:hAnsi="Arial" w:cs="Arial"/>
          <w:sz w:val="22"/>
        </w:rPr>
        <w:t>not located on the aneuploid chromosome(s)</w:t>
      </w:r>
      <w:r w:rsidR="00A8784E" w:rsidRPr="00A8784E">
        <w:rPr>
          <w:rFonts w:ascii="Arial" w:eastAsia="Times New Roman" w:hAnsi="Arial" w:cs="Arial"/>
          <w:sz w:val="22"/>
        </w:rPr>
        <w:t xml:space="preserve"> </w:t>
      </w:r>
      <w:r w:rsidR="00A8784E">
        <w:rPr>
          <w:rFonts w:ascii="Arial" w:eastAsia="Times New Roman" w:hAnsi="Arial" w:cs="Arial"/>
          <w:sz w:val="22"/>
        </w:rPr>
        <w:t>in aneuploid samples (trans genes</w:t>
      </w:r>
      <w:r>
        <w:rPr>
          <w:rFonts w:ascii="Arial" w:eastAsia="Times New Roman" w:hAnsi="Arial" w:cs="Arial"/>
          <w:sz w:val="22"/>
        </w:rPr>
        <w:t xml:space="preserve">) (figure </w:t>
      </w:r>
      <w:r w:rsidR="005F1CEE">
        <w:rPr>
          <w:rFonts w:ascii="Arial" w:eastAsia="Times New Roman" w:hAnsi="Arial" w:cs="Arial"/>
          <w:sz w:val="22"/>
        </w:rPr>
        <w:t>8</w:t>
      </w:r>
      <w:r>
        <w:rPr>
          <w:rFonts w:ascii="Arial" w:eastAsia="Times New Roman" w:hAnsi="Arial" w:cs="Arial"/>
          <w:sz w:val="22"/>
        </w:rPr>
        <w:t xml:space="preserve">). Some samples were highly variable in their expression levels; however, the average ratio across </w:t>
      </w:r>
      <w:r w:rsidR="00A42424">
        <w:rPr>
          <w:rFonts w:ascii="Arial" w:eastAsia="Times New Roman" w:hAnsi="Arial" w:cs="Arial"/>
          <w:sz w:val="22"/>
        </w:rPr>
        <w:t>each</w:t>
      </w:r>
      <w:r>
        <w:rPr>
          <w:rFonts w:ascii="Arial" w:eastAsia="Times New Roman" w:hAnsi="Arial" w:cs="Arial"/>
          <w:sz w:val="22"/>
        </w:rPr>
        <w:t xml:space="preserve"> </w:t>
      </w:r>
      <w:r w:rsidR="00A42424">
        <w:rPr>
          <w:rFonts w:ascii="Arial" w:eastAsia="Times New Roman" w:hAnsi="Arial" w:cs="Arial"/>
          <w:sz w:val="22"/>
        </w:rPr>
        <w:t xml:space="preserve">aneuploid </w:t>
      </w:r>
      <w:r>
        <w:rPr>
          <w:rFonts w:ascii="Arial" w:eastAsia="Times New Roman" w:hAnsi="Arial" w:cs="Arial"/>
          <w:sz w:val="22"/>
        </w:rPr>
        <w:t xml:space="preserve">chromosome in question </w:t>
      </w:r>
      <w:commentRangeStart w:id="470"/>
      <w:r>
        <w:rPr>
          <w:rFonts w:ascii="Arial" w:eastAsia="Times New Roman" w:hAnsi="Arial" w:cs="Arial"/>
          <w:sz w:val="22"/>
        </w:rPr>
        <w:t>was as expected</w:t>
      </w:r>
      <w:ins w:id="471" w:author="Holly Celina Mcqueary" w:date="2019-09-20T15:25:00Z">
        <w:r w:rsidR="002D653B">
          <w:rPr>
            <w:rFonts w:ascii="Arial" w:eastAsia="Times New Roman" w:hAnsi="Arial" w:cs="Arial"/>
            <w:sz w:val="22"/>
          </w:rPr>
          <w:t>:</w:t>
        </w:r>
      </w:ins>
      <w:del w:id="472" w:author="Holly Celina Mcqueary" w:date="2019-09-20T15:24:00Z">
        <w:r w:rsidDel="00813426">
          <w:rPr>
            <w:rFonts w:ascii="Arial" w:eastAsia="Times New Roman" w:hAnsi="Arial" w:cs="Arial"/>
            <w:sz w:val="22"/>
          </w:rPr>
          <w:delText xml:space="preserve"> </w:delText>
        </w:r>
        <w:commentRangeEnd w:id="470"/>
        <w:r w:rsidR="00A8784E" w:rsidDel="00813426">
          <w:rPr>
            <w:rStyle w:val="CommentReference"/>
          </w:rPr>
          <w:commentReference w:id="470"/>
        </w:r>
      </w:del>
      <w:ins w:id="473" w:author="Holly Celina Mcqueary" w:date="2019-09-20T15:25:00Z">
        <w:r w:rsidR="002D653B">
          <w:rPr>
            <w:rStyle w:val="CommentReference"/>
          </w:rPr>
          <w:t xml:space="preserve"> </w:t>
        </w:r>
        <w:r w:rsidR="002D653B">
          <w:rPr>
            <w:rFonts w:ascii="Arial" w:eastAsia="Times New Roman" w:hAnsi="Arial" w:cs="Arial"/>
            <w:sz w:val="22"/>
          </w:rPr>
          <w:t>ce</w:t>
        </w:r>
      </w:ins>
      <w:ins w:id="474" w:author="Holly Celina Mcqueary" w:date="2019-09-20T15:24:00Z">
        <w:r w:rsidR="00813426">
          <w:rPr>
            <w:rFonts w:ascii="Arial" w:eastAsia="Times New Roman" w:hAnsi="Arial" w:cs="Arial"/>
            <w:sz w:val="22"/>
          </w:rPr>
          <w:t xml:space="preserve">ntered around 1.5 for trisomic samples, 0.5 for </w:t>
        </w:r>
        <w:proofErr w:type="spellStart"/>
        <w:r w:rsidR="00813426">
          <w:rPr>
            <w:rFonts w:ascii="Arial" w:eastAsia="Times New Roman" w:hAnsi="Arial" w:cs="Arial"/>
            <w:sz w:val="22"/>
          </w:rPr>
          <w:t>monosoic</w:t>
        </w:r>
        <w:proofErr w:type="spellEnd"/>
        <w:r w:rsidR="00813426">
          <w:rPr>
            <w:rFonts w:ascii="Arial" w:eastAsia="Times New Roman" w:hAnsi="Arial" w:cs="Arial"/>
            <w:sz w:val="22"/>
          </w:rPr>
          <w:t xml:space="preserve"> samples, and 2 for </w:t>
        </w:r>
        <w:proofErr w:type="spellStart"/>
        <w:r w:rsidR="00813426">
          <w:rPr>
            <w:rFonts w:ascii="Arial" w:eastAsia="Times New Roman" w:hAnsi="Arial" w:cs="Arial"/>
            <w:sz w:val="22"/>
          </w:rPr>
          <w:t>tetrasomic</w:t>
        </w:r>
        <w:proofErr w:type="spellEnd"/>
        <w:r w:rsidR="00813426">
          <w:rPr>
            <w:rFonts w:ascii="Arial" w:eastAsia="Times New Roman" w:hAnsi="Arial" w:cs="Arial"/>
            <w:sz w:val="22"/>
          </w:rPr>
          <w:t xml:space="preserve"> </w:t>
        </w:r>
        <w:proofErr w:type="gramStart"/>
        <w:r w:rsidR="00813426">
          <w:rPr>
            <w:rFonts w:ascii="Arial" w:eastAsia="Times New Roman" w:hAnsi="Arial" w:cs="Arial"/>
            <w:sz w:val="22"/>
          </w:rPr>
          <w:t>samples</w:t>
        </w:r>
      </w:ins>
      <w:r>
        <w:rPr>
          <w:rFonts w:ascii="Arial" w:eastAsia="Times New Roman" w:hAnsi="Arial" w:cs="Arial"/>
          <w:sz w:val="22"/>
        </w:rPr>
        <w:t>(</w:t>
      </w:r>
      <w:proofErr w:type="gramEnd"/>
      <w:r>
        <w:rPr>
          <w:rFonts w:ascii="Arial" w:eastAsia="Times New Roman" w:hAnsi="Arial" w:cs="Arial"/>
          <w:sz w:val="22"/>
        </w:rPr>
        <w:t xml:space="preserve">figure </w:t>
      </w:r>
      <w:r w:rsidR="005F1CEE">
        <w:rPr>
          <w:rFonts w:ascii="Arial" w:eastAsia="Times New Roman" w:hAnsi="Arial" w:cs="Arial"/>
          <w:sz w:val="22"/>
        </w:rPr>
        <w:t>8</w:t>
      </w:r>
      <w:r>
        <w:rPr>
          <w:rFonts w:ascii="Arial" w:eastAsia="Times New Roman" w:hAnsi="Arial" w:cs="Arial"/>
          <w:sz w:val="22"/>
        </w:rPr>
        <w:t xml:space="preserve">). </w:t>
      </w:r>
      <w:r w:rsidR="00A32571">
        <w:rPr>
          <w:rFonts w:ascii="Arial" w:eastAsia="Times New Roman" w:hAnsi="Arial" w:cs="Arial"/>
          <w:sz w:val="22"/>
        </w:rPr>
        <w:t xml:space="preserve">The cis genes were clustered around the expected ratios (dependent on the type of aneuploidy: for monosomic chromosomes, expected ratio is 0.5, for trisomic chromosomes, the expected ratio is 1.5, and for </w:t>
      </w:r>
      <w:proofErr w:type="spellStart"/>
      <w:r w:rsidR="00A32571">
        <w:rPr>
          <w:rFonts w:ascii="Arial" w:eastAsia="Times New Roman" w:hAnsi="Arial" w:cs="Arial"/>
          <w:sz w:val="22"/>
        </w:rPr>
        <w:t>tetrasomic</w:t>
      </w:r>
      <w:proofErr w:type="spellEnd"/>
      <w:r w:rsidR="00A32571">
        <w:rPr>
          <w:rFonts w:ascii="Arial" w:eastAsia="Times New Roman" w:hAnsi="Arial" w:cs="Arial"/>
          <w:sz w:val="22"/>
        </w:rPr>
        <w:t xml:space="preserve"> chromosomes the expected ratio is 2). The trans genes also showed the expected trend: </w:t>
      </w:r>
      <w:del w:id="475" w:author="Holly Celina Mcqueary" w:date="2019-09-20T15:26:00Z">
        <w:r w:rsidR="00A32571" w:rsidDel="002D653B">
          <w:rPr>
            <w:rFonts w:ascii="Arial" w:eastAsia="Times New Roman" w:hAnsi="Arial" w:cs="Arial"/>
            <w:sz w:val="22"/>
          </w:rPr>
          <w:delText xml:space="preserve"> </w:delText>
        </w:r>
      </w:del>
      <w:r w:rsidR="00A32571">
        <w:rPr>
          <w:rFonts w:ascii="Arial" w:eastAsia="Times New Roman" w:hAnsi="Arial" w:cs="Arial"/>
          <w:sz w:val="22"/>
        </w:rPr>
        <w:t xml:space="preserve">if you have a duplication of a chromosome, then the amount of DNA that is sequenced from this chromosome is higher than the amount of DNA sequenced from each of the other 15 chromosomes (e.g. chromosome II has less DNA reads than chromosome I). The DNA content of the euploid chromosomes (trans genes) in the aneuploid progenitor is less than the DNA content of the euploid chromosomes (trans genes) in the euploid ancestor, so the ratio you get when you compare these is less than 1. The amount of decrease or increase depends on the size of the chromosome and the type of aneuploidy (i.e. for monosomies, the trans gene ratio will increase (&gt;1)). </w:t>
      </w:r>
      <w:r w:rsidR="00003175" w:rsidRPr="009D577A">
        <w:rPr>
          <w:rFonts w:ascii="Arial" w:eastAsia="Times New Roman" w:hAnsi="Arial" w:cs="Arial"/>
          <w:sz w:val="22"/>
        </w:rPr>
        <w:t>When the chromosome is duplicated, it increases the amount of DNA that the particular chromosome gets for sequencing and reduces the number of reads given to genes on the other chromosomes</w:t>
      </w:r>
      <w:ins w:id="476" w:author="Holly Celina Mcqueary" w:date="2019-09-20T16:08:00Z">
        <w:r w:rsidR="00781343">
          <w:rPr>
            <w:rFonts w:ascii="Arial" w:eastAsia="Times New Roman" w:hAnsi="Arial" w:cs="Arial"/>
            <w:sz w:val="22"/>
          </w:rPr>
          <w:t>.</w:t>
        </w:r>
      </w:ins>
      <w:r w:rsidR="00003175" w:rsidRPr="009D577A">
        <w:rPr>
          <w:rFonts w:ascii="Arial" w:eastAsia="Times New Roman" w:hAnsi="Arial" w:cs="Arial"/>
          <w:sz w:val="22"/>
        </w:rPr>
        <w:t xml:space="preserve"> The expected ratio of trans genes in a sample trisomic for chromosome I is</w:t>
      </w:r>
      <w:ins w:id="477" w:author="Holly Celina Mcqueary" w:date="2019-09-20T15:27:00Z">
        <w:r w:rsidR="002D653B">
          <w:rPr>
            <w:rFonts w:ascii="Arial" w:eastAsia="Times New Roman" w:hAnsi="Arial" w:cs="Arial"/>
            <w:sz w:val="22"/>
          </w:rPr>
          <w:t xml:space="preserve"> </w:t>
        </w:r>
      </w:ins>
      <w:ins w:id="478" w:author="Holly Celina Mcqueary" w:date="2019-09-20T16:03:00Z">
        <w:r w:rsidR="0046054B" w:rsidRPr="009D577A">
          <w:rPr>
            <w:rFonts w:ascii="Arial" w:eastAsia="Times New Roman" w:hAnsi="Arial" w:cs="Arial"/>
            <w:sz w:val="22"/>
          </w:rPr>
          <w:t>0.98130081</w:t>
        </w:r>
      </w:ins>
      <w:del w:id="479" w:author="Holly Celina Mcqueary" w:date="2019-09-20T15:26:00Z">
        <w:r w:rsidR="00003175" w:rsidRPr="009D577A" w:rsidDel="002D653B">
          <w:rPr>
            <w:rFonts w:ascii="Arial" w:eastAsia="Times New Roman" w:hAnsi="Arial" w:cs="Arial"/>
            <w:sz w:val="22"/>
          </w:rPr>
          <w:delText xml:space="preserve"> XXXX</w:delText>
        </w:r>
      </w:del>
      <w:r w:rsidR="00003175" w:rsidRPr="009D577A">
        <w:rPr>
          <w:rFonts w:ascii="Arial" w:eastAsia="Times New Roman" w:hAnsi="Arial" w:cs="Arial"/>
          <w:sz w:val="22"/>
        </w:rPr>
        <w:t>.</w:t>
      </w:r>
      <w:ins w:id="480" w:author="Holly Celina Mcqueary" w:date="2019-09-20T16:08:00Z">
        <w:r w:rsidR="00BA253C">
          <w:rPr>
            <w:rFonts w:ascii="Arial" w:eastAsia="Times New Roman" w:hAnsi="Arial" w:cs="Arial"/>
            <w:sz w:val="22"/>
          </w:rPr>
          <w:t xml:space="preserve"> The average ratio obser</w:t>
        </w:r>
      </w:ins>
      <w:ins w:id="481" w:author="Holly Celina Mcqueary" w:date="2019-09-20T16:09:00Z">
        <w:r w:rsidR="00BA253C">
          <w:rPr>
            <w:rFonts w:ascii="Arial" w:eastAsia="Times New Roman" w:hAnsi="Arial" w:cs="Arial"/>
            <w:sz w:val="22"/>
          </w:rPr>
          <w:t>ved on chromosome I is __.</w:t>
        </w:r>
      </w:ins>
      <w:r w:rsidR="00003175" w:rsidRPr="009D577A">
        <w:rPr>
          <w:rFonts w:ascii="Arial" w:eastAsia="Times New Roman" w:hAnsi="Arial" w:cs="Arial"/>
          <w:sz w:val="22"/>
        </w:rPr>
        <w:t xml:space="preserve"> The ratio shown here does not demonstrate an expression effect from the aneuploid chromosome per say, but an artifact from sequencing.</w:t>
      </w:r>
      <w:r w:rsidR="00003175">
        <w:rPr>
          <w:rFonts w:ascii="Arial" w:eastAsia="Times New Roman" w:hAnsi="Arial" w:cs="Arial"/>
          <w:sz w:val="22"/>
        </w:rPr>
        <w:t xml:space="preserve"> </w:t>
      </w:r>
      <w:ins w:id="482" w:author="Holly Celina Mcqueary" w:date="2019-09-20T16:03:00Z">
        <w:r w:rsidR="0046054B">
          <w:rPr>
            <w:rFonts w:ascii="Arial" w:eastAsia="Times New Roman" w:hAnsi="Arial" w:cs="Arial"/>
            <w:sz w:val="22"/>
          </w:rPr>
          <w:t>Previous studies have proposed that there is</w:t>
        </w:r>
      </w:ins>
      <w:ins w:id="483" w:author="Holly Celina Mcqueary" w:date="2019-09-20T16:04:00Z">
        <w:r w:rsidR="0046054B">
          <w:rPr>
            <w:rFonts w:ascii="Arial" w:eastAsia="Times New Roman" w:hAnsi="Arial" w:cs="Arial"/>
            <w:sz w:val="22"/>
          </w:rPr>
          <w:t xml:space="preserve"> an effect of aneuploidy on the remainder of the genome, b</w:t>
        </w:r>
      </w:ins>
      <w:ins w:id="484" w:author="Holly Celina Mcqueary" w:date="2019-09-20T16:05:00Z">
        <w:r w:rsidR="0046054B">
          <w:rPr>
            <w:rFonts w:ascii="Arial" w:eastAsia="Times New Roman" w:hAnsi="Arial" w:cs="Arial"/>
            <w:sz w:val="22"/>
          </w:rPr>
          <w:t>y</w:t>
        </w:r>
      </w:ins>
      <w:ins w:id="485" w:author="Holly Celina Mcqueary" w:date="2019-09-20T16:04:00Z">
        <w:r w:rsidR="0046054B">
          <w:rPr>
            <w:rFonts w:ascii="Arial" w:eastAsia="Times New Roman" w:hAnsi="Arial" w:cs="Arial"/>
            <w:sz w:val="22"/>
          </w:rPr>
          <w:t xml:space="preserve"> </w:t>
        </w:r>
      </w:ins>
      <w:del w:id="486" w:author="Holly Celina Mcqueary" w:date="2019-09-20T16:04:00Z">
        <w:r w:rsidR="00003175" w:rsidRPr="009D577A" w:rsidDel="0046054B">
          <w:rPr>
            <w:rFonts w:ascii="Arial" w:eastAsia="Times New Roman" w:hAnsi="Arial" w:cs="Arial"/>
            <w:sz w:val="22"/>
          </w:rPr>
          <w:delText xml:space="preserve">Birchler </w:delText>
        </w:r>
      </w:del>
      <w:del w:id="487" w:author="Holly Celina Mcqueary" w:date="2019-09-20T16:05:00Z">
        <w:r w:rsidR="00003175" w:rsidRPr="009D577A" w:rsidDel="0046054B">
          <w:rPr>
            <w:rFonts w:ascii="Arial" w:eastAsia="Times New Roman" w:hAnsi="Arial" w:cs="Arial"/>
            <w:sz w:val="22"/>
          </w:rPr>
          <w:delText>paper</w:delText>
        </w:r>
      </w:del>
      <w:del w:id="488" w:author="Holly Celina Mcqueary" w:date="2019-09-20T16:04:00Z">
        <w:r w:rsidR="00003175" w:rsidRPr="009D577A" w:rsidDel="0046054B">
          <w:rPr>
            <w:rFonts w:ascii="Arial" w:eastAsia="Times New Roman" w:hAnsi="Arial" w:cs="Arial"/>
            <w:sz w:val="22"/>
          </w:rPr>
          <w:delText xml:space="preserve"> </w:delText>
        </w:r>
      </w:del>
      <w:r w:rsidR="00003175" w:rsidRPr="009D577A">
        <w:rPr>
          <w:rFonts w:ascii="Arial" w:eastAsia="Times New Roman" w:hAnsi="Arial" w:cs="Arial"/>
          <w:sz w:val="22"/>
        </w:rPr>
        <w:t>look</w:t>
      </w:r>
      <w:ins w:id="489" w:author="Holly Celina Mcqueary" w:date="2019-09-20T16:05:00Z">
        <w:r w:rsidR="0046054B">
          <w:rPr>
            <w:rFonts w:ascii="Arial" w:eastAsia="Times New Roman" w:hAnsi="Arial" w:cs="Arial"/>
            <w:sz w:val="22"/>
          </w:rPr>
          <w:t>ing</w:t>
        </w:r>
      </w:ins>
      <w:del w:id="490" w:author="Holly Celina Mcqueary" w:date="2019-09-20T16:05:00Z">
        <w:r w:rsidR="00003175" w:rsidRPr="009D577A" w:rsidDel="0046054B">
          <w:rPr>
            <w:rFonts w:ascii="Arial" w:eastAsia="Times New Roman" w:hAnsi="Arial" w:cs="Arial"/>
            <w:sz w:val="22"/>
          </w:rPr>
          <w:delText>ed</w:delText>
        </w:r>
      </w:del>
      <w:r w:rsidR="00003175" w:rsidRPr="009D577A">
        <w:rPr>
          <w:rFonts w:ascii="Arial" w:eastAsia="Times New Roman" w:hAnsi="Arial" w:cs="Arial"/>
          <w:sz w:val="22"/>
        </w:rPr>
        <w:t xml:space="preserve"> at the peaks of the distributions and claim</w:t>
      </w:r>
      <w:ins w:id="491" w:author="Holly Celina Mcqueary" w:date="2019-09-20T16:05:00Z">
        <w:r w:rsidR="005D6EBA">
          <w:rPr>
            <w:rFonts w:ascii="Arial" w:eastAsia="Times New Roman" w:hAnsi="Arial" w:cs="Arial"/>
            <w:sz w:val="22"/>
          </w:rPr>
          <w:t>ing</w:t>
        </w:r>
      </w:ins>
      <w:del w:id="492" w:author="Holly Celina Mcqueary" w:date="2019-09-20T16:05:00Z">
        <w:r w:rsidR="00003175" w:rsidRPr="009D577A" w:rsidDel="005D6EBA">
          <w:rPr>
            <w:rFonts w:ascii="Arial" w:eastAsia="Times New Roman" w:hAnsi="Arial" w:cs="Arial"/>
            <w:sz w:val="22"/>
          </w:rPr>
          <w:delText>ed</w:delText>
        </w:r>
      </w:del>
      <w:r w:rsidR="00003175" w:rsidRPr="009D577A">
        <w:rPr>
          <w:rFonts w:ascii="Arial" w:eastAsia="Times New Roman" w:hAnsi="Arial" w:cs="Arial"/>
          <w:sz w:val="22"/>
        </w:rPr>
        <w:t xml:space="preserve"> that the apparent skew to the left of 1.00 indicated that the aneuploid chromosome was causing other expression effects in the genome</w:t>
      </w:r>
      <w:ins w:id="493" w:author="Holly Celina Mcqueary" w:date="2019-09-20T16:05:00Z">
        <w:r w:rsidR="005D6EBA">
          <w:rPr>
            <w:rFonts w:ascii="Arial" w:eastAsia="Times New Roman" w:hAnsi="Arial" w:cs="Arial"/>
            <w:sz w:val="22"/>
          </w:rPr>
          <w:t xml:space="preserve"> </w:t>
        </w:r>
      </w:ins>
      <w:ins w:id="494" w:author="Holly Celina Mcqueary" w:date="2019-09-20T16:07:00Z">
        <w:r w:rsidR="005D6EBA">
          <w:rPr>
            <w:rFonts w:ascii="Arial" w:eastAsia="Times New Roman" w:hAnsi="Arial" w:cs="Arial"/>
            <w:sz w:val="22"/>
          </w:rPr>
          <w:t>(CITE HOU</w:t>
        </w:r>
        <w:bookmarkStart w:id="495" w:name="_GoBack"/>
        <w:bookmarkEnd w:id="495"/>
        <w:r w:rsidR="005D6EBA">
          <w:rPr>
            <w:rFonts w:ascii="Arial" w:eastAsia="Times New Roman" w:hAnsi="Arial" w:cs="Arial"/>
            <w:sz w:val="22"/>
          </w:rPr>
          <w:t xml:space="preserve"> et al paper). </w:t>
        </w:r>
      </w:ins>
      <w:del w:id="496" w:author="Holly Celina Mcqueary" w:date="2019-09-20T16:05:00Z">
        <w:r w:rsidR="00003175" w:rsidRPr="009D577A" w:rsidDel="005D6EBA">
          <w:rPr>
            <w:rFonts w:ascii="Arial" w:eastAsia="Times New Roman" w:hAnsi="Arial" w:cs="Arial"/>
            <w:sz w:val="22"/>
          </w:rPr>
          <w:delText xml:space="preserve"> </w:delText>
        </w:r>
      </w:del>
    </w:p>
    <w:p w14:paraId="15160482" w14:textId="2392404E" w:rsidR="009D577A" w:rsidRDefault="00003175" w:rsidP="00F24214">
      <w:pPr>
        <w:spacing w:line="360" w:lineRule="auto"/>
        <w:rPr>
          <w:rFonts w:ascii="Arial" w:eastAsia="Times New Roman" w:hAnsi="Arial" w:cs="Arial"/>
          <w:sz w:val="22"/>
        </w:rPr>
      </w:pPr>
      <w:r w:rsidRPr="00A32571">
        <w:rPr>
          <w:rFonts w:ascii="Arial" w:eastAsia="Times New Roman" w:hAnsi="Arial" w:cs="Arial"/>
          <w:sz w:val="22"/>
        </w:rPr>
        <w:t xml:space="preserve"> </w:t>
      </w:r>
    </w:p>
    <w:p w14:paraId="2FBA962E" w14:textId="1F7948F7" w:rsidR="004F7BC0" w:rsidRDefault="004F7BC0" w:rsidP="00F24214">
      <w:pPr>
        <w:spacing w:line="360" w:lineRule="auto"/>
        <w:ind w:firstLine="720"/>
        <w:rPr>
          <w:rFonts w:ascii="Arial" w:eastAsia="Times New Roman" w:hAnsi="Arial" w:cs="Arial"/>
          <w:sz w:val="22"/>
        </w:rPr>
      </w:pPr>
      <w:commentRangeStart w:id="497"/>
      <w:r>
        <w:rPr>
          <w:rFonts w:ascii="Arial" w:eastAsia="Times New Roman" w:hAnsi="Arial" w:cs="Arial"/>
          <w:sz w:val="22"/>
        </w:rPr>
        <w:lastRenderedPageBreak/>
        <w:t xml:space="preserve">Comparisons using </w:t>
      </w:r>
      <w:commentRangeStart w:id="498"/>
      <w:r>
        <w:rPr>
          <w:rFonts w:ascii="Arial" w:eastAsia="Times New Roman" w:hAnsi="Arial" w:cs="Arial"/>
          <w:sz w:val="22"/>
        </w:rPr>
        <w:t>Tukey’s Honestly Significantly Different Test</w:t>
      </w:r>
      <w:commentRangeEnd w:id="497"/>
      <w:r w:rsidR="00391BC9">
        <w:rPr>
          <w:rStyle w:val="CommentReference"/>
        </w:rPr>
        <w:commentReference w:id="497"/>
      </w:r>
      <w:r>
        <w:rPr>
          <w:rFonts w:ascii="Arial" w:eastAsia="Times New Roman" w:hAnsi="Arial" w:cs="Arial"/>
          <w:sz w:val="22"/>
        </w:rPr>
        <w:t xml:space="preserve"> were made between euploid and the aneuploid </w:t>
      </w:r>
      <w:r w:rsidR="00A42424">
        <w:rPr>
          <w:rFonts w:ascii="Arial" w:eastAsia="Times New Roman" w:hAnsi="Arial" w:cs="Arial"/>
          <w:sz w:val="22"/>
        </w:rPr>
        <w:t>samples</w:t>
      </w:r>
      <w:r>
        <w:rPr>
          <w:rFonts w:ascii="Arial" w:eastAsia="Times New Roman" w:hAnsi="Arial" w:cs="Arial"/>
          <w:sz w:val="22"/>
        </w:rPr>
        <w:t xml:space="preserve"> of interest (i.e</w:t>
      </w:r>
      <w:commentRangeStart w:id="499"/>
      <w:r>
        <w:rPr>
          <w:rFonts w:ascii="Arial" w:eastAsia="Times New Roman" w:hAnsi="Arial" w:cs="Arial"/>
          <w:sz w:val="22"/>
        </w:rPr>
        <w:t xml:space="preserve">. for chromosome 1, only those </w:t>
      </w:r>
      <w:r w:rsidR="00A42424">
        <w:rPr>
          <w:rFonts w:ascii="Arial" w:eastAsia="Times New Roman" w:hAnsi="Arial" w:cs="Arial"/>
          <w:sz w:val="22"/>
        </w:rPr>
        <w:t>samples</w:t>
      </w:r>
      <w:r>
        <w:rPr>
          <w:rFonts w:ascii="Arial" w:eastAsia="Times New Roman" w:hAnsi="Arial" w:cs="Arial"/>
          <w:sz w:val="22"/>
        </w:rPr>
        <w:t xml:space="preserve"> aneuploid for chromosome </w:t>
      </w:r>
      <w:r w:rsidR="00DF530C">
        <w:rPr>
          <w:rFonts w:ascii="Arial" w:eastAsia="Times New Roman" w:hAnsi="Arial" w:cs="Arial"/>
          <w:sz w:val="22"/>
        </w:rPr>
        <w:t>I</w:t>
      </w:r>
      <w:r>
        <w:rPr>
          <w:rFonts w:ascii="Arial" w:eastAsia="Times New Roman" w:hAnsi="Arial" w:cs="Arial"/>
          <w:sz w:val="22"/>
        </w:rPr>
        <w:t xml:space="preserve"> were analyzed against each of the euploid </w:t>
      </w:r>
      <w:r w:rsidR="00A42424">
        <w:rPr>
          <w:rFonts w:ascii="Arial" w:eastAsia="Times New Roman" w:hAnsi="Arial" w:cs="Arial"/>
          <w:sz w:val="22"/>
        </w:rPr>
        <w:t>samples</w:t>
      </w:r>
      <w:commentRangeEnd w:id="499"/>
      <w:r w:rsidR="009E272F">
        <w:rPr>
          <w:rStyle w:val="CommentReference"/>
        </w:rPr>
        <w:commentReference w:id="499"/>
      </w:r>
      <w:r>
        <w:rPr>
          <w:rFonts w:ascii="Arial" w:eastAsia="Times New Roman" w:hAnsi="Arial" w:cs="Arial"/>
          <w:sz w:val="22"/>
        </w:rPr>
        <w:t xml:space="preserve">). All aneuploid </w:t>
      </w:r>
      <w:r w:rsidR="00A42424">
        <w:rPr>
          <w:rFonts w:ascii="Arial" w:eastAsia="Times New Roman" w:hAnsi="Arial" w:cs="Arial"/>
          <w:sz w:val="22"/>
        </w:rPr>
        <w:t>samples</w:t>
      </w:r>
      <w:r>
        <w:rPr>
          <w:rFonts w:ascii="Arial" w:eastAsia="Times New Roman" w:hAnsi="Arial" w:cs="Arial"/>
          <w:sz w:val="22"/>
        </w:rPr>
        <w:t xml:space="preserve"> analyzed showed significant </w:t>
      </w:r>
      <w:commentRangeEnd w:id="498"/>
      <w:r w:rsidR="00716F66">
        <w:rPr>
          <w:rStyle w:val="CommentReference"/>
        </w:rPr>
        <w:commentReference w:id="498"/>
      </w:r>
      <w:r>
        <w:rPr>
          <w:rFonts w:ascii="Arial" w:eastAsia="Times New Roman" w:hAnsi="Arial" w:cs="Arial"/>
          <w:sz w:val="22"/>
        </w:rPr>
        <w:t xml:space="preserve">differential expression against each euploid </w:t>
      </w:r>
      <w:r w:rsidR="00A42424">
        <w:rPr>
          <w:rFonts w:ascii="Arial" w:eastAsia="Times New Roman" w:hAnsi="Arial" w:cs="Arial"/>
          <w:sz w:val="22"/>
        </w:rPr>
        <w:t>sample</w:t>
      </w:r>
      <w:r>
        <w:rPr>
          <w:rFonts w:ascii="Arial" w:eastAsia="Times New Roman" w:hAnsi="Arial" w:cs="Arial"/>
          <w:sz w:val="22"/>
        </w:rPr>
        <w:t xml:space="preserve"> for the chromosome of interest (Figure #). </w:t>
      </w:r>
      <w:r w:rsidRPr="00196E91">
        <w:rPr>
          <w:rFonts w:ascii="Arial" w:eastAsia="Times New Roman" w:hAnsi="Arial" w:cs="Arial"/>
          <w:sz w:val="22"/>
        </w:rPr>
        <w:t xml:space="preserve">Most, but not all, aneuploid </w:t>
      </w:r>
      <w:r w:rsidR="00A42424" w:rsidRPr="00196E91">
        <w:rPr>
          <w:rFonts w:ascii="Arial" w:eastAsia="Times New Roman" w:hAnsi="Arial" w:cs="Arial"/>
          <w:sz w:val="22"/>
        </w:rPr>
        <w:t>samples</w:t>
      </w:r>
      <w:r w:rsidRPr="00196E91">
        <w:rPr>
          <w:rFonts w:ascii="Arial" w:eastAsia="Times New Roman" w:hAnsi="Arial" w:cs="Arial"/>
          <w:sz w:val="22"/>
        </w:rPr>
        <w:t xml:space="preserve"> had nonsignificant p-values when comparing the gene expression on the aneuploid chromosome to the expected value of gene expression of a monosomic/trisomic/</w:t>
      </w:r>
      <w:proofErr w:type="spellStart"/>
      <w:r w:rsidRPr="00196E91">
        <w:rPr>
          <w:rFonts w:ascii="Arial" w:eastAsia="Times New Roman" w:hAnsi="Arial" w:cs="Arial"/>
          <w:sz w:val="22"/>
        </w:rPr>
        <w:t>tetrasomic</w:t>
      </w:r>
      <w:proofErr w:type="spellEnd"/>
      <w:r w:rsidRPr="00196E91">
        <w:rPr>
          <w:rFonts w:ascii="Arial" w:eastAsia="Times New Roman" w:hAnsi="Arial" w:cs="Arial"/>
          <w:sz w:val="22"/>
        </w:rPr>
        <w:t xml:space="preserve"> chromosome</w:t>
      </w:r>
      <w:r w:rsidR="00391BC9">
        <w:rPr>
          <w:rFonts w:ascii="Arial" w:eastAsia="Times New Roman" w:hAnsi="Arial" w:cs="Arial"/>
          <w:sz w:val="22"/>
        </w:rPr>
        <w:t xml:space="preserve"> assuming no dosage compensation</w:t>
      </w:r>
      <w:r w:rsidRPr="00196E91">
        <w:rPr>
          <w:rFonts w:ascii="Arial" w:eastAsia="Times New Roman" w:hAnsi="Arial" w:cs="Arial"/>
          <w:sz w:val="22"/>
        </w:rPr>
        <w:t>.</w:t>
      </w:r>
      <w:r w:rsidR="00E12979">
        <w:rPr>
          <w:rFonts w:ascii="Arial" w:eastAsia="Times New Roman" w:hAnsi="Arial" w:cs="Arial"/>
          <w:sz w:val="22"/>
        </w:rPr>
        <w:t xml:space="preserve"> </w:t>
      </w:r>
      <w:r w:rsidR="004948FD">
        <w:rPr>
          <w:rFonts w:ascii="Arial" w:eastAsia="Times New Roman" w:hAnsi="Arial" w:cs="Arial"/>
          <w:sz w:val="22"/>
        </w:rPr>
        <w:t>(</w:t>
      </w:r>
      <w:commentRangeStart w:id="500"/>
      <w:r w:rsidR="004948FD">
        <w:rPr>
          <w:rFonts w:ascii="Arial" w:eastAsia="Times New Roman" w:hAnsi="Arial" w:cs="Arial"/>
          <w:sz w:val="22"/>
        </w:rPr>
        <w:t xml:space="preserve">Sample 18, chromosome I, p &lt;0.05; </w:t>
      </w:r>
      <w:r>
        <w:rPr>
          <w:rFonts w:ascii="Arial" w:eastAsia="Times New Roman" w:hAnsi="Arial" w:cs="Arial"/>
          <w:sz w:val="22"/>
        </w:rPr>
        <w:t xml:space="preserve"> </w:t>
      </w:r>
      <w:r w:rsidR="004948FD">
        <w:rPr>
          <w:rFonts w:ascii="Arial" w:eastAsia="Times New Roman" w:hAnsi="Arial" w:cs="Arial"/>
          <w:sz w:val="22"/>
        </w:rPr>
        <w:t>sample 49, chromosome V, p&lt;0.05;sample 59, chromosome VII, p&lt;0.05;sample 61, chromosome VII, p&lt;0.05</w:t>
      </w:r>
      <w:commentRangeEnd w:id="500"/>
      <w:r w:rsidR="00391BC9">
        <w:rPr>
          <w:rStyle w:val="CommentReference"/>
        </w:rPr>
        <w:commentReference w:id="500"/>
      </w:r>
      <w:r w:rsidR="00A42424">
        <w:rPr>
          <w:rFonts w:ascii="Arial" w:eastAsia="Times New Roman" w:hAnsi="Arial" w:cs="Arial"/>
          <w:sz w:val="22"/>
        </w:rPr>
        <w:t>)</w:t>
      </w:r>
      <w:r w:rsidR="004948FD">
        <w:rPr>
          <w:rFonts w:ascii="Arial" w:eastAsia="Times New Roman" w:hAnsi="Arial" w:cs="Arial"/>
          <w:sz w:val="22"/>
        </w:rPr>
        <w:t xml:space="preserve"> </w:t>
      </w:r>
      <w:r>
        <w:rPr>
          <w:rFonts w:ascii="Arial" w:eastAsia="Times New Roman" w:hAnsi="Arial" w:cs="Arial"/>
          <w:sz w:val="22"/>
        </w:rPr>
        <w:t xml:space="preserve">Together, these observations support the conclusion that there is no whole-chromosome dosage compensation occurring in either the hybrid or lab strains. </w:t>
      </w:r>
      <w:r w:rsidR="00A42424">
        <w:rPr>
          <w:rFonts w:ascii="Arial" w:eastAsia="Times New Roman" w:hAnsi="Arial" w:cs="Arial"/>
          <w:sz w:val="22"/>
        </w:rPr>
        <w:t xml:space="preserve">The RNA levels of aneuploid chromosomes in samples with known aneuploidies are not statistically significantly different than expected given the DNA ratio. </w:t>
      </w:r>
      <w:r>
        <w:rPr>
          <w:rFonts w:ascii="Arial" w:eastAsia="Times New Roman" w:hAnsi="Arial" w:cs="Arial"/>
          <w:sz w:val="22"/>
        </w:rPr>
        <w:t xml:space="preserve">These findings are supported by previous work showing no dosage compensation in aneuploid yeast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Torres</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2010)</w:t>
      </w:r>
      <w:r>
        <w:rPr>
          <w:rFonts w:ascii="Arial" w:eastAsia="Times New Roman" w:hAnsi="Arial" w:cs="Arial"/>
          <w:sz w:val="22"/>
        </w:rPr>
        <w:fldChar w:fldCharType="end"/>
      </w:r>
      <w:r>
        <w:rPr>
          <w:rFonts w:ascii="Arial" w:eastAsia="Times New Roman" w:hAnsi="Arial" w:cs="Arial"/>
          <w:sz w:val="22"/>
        </w:rPr>
        <w:t xml:space="preserve">. </w:t>
      </w:r>
    </w:p>
    <w:p w14:paraId="04103B47" w14:textId="77777777" w:rsidR="004F7BC0" w:rsidRDefault="004F7BC0" w:rsidP="00F24214">
      <w:pPr>
        <w:spacing w:line="360" w:lineRule="auto"/>
        <w:rPr>
          <w:rFonts w:ascii="Arial" w:eastAsia="Times New Roman" w:hAnsi="Arial" w:cs="Arial"/>
          <w:sz w:val="22"/>
        </w:rPr>
      </w:pPr>
    </w:p>
    <w:p w14:paraId="7DBEC584" w14:textId="29601FED" w:rsidR="004F7BC0" w:rsidRDefault="004F7BC0" w:rsidP="00F24214">
      <w:pPr>
        <w:spacing w:line="360" w:lineRule="auto"/>
        <w:rPr>
          <w:rFonts w:ascii="Arial" w:eastAsia="Times New Roman" w:hAnsi="Arial" w:cs="Arial"/>
          <w:b/>
          <w:sz w:val="22"/>
        </w:rPr>
      </w:pPr>
      <w:r w:rsidRPr="0026382A">
        <w:rPr>
          <w:rFonts w:ascii="Arial" w:eastAsia="Times New Roman" w:hAnsi="Arial" w:cs="Arial"/>
          <w:b/>
          <w:sz w:val="22"/>
        </w:rPr>
        <w:t>Individual Genes</w:t>
      </w:r>
    </w:p>
    <w:p w14:paraId="67B59A91" w14:textId="77777777" w:rsidR="00883A21" w:rsidRDefault="00883A21" w:rsidP="00F24214">
      <w:pPr>
        <w:spacing w:line="360" w:lineRule="auto"/>
        <w:rPr>
          <w:rFonts w:ascii="Arial" w:eastAsia="Times New Roman" w:hAnsi="Arial" w:cs="Arial"/>
          <w:b/>
          <w:sz w:val="22"/>
        </w:rPr>
      </w:pPr>
    </w:p>
    <w:p w14:paraId="6B7EBDA5" w14:textId="523FA0F5" w:rsidR="00883A21" w:rsidRDefault="00EA731B" w:rsidP="00F24214">
      <w:pPr>
        <w:spacing w:line="360" w:lineRule="auto"/>
        <w:rPr>
          <w:rFonts w:ascii="Arial" w:eastAsia="Times New Roman" w:hAnsi="Arial" w:cs="Arial"/>
          <w:i/>
          <w:sz w:val="22"/>
        </w:rPr>
      </w:pPr>
      <w:r w:rsidRPr="00EA731B">
        <w:rPr>
          <w:rFonts w:ascii="Arial" w:eastAsia="Times New Roman" w:hAnsi="Arial" w:cs="Arial"/>
          <w:i/>
          <w:sz w:val="22"/>
        </w:rPr>
        <w:t>Individual Dosage-Compensated Genes</w:t>
      </w:r>
    </w:p>
    <w:p w14:paraId="617DC756" w14:textId="7FE03B64" w:rsidR="00EA731B" w:rsidRDefault="00E203F1" w:rsidP="004353CF">
      <w:pPr>
        <w:spacing w:line="360" w:lineRule="auto"/>
        <w:rPr>
          <w:rFonts w:ascii="Arial" w:eastAsia="Times New Roman" w:hAnsi="Arial" w:cs="Arial"/>
          <w:sz w:val="22"/>
        </w:rPr>
      </w:pPr>
      <w:r>
        <w:rPr>
          <w:rFonts w:ascii="Arial" w:eastAsia="Times New Roman" w:hAnsi="Arial" w:cs="Arial"/>
          <w:sz w:val="22"/>
        </w:rPr>
        <w:tab/>
      </w:r>
      <w:commentRangeStart w:id="501"/>
      <w:r w:rsidR="003A6FB3">
        <w:rPr>
          <w:rFonts w:ascii="Arial" w:eastAsia="Times New Roman" w:hAnsi="Arial" w:cs="Arial"/>
          <w:sz w:val="22"/>
        </w:rPr>
        <w:t>We defined five groups of gene expression</w:t>
      </w:r>
      <w:commentRangeEnd w:id="501"/>
      <w:r w:rsidR="00391BC9">
        <w:rPr>
          <w:rStyle w:val="CommentReference"/>
        </w:rPr>
        <w:commentReference w:id="501"/>
      </w:r>
      <w:r w:rsidR="003A6FB3">
        <w:rPr>
          <w:rFonts w:ascii="Arial" w:eastAsia="Times New Roman" w:hAnsi="Arial" w:cs="Arial"/>
          <w:sz w:val="22"/>
        </w:rPr>
        <w:t>: no dosage compensation</w:t>
      </w:r>
      <w:r w:rsidR="00D46594">
        <w:rPr>
          <w:rFonts w:ascii="Arial" w:eastAsia="Times New Roman" w:hAnsi="Arial" w:cs="Arial"/>
          <w:sz w:val="22"/>
        </w:rPr>
        <w:t>,</w:t>
      </w:r>
      <w:r w:rsidR="003A6FB3">
        <w:rPr>
          <w:rFonts w:ascii="Arial" w:eastAsia="Times New Roman" w:hAnsi="Arial" w:cs="Arial"/>
          <w:sz w:val="22"/>
        </w:rPr>
        <w:t xml:space="preserve"> partial dosage compensation, full dosage compensation, anti</w:t>
      </w:r>
      <w:r w:rsidR="009A2ED6">
        <w:rPr>
          <w:rFonts w:ascii="Arial" w:eastAsia="Times New Roman" w:hAnsi="Arial" w:cs="Arial"/>
          <w:sz w:val="22"/>
        </w:rPr>
        <w:t>-</w:t>
      </w:r>
      <w:r w:rsidR="003A6FB3">
        <w:rPr>
          <w:rFonts w:ascii="Arial" w:eastAsia="Times New Roman" w:hAnsi="Arial" w:cs="Arial"/>
          <w:sz w:val="22"/>
        </w:rPr>
        <w:t>dosage compensation, and over</w:t>
      </w:r>
      <w:r w:rsidR="009A2ED6">
        <w:rPr>
          <w:rFonts w:ascii="Arial" w:eastAsia="Times New Roman" w:hAnsi="Arial" w:cs="Arial"/>
          <w:sz w:val="22"/>
        </w:rPr>
        <w:t>-</w:t>
      </w:r>
      <w:r w:rsidR="003A6FB3">
        <w:rPr>
          <w:rFonts w:ascii="Arial" w:eastAsia="Times New Roman" w:hAnsi="Arial" w:cs="Arial"/>
          <w:sz w:val="22"/>
        </w:rPr>
        <w:t>dosage compensation.</w:t>
      </w:r>
      <w:r>
        <w:rPr>
          <w:rFonts w:ascii="Arial" w:eastAsia="Times New Roman" w:hAnsi="Arial" w:cs="Arial"/>
          <w:sz w:val="22"/>
        </w:rPr>
        <w:t xml:space="preserve"> </w:t>
      </w:r>
      <w:commentRangeStart w:id="502"/>
      <w:r w:rsidR="003A6FB3">
        <w:rPr>
          <w:rFonts w:ascii="Arial" w:eastAsia="Times New Roman" w:hAnsi="Arial" w:cs="Arial"/>
          <w:sz w:val="22"/>
        </w:rPr>
        <w:t>Most</w:t>
      </w:r>
      <w:r w:rsidR="00FC6431">
        <w:rPr>
          <w:rFonts w:ascii="Arial" w:eastAsia="Times New Roman" w:hAnsi="Arial" w:cs="Arial"/>
          <w:sz w:val="22"/>
        </w:rPr>
        <w:t xml:space="preserve"> aneuploid samples had predominantly</w:t>
      </w:r>
      <w:r w:rsidR="003A6FB3">
        <w:rPr>
          <w:rFonts w:ascii="Arial" w:eastAsia="Times New Roman" w:hAnsi="Arial" w:cs="Arial"/>
          <w:sz w:val="22"/>
        </w:rPr>
        <w:t xml:space="preserve"> anti-compensated genes. The average percent of genes with anti-compensation on the aneuploid chromosome was 2.7% across all aneuploid chromosomes tested</w:t>
      </w:r>
      <w:commentRangeEnd w:id="502"/>
      <w:r w:rsidR="00391BC9">
        <w:rPr>
          <w:rStyle w:val="CommentReference"/>
        </w:rPr>
        <w:commentReference w:id="502"/>
      </w:r>
      <w:r w:rsidR="003A6FB3">
        <w:rPr>
          <w:rFonts w:ascii="Arial" w:eastAsia="Times New Roman" w:hAnsi="Arial" w:cs="Arial"/>
          <w:sz w:val="22"/>
        </w:rPr>
        <w:t xml:space="preserve">. The average percent of genes with over-compensation was 0.2% and there were no genes on any aneuploid chromosome that showed </w:t>
      </w:r>
      <w:r w:rsidR="001C6C9E">
        <w:rPr>
          <w:rFonts w:ascii="Arial" w:eastAsia="Times New Roman" w:hAnsi="Arial" w:cs="Arial"/>
          <w:sz w:val="22"/>
        </w:rPr>
        <w:t xml:space="preserve">statistically significant </w:t>
      </w:r>
      <w:r w:rsidR="003A6FB3">
        <w:rPr>
          <w:rFonts w:ascii="Arial" w:eastAsia="Times New Roman" w:hAnsi="Arial" w:cs="Arial"/>
          <w:sz w:val="22"/>
        </w:rPr>
        <w:t xml:space="preserve">partial or full dosage compensation. </w:t>
      </w:r>
    </w:p>
    <w:p w14:paraId="1CD7C751" w14:textId="77777777" w:rsidR="00381778" w:rsidRPr="00496D59" w:rsidRDefault="00381778" w:rsidP="00F24214">
      <w:pPr>
        <w:spacing w:line="360" w:lineRule="auto"/>
        <w:ind w:firstLine="720"/>
        <w:rPr>
          <w:rFonts w:ascii="Arial" w:eastAsia="Times New Roman" w:hAnsi="Arial" w:cs="Arial"/>
          <w:sz w:val="22"/>
          <w:szCs w:val="22"/>
        </w:rPr>
      </w:pPr>
      <w:commentRangeStart w:id="503"/>
      <w:r w:rsidRPr="00496D59">
        <w:rPr>
          <w:rFonts w:ascii="Arial" w:eastAsia="Times New Roman" w:hAnsi="Arial" w:cs="Arial"/>
          <w:sz w:val="22"/>
          <w:szCs w:val="22"/>
        </w:rPr>
        <w:t xml:space="preserve">To determine if there were any statistically significant dosage-compensated genes, we performed a test to parse out the </w:t>
      </w:r>
      <w:commentRangeEnd w:id="503"/>
      <w:r>
        <w:rPr>
          <w:rStyle w:val="CommentReference"/>
        </w:rPr>
        <w:commentReference w:id="503"/>
      </w:r>
      <w:r w:rsidRPr="00496D59">
        <w:rPr>
          <w:rFonts w:ascii="Arial" w:eastAsia="Times New Roman" w:hAnsi="Arial" w:cs="Arial"/>
          <w:sz w:val="22"/>
          <w:szCs w:val="22"/>
        </w:rPr>
        <w:t>specific types of gene expression we were looking for</w:t>
      </w:r>
      <w:r>
        <w:rPr>
          <w:rFonts w:ascii="Arial" w:eastAsia="Times New Roman" w:hAnsi="Arial" w:cs="Arial"/>
          <w:sz w:val="22"/>
          <w:szCs w:val="22"/>
        </w:rPr>
        <w:t xml:space="preserve">, using the same metrics as Malone et al 2012 </w:t>
      </w:r>
      <w:r>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fldChar w:fldCharType="separate"/>
      </w:r>
      <w:r>
        <w:rPr>
          <w:rFonts w:ascii="Arial" w:eastAsia="Times New Roman" w:hAnsi="Arial" w:cs="Arial"/>
          <w:noProof/>
          <w:sz w:val="22"/>
          <w:szCs w:val="22"/>
        </w:rPr>
        <w:t>(</w:t>
      </w:r>
      <w:r w:rsidRPr="00C47597">
        <w:rPr>
          <w:rFonts w:ascii="Arial" w:eastAsia="Times New Roman" w:hAnsi="Arial" w:cs="Arial"/>
          <w:smallCaps/>
          <w:noProof/>
          <w:sz w:val="22"/>
          <w:szCs w:val="22"/>
        </w:rPr>
        <w:t>Malone</w:t>
      </w:r>
      <w:r w:rsidRPr="00C47597">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w:t>
      </w:r>
      <w:r>
        <w:rPr>
          <w:rFonts w:ascii="Arial" w:eastAsia="Times New Roman" w:hAnsi="Arial" w:cs="Arial"/>
          <w:sz w:val="22"/>
          <w:szCs w:val="22"/>
        </w:rPr>
        <w:fldChar w:fldCharType="end"/>
      </w:r>
      <w:r>
        <w:rPr>
          <w:rFonts w:ascii="Arial" w:eastAsia="Times New Roman" w:hAnsi="Arial" w:cs="Arial"/>
          <w:sz w:val="22"/>
          <w:szCs w:val="22"/>
        </w:rPr>
        <w:t>.</w:t>
      </w:r>
      <w:r w:rsidRPr="00496D59">
        <w:rPr>
          <w:rFonts w:ascii="Arial" w:eastAsia="Times New Roman" w:hAnsi="Arial" w:cs="Arial"/>
          <w:sz w:val="22"/>
          <w:szCs w:val="22"/>
        </w:rPr>
        <w:t xml:space="preserve"> In the first test, we tested the hypothesis that the expression of the gene was equal to the expected dose for the DNA copy number of that gene. For example, 1x genes would have an expected expression level of -1 log2fold change when compared to the ancestor. 2x genes would have log2fold change</w:t>
      </w:r>
      <w:r>
        <w:rPr>
          <w:rFonts w:ascii="Arial" w:eastAsia="Times New Roman" w:hAnsi="Arial" w:cs="Arial"/>
          <w:sz w:val="22"/>
          <w:szCs w:val="22"/>
        </w:rPr>
        <w:t xml:space="preserve"> equal to 0</w:t>
      </w:r>
      <w:r w:rsidRPr="00496D59">
        <w:rPr>
          <w:rFonts w:ascii="Arial" w:eastAsia="Times New Roman" w:hAnsi="Arial" w:cs="Arial"/>
          <w:sz w:val="22"/>
          <w:szCs w:val="22"/>
        </w:rPr>
        <w:t>, 3x genes would have log2fold change</w:t>
      </w:r>
      <w:r>
        <w:rPr>
          <w:rFonts w:ascii="Arial" w:eastAsia="Times New Roman" w:hAnsi="Arial" w:cs="Arial"/>
          <w:sz w:val="22"/>
          <w:szCs w:val="22"/>
        </w:rPr>
        <w:t xml:space="preserve"> equal to </w:t>
      </w:r>
      <w:r w:rsidRPr="00496D59">
        <w:rPr>
          <w:rFonts w:ascii="Arial" w:eastAsia="Times New Roman" w:hAnsi="Arial" w:cs="Arial"/>
          <w:sz w:val="22"/>
          <w:szCs w:val="22"/>
        </w:rPr>
        <w:t>0.585, and 4x genes would have log2fold change</w:t>
      </w:r>
      <w:r>
        <w:rPr>
          <w:rFonts w:ascii="Arial" w:eastAsia="Times New Roman" w:hAnsi="Arial" w:cs="Arial"/>
          <w:sz w:val="22"/>
          <w:szCs w:val="22"/>
        </w:rPr>
        <w:t xml:space="preserve"> equal to </w:t>
      </w:r>
      <w:r w:rsidRPr="00496D59">
        <w:rPr>
          <w:rFonts w:ascii="Arial" w:eastAsia="Times New Roman" w:hAnsi="Arial" w:cs="Arial"/>
          <w:sz w:val="22"/>
          <w:szCs w:val="22"/>
        </w:rPr>
        <w:t>1 when compared to the ancestral gene expression level. If the gene was found to be statistically insignificant (FDR p</w:t>
      </w:r>
      <w:r>
        <w:rPr>
          <w:rFonts w:ascii="Arial" w:eastAsia="Times New Roman" w:hAnsi="Arial" w:cs="Arial"/>
          <w:sz w:val="22"/>
          <w:szCs w:val="22"/>
        </w:rPr>
        <w:t>-</w:t>
      </w:r>
      <w:r w:rsidRPr="00496D59">
        <w:rPr>
          <w:rFonts w:ascii="Arial" w:eastAsia="Times New Roman" w:hAnsi="Arial" w:cs="Arial"/>
          <w:sz w:val="22"/>
          <w:szCs w:val="22"/>
        </w:rPr>
        <w:t xml:space="preserve">value &gt; 0.1), then there was no dosage compensation </w:t>
      </w:r>
      <w:r w:rsidRPr="00496D59">
        <w:rPr>
          <w:rFonts w:ascii="Arial" w:eastAsia="Times New Roman" w:hAnsi="Arial" w:cs="Arial"/>
          <w:sz w:val="22"/>
          <w:szCs w:val="22"/>
        </w:rPr>
        <w:lastRenderedPageBreak/>
        <w:t>detected for this gene. If, however, the gene was found to be statistically significantly different than the expected dose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&lt;0.1), further tests were needed. </w:t>
      </w:r>
    </w:p>
    <w:p w14:paraId="1D061DC8" w14:textId="77777777" w:rsidR="00381778" w:rsidRPr="00496D59" w:rsidRDefault="00381778" w:rsidP="00381778">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In the second test, we determined if the expression of the gene was equal to the expected dose of disomic </w:t>
      </w:r>
      <w:r>
        <w:rPr>
          <w:rFonts w:ascii="Arial" w:eastAsia="Times New Roman" w:hAnsi="Arial" w:cs="Arial"/>
          <w:sz w:val="22"/>
          <w:szCs w:val="22"/>
        </w:rPr>
        <w:t>(</w:t>
      </w:r>
      <w:r w:rsidRPr="00496D59">
        <w:rPr>
          <w:rFonts w:ascii="Arial" w:eastAsia="Times New Roman" w:hAnsi="Arial" w:cs="Arial"/>
          <w:sz w:val="22"/>
          <w:szCs w:val="22"/>
        </w:rPr>
        <w:t>euploid</w:t>
      </w:r>
      <w:r>
        <w:rPr>
          <w:rFonts w:ascii="Arial" w:eastAsia="Times New Roman" w:hAnsi="Arial" w:cs="Arial"/>
          <w:sz w:val="22"/>
          <w:szCs w:val="22"/>
        </w:rPr>
        <w:t>)</w:t>
      </w:r>
      <w:r w:rsidRPr="00496D59">
        <w:rPr>
          <w:rFonts w:ascii="Arial" w:eastAsia="Times New Roman" w:hAnsi="Arial" w:cs="Arial"/>
          <w:sz w:val="22"/>
          <w:szCs w:val="22"/>
        </w:rPr>
        <w:t xml:space="preserve"> genes, a log2fold change of 0. If the gene was found to be statistically significantly different than the expected dose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 &lt;0.1), it was considered partially, over-, or anti-compensated, and further investigation was required. If the gene was found to be statistically insignificant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 &gt; 0.1), the gene was considered to be fully dosage compensated. </w:t>
      </w:r>
    </w:p>
    <w:p w14:paraId="58536ED3" w14:textId="34B2AF36" w:rsidR="00381778" w:rsidRDefault="00381778" w:rsidP="00F24214">
      <w:pPr>
        <w:spacing w:line="360" w:lineRule="auto"/>
        <w:rPr>
          <w:rFonts w:ascii="Arial" w:eastAsia="Times New Roman" w:hAnsi="Arial" w:cs="Arial"/>
          <w:sz w:val="22"/>
        </w:rPr>
      </w:pPr>
      <w:r w:rsidRPr="00496D59">
        <w:rPr>
          <w:rFonts w:ascii="Arial" w:eastAsia="Times New Roman" w:hAnsi="Arial" w:cs="Arial"/>
          <w:sz w:val="22"/>
          <w:szCs w:val="22"/>
        </w:rPr>
        <w:tab/>
        <w:t xml:space="preserve">To further break down the type of compensation, a gene was considered to be partially dosage compensated if the </w:t>
      </w:r>
      <w:r w:rsidRPr="00496D59">
        <w:rPr>
          <w:rFonts w:ascii="Arial" w:hAnsi="Arial" w:cs="Arial"/>
          <w:sz w:val="22"/>
          <w:szCs w:val="22"/>
        </w:rPr>
        <w:t xml:space="preserve">test against expected gene expression came back significant, but test against expected dose of disomic genes </w:t>
      </w:r>
      <w:r>
        <w:rPr>
          <w:rFonts w:ascii="Arial" w:hAnsi="Arial" w:cs="Arial"/>
          <w:sz w:val="22"/>
          <w:szCs w:val="22"/>
        </w:rPr>
        <w:t xml:space="preserve">also </w:t>
      </w:r>
      <w:r w:rsidRPr="00496D59">
        <w:rPr>
          <w:rFonts w:ascii="Arial" w:hAnsi="Arial" w:cs="Arial"/>
          <w:sz w:val="22"/>
          <w:szCs w:val="22"/>
        </w:rPr>
        <w:t xml:space="preserve">came back significant. A gene was considered over-compensated if the test against expected gene expression came back significant, but test against expected dose of disomic genes came back significant AND the gene expression was less than (or greater than for monosomic genes) expected for disomic genes. If the test against expected gene expression came back significant, but test against expected dose of disomic genes came back significant AND the gene expression was skewed in the opposite direction of dose expected of disomic genes, the gene was classified as anti-compensated. </w:t>
      </w:r>
    </w:p>
    <w:p w14:paraId="6E7ECF98" w14:textId="77777777" w:rsidR="003A6FB3" w:rsidRPr="00EA731B" w:rsidRDefault="003A6FB3" w:rsidP="00F24214">
      <w:pPr>
        <w:spacing w:line="360" w:lineRule="auto"/>
        <w:rPr>
          <w:rFonts w:ascii="Arial" w:eastAsia="Times New Roman" w:hAnsi="Arial" w:cs="Arial"/>
          <w:sz w:val="22"/>
        </w:rPr>
      </w:pPr>
    </w:p>
    <w:p w14:paraId="72D5ABF8" w14:textId="0D7FBFCE" w:rsidR="00883A21" w:rsidRDefault="00EA731B" w:rsidP="00F24214">
      <w:pPr>
        <w:spacing w:line="360" w:lineRule="auto"/>
        <w:rPr>
          <w:rFonts w:ascii="Arial" w:eastAsia="Times New Roman" w:hAnsi="Arial" w:cs="Arial"/>
          <w:i/>
          <w:sz w:val="22"/>
        </w:rPr>
      </w:pPr>
      <w:commentRangeStart w:id="504"/>
      <w:commentRangeStart w:id="505"/>
      <w:r>
        <w:rPr>
          <w:rFonts w:ascii="Arial" w:eastAsia="Times New Roman" w:hAnsi="Arial" w:cs="Arial"/>
          <w:i/>
          <w:sz w:val="22"/>
        </w:rPr>
        <w:t>Samples with the Same Aneuploidy Have</w:t>
      </w:r>
      <w:r w:rsidR="00187B17">
        <w:rPr>
          <w:rFonts w:ascii="Arial" w:eastAsia="Times New Roman" w:hAnsi="Arial" w:cs="Arial"/>
          <w:i/>
          <w:sz w:val="22"/>
        </w:rPr>
        <w:t xml:space="preserve"> Similar </w:t>
      </w:r>
      <w:r>
        <w:rPr>
          <w:rFonts w:ascii="Arial" w:eastAsia="Times New Roman" w:hAnsi="Arial" w:cs="Arial"/>
          <w:i/>
          <w:sz w:val="22"/>
        </w:rPr>
        <w:t>Gene Expression Patterns</w:t>
      </w:r>
      <w:commentRangeEnd w:id="504"/>
      <w:r w:rsidR="005D4B4C">
        <w:rPr>
          <w:rStyle w:val="CommentReference"/>
        </w:rPr>
        <w:commentReference w:id="504"/>
      </w:r>
      <w:commentRangeEnd w:id="505"/>
      <w:r w:rsidR="00391BC9">
        <w:rPr>
          <w:rStyle w:val="CommentReference"/>
        </w:rPr>
        <w:commentReference w:id="505"/>
      </w:r>
    </w:p>
    <w:p w14:paraId="07466E5E" w14:textId="24E2780D" w:rsidR="00DA2406" w:rsidRDefault="00122926"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t>S</w:t>
      </w:r>
      <w:r w:rsidR="00DA2406">
        <w:rPr>
          <w:rFonts w:ascii="Arial" w:eastAsia="Times New Roman" w:hAnsi="Arial" w:cs="Arial"/>
          <w:color w:val="000000"/>
          <w:sz w:val="22"/>
        </w:rPr>
        <w:t xml:space="preserve">amples with different aneuploid chromosomes </w:t>
      </w:r>
      <w:r>
        <w:rPr>
          <w:rFonts w:ascii="Arial" w:eastAsia="Times New Roman" w:hAnsi="Arial" w:cs="Arial"/>
          <w:color w:val="000000"/>
          <w:sz w:val="22"/>
        </w:rPr>
        <w:t>shared differentially expressed trans (located on a chromosome other than the aneuploid chromosome) genes</w:t>
      </w:r>
      <w:r w:rsidR="00DA2406">
        <w:rPr>
          <w:rFonts w:ascii="Arial" w:eastAsia="Times New Roman" w:hAnsi="Arial" w:cs="Arial"/>
          <w:color w:val="000000"/>
          <w:sz w:val="22"/>
        </w:rPr>
        <w:t xml:space="preserve"> (figure 9). Further, euploid samples had a set of commonly differentially expressed genes, and these were indicated to be involved in mitochondrial processes, according to gene ontology analysis (figure 10). </w:t>
      </w:r>
      <w:r>
        <w:rPr>
          <w:rFonts w:ascii="Arial" w:eastAsia="Times New Roman" w:hAnsi="Arial" w:cs="Arial"/>
          <w:color w:val="000000"/>
          <w:sz w:val="22"/>
        </w:rPr>
        <w:t xml:space="preserve">This result suggests an </w:t>
      </w:r>
      <w:r w:rsidR="00E500BC">
        <w:rPr>
          <w:rFonts w:ascii="Arial" w:eastAsia="Times New Roman" w:hAnsi="Arial" w:cs="Arial"/>
          <w:color w:val="000000"/>
          <w:sz w:val="22"/>
        </w:rPr>
        <w:t>ef</w:t>
      </w:r>
      <w:r>
        <w:rPr>
          <w:rFonts w:ascii="Arial" w:eastAsia="Times New Roman" w:hAnsi="Arial" w:cs="Arial"/>
          <w:color w:val="000000"/>
          <w:sz w:val="22"/>
        </w:rPr>
        <w:t xml:space="preserve">fect of mutation accumulation on gene expression. </w:t>
      </w:r>
    </w:p>
    <w:p w14:paraId="2E3A4650" w14:textId="200ABE09" w:rsidR="00722BD3" w:rsidRDefault="00122926"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t>Hybrid s</w:t>
      </w:r>
      <w:r w:rsidR="00722BD3" w:rsidRPr="00722BD3">
        <w:rPr>
          <w:rFonts w:ascii="Arial" w:eastAsia="Times New Roman" w:hAnsi="Arial" w:cs="Arial"/>
          <w:color w:val="000000"/>
          <w:sz w:val="22"/>
        </w:rPr>
        <w:t xml:space="preserve">ample 11 is monosomic for chromosome I and is the only sample that had any over-compensated genes. However, we cannot compare this sample to the </w:t>
      </w:r>
      <w:r w:rsidR="00722BD3" w:rsidRPr="00466E8F">
        <w:rPr>
          <w:rFonts w:ascii="Arial" w:eastAsia="Times New Roman" w:hAnsi="Arial" w:cs="Arial"/>
          <w:color w:val="000000"/>
          <w:sz w:val="22"/>
        </w:rPr>
        <w:t>other 3 samples</w:t>
      </w:r>
      <w:r w:rsidR="00466E8F">
        <w:rPr>
          <w:rFonts w:ascii="Arial" w:eastAsia="Times New Roman" w:hAnsi="Arial" w:cs="Arial"/>
          <w:color w:val="000000"/>
          <w:sz w:val="22"/>
        </w:rPr>
        <w:t xml:space="preserve"> that have an aneuploid chromosome 1</w:t>
      </w:r>
      <w:r w:rsidR="00722BD3" w:rsidRPr="00722BD3">
        <w:rPr>
          <w:rFonts w:ascii="Arial" w:eastAsia="Times New Roman" w:hAnsi="Arial" w:cs="Arial"/>
          <w:color w:val="000000"/>
          <w:sz w:val="22"/>
        </w:rPr>
        <w:t xml:space="preserve"> since they are trisomic. None of the </w:t>
      </w:r>
      <w:proofErr w:type="spellStart"/>
      <w:r w:rsidR="00466E8F">
        <w:rPr>
          <w:rFonts w:ascii="Arial" w:eastAsia="Times New Roman" w:hAnsi="Arial" w:cs="Arial"/>
          <w:color w:val="000000"/>
          <w:sz w:val="22"/>
        </w:rPr>
        <w:t>trisomics</w:t>
      </w:r>
      <w:proofErr w:type="spellEnd"/>
      <w:r w:rsidR="00722BD3" w:rsidRPr="00722BD3">
        <w:rPr>
          <w:rFonts w:ascii="Arial" w:eastAsia="Times New Roman" w:hAnsi="Arial" w:cs="Arial"/>
          <w:color w:val="000000"/>
          <w:sz w:val="22"/>
        </w:rPr>
        <w:t xml:space="preserve"> had any partially, full, anti-, or over-compensated genes. </w:t>
      </w:r>
    </w:p>
    <w:p w14:paraId="2B1D63DF" w14:textId="28DEC926" w:rsidR="00722BD3" w:rsidRDefault="00722BD3" w:rsidP="00F24214">
      <w:pPr>
        <w:spacing w:line="360" w:lineRule="auto"/>
        <w:ind w:firstLine="720"/>
        <w:rPr>
          <w:rFonts w:ascii="Arial" w:eastAsia="Times New Roman" w:hAnsi="Arial" w:cs="Arial"/>
          <w:color w:val="000000"/>
          <w:sz w:val="22"/>
        </w:rPr>
      </w:pPr>
      <w:r w:rsidRPr="00722BD3">
        <w:rPr>
          <w:rFonts w:ascii="Arial" w:eastAsia="Times New Roman" w:hAnsi="Arial" w:cs="Arial"/>
          <w:color w:val="000000"/>
          <w:sz w:val="22"/>
        </w:rPr>
        <w:t xml:space="preserve">Only </w:t>
      </w:r>
      <w:r w:rsidR="00122926">
        <w:rPr>
          <w:rFonts w:ascii="Arial" w:eastAsia="Times New Roman" w:hAnsi="Arial" w:cs="Arial"/>
          <w:color w:val="000000"/>
          <w:sz w:val="22"/>
        </w:rPr>
        <w:t xml:space="preserve">hybrid </w:t>
      </w:r>
      <w:r w:rsidRPr="00466E8F">
        <w:rPr>
          <w:rFonts w:ascii="Arial" w:eastAsia="Times New Roman" w:hAnsi="Arial" w:cs="Arial"/>
          <w:color w:val="000000"/>
          <w:sz w:val="22"/>
        </w:rPr>
        <w:t xml:space="preserve">sample 4 and </w:t>
      </w:r>
      <w:r w:rsidR="00122926">
        <w:rPr>
          <w:rFonts w:ascii="Arial" w:eastAsia="Times New Roman" w:hAnsi="Arial" w:cs="Arial"/>
          <w:color w:val="000000"/>
          <w:sz w:val="22"/>
        </w:rPr>
        <w:t>lab s</w:t>
      </w:r>
      <w:r w:rsidRPr="00466E8F">
        <w:rPr>
          <w:rFonts w:ascii="Arial" w:eastAsia="Times New Roman" w:hAnsi="Arial" w:cs="Arial"/>
          <w:color w:val="000000"/>
          <w:sz w:val="22"/>
        </w:rPr>
        <w:t xml:space="preserve">ample 123 </w:t>
      </w:r>
      <w:r w:rsidR="00466E8F" w:rsidRPr="00466E8F">
        <w:rPr>
          <w:rFonts w:ascii="Arial" w:eastAsia="Times New Roman" w:hAnsi="Arial" w:cs="Arial"/>
          <w:color w:val="000000"/>
          <w:sz w:val="22"/>
        </w:rPr>
        <w:t>(</w:t>
      </w:r>
      <w:r w:rsidR="00466E8F">
        <w:rPr>
          <w:rFonts w:ascii="Arial" w:eastAsia="Times New Roman" w:hAnsi="Arial" w:cs="Arial"/>
          <w:color w:val="000000"/>
          <w:sz w:val="22"/>
        </w:rPr>
        <w:t xml:space="preserve">both trisomic for chromosome V) </w:t>
      </w:r>
      <w:r w:rsidRPr="00722BD3">
        <w:rPr>
          <w:rFonts w:ascii="Arial" w:eastAsia="Times New Roman" w:hAnsi="Arial" w:cs="Arial"/>
          <w:color w:val="000000"/>
          <w:sz w:val="22"/>
        </w:rPr>
        <w:t xml:space="preserve">had any </w:t>
      </w:r>
      <w:r w:rsidR="004E34AD">
        <w:rPr>
          <w:rFonts w:ascii="Arial" w:eastAsia="Times New Roman" w:hAnsi="Arial" w:cs="Arial"/>
          <w:color w:val="000000"/>
          <w:sz w:val="22"/>
        </w:rPr>
        <w:t>partially</w:t>
      </w:r>
      <w:r w:rsidRPr="00722BD3">
        <w:rPr>
          <w:rFonts w:ascii="Arial" w:eastAsia="Times New Roman" w:hAnsi="Arial" w:cs="Arial"/>
          <w:color w:val="000000"/>
          <w:sz w:val="22"/>
        </w:rPr>
        <w:t xml:space="preserve"> DC genes, and they only shared one. Interestingly, this gene was overcompensated in line 4 and anti-compensated in line 123, suggesting different effects</w:t>
      </w:r>
      <w:r w:rsidR="00122926">
        <w:rPr>
          <w:rFonts w:ascii="Arial" w:eastAsia="Times New Roman" w:hAnsi="Arial" w:cs="Arial"/>
          <w:color w:val="000000"/>
          <w:sz w:val="22"/>
        </w:rPr>
        <w:t xml:space="preserve"> depending on genotype</w:t>
      </w:r>
      <w:r w:rsidRPr="00722BD3">
        <w:rPr>
          <w:rFonts w:ascii="Arial" w:eastAsia="Times New Roman" w:hAnsi="Arial" w:cs="Arial"/>
          <w:color w:val="000000"/>
          <w:sz w:val="22"/>
        </w:rPr>
        <w:t xml:space="preserve">. </w:t>
      </w:r>
    </w:p>
    <w:p w14:paraId="54FA3110" w14:textId="028B2D6D" w:rsidR="00883A21" w:rsidRPr="00883A21" w:rsidRDefault="00B36DC4"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t>Hybrid s</w:t>
      </w:r>
      <w:r w:rsidR="00883A21" w:rsidRPr="00883A21">
        <w:rPr>
          <w:rFonts w:ascii="Arial" w:eastAsia="Times New Roman" w:hAnsi="Arial" w:cs="Arial"/>
          <w:color w:val="000000"/>
          <w:sz w:val="22"/>
        </w:rPr>
        <w:t>amples 59 and 61 are both trisomic for chromosome VII</w:t>
      </w:r>
      <w:r w:rsidR="0039620C">
        <w:rPr>
          <w:rFonts w:ascii="Arial" w:eastAsia="Times New Roman" w:hAnsi="Arial" w:cs="Arial"/>
          <w:color w:val="000000"/>
          <w:sz w:val="22"/>
        </w:rPr>
        <w:t xml:space="preserve"> </w:t>
      </w:r>
      <w:r w:rsidR="00883A21" w:rsidRPr="00883A21">
        <w:rPr>
          <w:rFonts w:ascii="Arial" w:eastAsia="Times New Roman" w:hAnsi="Arial" w:cs="Arial"/>
          <w:color w:val="000000"/>
          <w:sz w:val="22"/>
        </w:rPr>
        <w:t xml:space="preserve">and share 12 potentially </w:t>
      </w:r>
      <w:r>
        <w:rPr>
          <w:rFonts w:ascii="Arial" w:eastAsia="Times New Roman" w:hAnsi="Arial" w:cs="Arial"/>
          <w:color w:val="000000"/>
          <w:sz w:val="22"/>
        </w:rPr>
        <w:t>compensated</w:t>
      </w:r>
      <w:r w:rsidR="00883A21" w:rsidRPr="00883A21">
        <w:rPr>
          <w:rFonts w:ascii="Arial" w:eastAsia="Times New Roman" w:hAnsi="Arial" w:cs="Arial"/>
          <w:color w:val="000000"/>
          <w:sz w:val="22"/>
        </w:rPr>
        <w:t xml:space="preserve"> genes. 2 of these genes are over-compensated, while the remaining 10 are anti-</w:t>
      </w:r>
      <w:r w:rsidR="00883A21" w:rsidRPr="00883A21">
        <w:rPr>
          <w:rFonts w:ascii="Arial" w:eastAsia="Times New Roman" w:hAnsi="Arial" w:cs="Arial"/>
          <w:color w:val="000000"/>
          <w:sz w:val="22"/>
        </w:rPr>
        <w:lastRenderedPageBreak/>
        <w:t xml:space="preserve">compensated. Sample 59 had two genes that were potentially DC that were not shared with sample 61, and sample 61 similarly had 8 genes not shared, suggesting that the individual sample had an impact on what </w:t>
      </w:r>
      <w:r w:rsidR="00FC6431">
        <w:rPr>
          <w:rFonts w:ascii="Arial" w:eastAsia="Times New Roman" w:hAnsi="Arial" w:cs="Arial"/>
          <w:color w:val="000000"/>
          <w:sz w:val="22"/>
        </w:rPr>
        <w:t>genes received compensation.</w:t>
      </w:r>
    </w:p>
    <w:p w14:paraId="5DA1C141" w14:textId="069E3C2C" w:rsidR="004C29E8" w:rsidRDefault="00B36DC4"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szCs w:val="22"/>
        </w:rPr>
        <w:t>Lab s</w:t>
      </w:r>
      <w:r w:rsidR="00883A21" w:rsidRPr="00883A21">
        <w:rPr>
          <w:rFonts w:ascii="Arial" w:eastAsia="Times New Roman" w:hAnsi="Arial" w:cs="Arial"/>
          <w:color w:val="000000"/>
          <w:sz w:val="22"/>
          <w:szCs w:val="22"/>
        </w:rPr>
        <w:t>amples 152 and 108</w:t>
      </w:r>
      <w:r w:rsidR="00D25776">
        <w:rPr>
          <w:rFonts w:ascii="Arial" w:eastAsia="Times New Roman" w:hAnsi="Arial" w:cs="Arial"/>
          <w:color w:val="000000"/>
          <w:sz w:val="22"/>
          <w:szCs w:val="22"/>
        </w:rPr>
        <w:t xml:space="preserve"> </w:t>
      </w:r>
      <w:r w:rsidR="004C29E8">
        <w:rPr>
          <w:rFonts w:ascii="Arial" w:eastAsia="Times New Roman" w:hAnsi="Arial" w:cs="Arial"/>
          <w:color w:val="000000"/>
          <w:sz w:val="22"/>
          <w:szCs w:val="22"/>
        </w:rPr>
        <w:t xml:space="preserve">share a trisomy for chromosome 8. They </w:t>
      </w:r>
      <w:r w:rsidR="00883A21" w:rsidRPr="00883A21">
        <w:rPr>
          <w:rFonts w:ascii="Arial" w:eastAsia="Times New Roman" w:hAnsi="Arial" w:cs="Arial"/>
          <w:color w:val="000000"/>
          <w:sz w:val="22"/>
          <w:szCs w:val="22"/>
        </w:rPr>
        <w:t>only share one pot</w:t>
      </w:r>
      <w:r w:rsidR="0085450B">
        <w:rPr>
          <w:rFonts w:ascii="Arial" w:eastAsia="Times New Roman" w:hAnsi="Arial" w:cs="Arial"/>
          <w:color w:val="000000"/>
          <w:sz w:val="22"/>
          <w:szCs w:val="22"/>
        </w:rPr>
        <w:t>en</w:t>
      </w:r>
      <w:r w:rsidR="00883A21" w:rsidRPr="00883A21">
        <w:rPr>
          <w:rFonts w:ascii="Arial" w:eastAsia="Times New Roman" w:hAnsi="Arial" w:cs="Arial"/>
          <w:color w:val="000000"/>
          <w:sz w:val="22"/>
          <w:szCs w:val="22"/>
        </w:rPr>
        <w:t xml:space="preserve">tially </w:t>
      </w:r>
      <w:r>
        <w:rPr>
          <w:rFonts w:ascii="Arial" w:eastAsia="Times New Roman" w:hAnsi="Arial" w:cs="Arial"/>
          <w:color w:val="000000"/>
          <w:sz w:val="22"/>
          <w:szCs w:val="22"/>
        </w:rPr>
        <w:t xml:space="preserve">compensated </w:t>
      </w:r>
      <w:r w:rsidR="00883A21" w:rsidRPr="00883A21">
        <w:rPr>
          <w:rFonts w:ascii="Arial" w:eastAsia="Times New Roman" w:hAnsi="Arial" w:cs="Arial"/>
          <w:color w:val="000000"/>
          <w:sz w:val="22"/>
          <w:szCs w:val="22"/>
        </w:rPr>
        <w:t>gene, and it is anti-compensated in both samples. Each sample had several other potentially</w:t>
      </w:r>
      <w:r>
        <w:rPr>
          <w:rFonts w:ascii="Arial" w:eastAsia="Times New Roman" w:hAnsi="Arial" w:cs="Arial"/>
          <w:color w:val="000000"/>
          <w:sz w:val="22"/>
          <w:szCs w:val="22"/>
        </w:rPr>
        <w:t xml:space="preserve"> compensated </w:t>
      </w:r>
      <w:r w:rsidR="00883A21" w:rsidRPr="00883A21">
        <w:rPr>
          <w:rFonts w:ascii="Arial" w:eastAsia="Times New Roman" w:hAnsi="Arial" w:cs="Arial"/>
          <w:color w:val="000000"/>
          <w:sz w:val="22"/>
          <w:szCs w:val="22"/>
        </w:rPr>
        <w:t xml:space="preserve">genes, but only one was common between the two which may be due to each line also having another aneuploidy on a different chromosome that could impact the gene expression on this chromosome. </w:t>
      </w:r>
    </w:p>
    <w:p w14:paraId="04D9E80F" w14:textId="168583C2" w:rsidR="004C29E8" w:rsidRPr="00FC6431" w:rsidRDefault="00B36DC4" w:rsidP="00F24214">
      <w:pPr>
        <w:spacing w:line="360" w:lineRule="auto"/>
        <w:ind w:firstLine="720"/>
        <w:rPr>
          <w:rFonts w:ascii="Arial" w:eastAsia="Times New Roman" w:hAnsi="Arial" w:cs="Arial"/>
          <w:color w:val="000000"/>
          <w:sz w:val="21"/>
          <w:szCs w:val="21"/>
        </w:rPr>
      </w:pPr>
      <w:r>
        <w:rPr>
          <w:rFonts w:ascii="Arial" w:eastAsia="Times New Roman" w:hAnsi="Arial" w:cs="Arial"/>
          <w:color w:val="000000"/>
          <w:sz w:val="22"/>
          <w:szCs w:val="22"/>
        </w:rPr>
        <w:t>Lab s</w:t>
      </w:r>
      <w:r w:rsidR="004C29E8" w:rsidRPr="00FC6431">
        <w:rPr>
          <w:rFonts w:ascii="Arial" w:eastAsia="Times New Roman" w:hAnsi="Arial" w:cs="Arial"/>
          <w:color w:val="000000"/>
          <w:sz w:val="22"/>
          <w:szCs w:val="22"/>
        </w:rPr>
        <w:t>ample</w:t>
      </w:r>
      <w:r>
        <w:rPr>
          <w:rFonts w:ascii="Arial" w:eastAsia="Times New Roman" w:hAnsi="Arial" w:cs="Arial"/>
          <w:color w:val="000000"/>
          <w:sz w:val="22"/>
          <w:szCs w:val="22"/>
        </w:rPr>
        <w:t>s</w:t>
      </w:r>
      <w:r w:rsidR="004C29E8" w:rsidRPr="00FC6431">
        <w:rPr>
          <w:rFonts w:ascii="Arial" w:eastAsia="Times New Roman" w:hAnsi="Arial" w:cs="Arial"/>
          <w:color w:val="000000"/>
          <w:sz w:val="22"/>
          <w:szCs w:val="22"/>
        </w:rPr>
        <w:t xml:space="preserve"> 29</w:t>
      </w:r>
      <w:r w:rsidR="00D25776">
        <w:rPr>
          <w:rFonts w:ascii="Arial" w:eastAsia="Times New Roman" w:hAnsi="Arial" w:cs="Arial"/>
          <w:color w:val="000000"/>
          <w:sz w:val="22"/>
          <w:szCs w:val="22"/>
        </w:rPr>
        <w:t xml:space="preserve"> </w:t>
      </w:r>
      <w:r w:rsidR="004C29E8" w:rsidRPr="00FC6431">
        <w:rPr>
          <w:rFonts w:ascii="Arial" w:eastAsia="Times New Roman" w:hAnsi="Arial" w:cs="Arial"/>
          <w:color w:val="000000"/>
          <w:sz w:val="22"/>
          <w:szCs w:val="22"/>
        </w:rPr>
        <w:t>and 88 are the only two samples with an aneuploidy on chromosome IX that share any compensated genes. In both samples, the gene is anti-compensated (gene expression is heavily skewed in the direction of the aneuploidy</w:t>
      </w:r>
      <w:r w:rsidR="00FC6431" w:rsidRPr="00FC6431">
        <w:rPr>
          <w:rFonts w:ascii="Arial" w:eastAsia="Times New Roman" w:hAnsi="Arial" w:cs="Arial"/>
          <w:color w:val="000000"/>
          <w:sz w:val="22"/>
          <w:szCs w:val="22"/>
        </w:rPr>
        <w:t>)</w:t>
      </w:r>
      <w:r w:rsidR="004C29E8" w:rsidRPr="00FC6431">
        <w:rPr>
          <w:rFonts w:ascii="Arial" w:eastAsia="Times New Roman" w:hAnsi="Arial" w:cs="Arial"/>
          <w:color w:val="000000"/>
          <w:sz w:val="22"/>
          <w:szCs w:val="22"/>
        </w:rPr>
        <w:t xml:space="preserve"> - sample 88 has a trisomy and sample 29 has a monosomy.</w:t>
      </w:r>
    </w:p>
    <w:p w14:paraId="0C456E88" w14:textId="679C1CB8" w:rsidR="008B2215" w:rsidRPr="00FC6431" w:rsidRDefault="00B36DC4"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szCs w:val="22"/>
        </w:rPr>
        <w:t>Hybrid s</w:t>
      </w:r>
      <w:r w:rsidR="008B2215" w:rsidRPr="00FC6431">
        <w:rPr>
          <w:rFonts w:ascii="Arial" w:eastAsia="Times New Roman" w:hAnsi="Arial" w:cs="Arial"/>
          <w:color w:val="000000"/>
          <w:sz w:val="22"/>
          <w:szCs w:val="22"/>
        </w:rPr>
        <w:t>ample 76</w:t>
      </w:r>
      <w:r w:rsidR="00D25776">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 xml:space="preserve">and </w:t>
      </w:r>
      <w:r>
        <w:rPr>
          <w:rFonts w:ascii="Arial" w:eastAsia="Times New Roman" w:hAnsi="Arial" w:cs="Arial"/>
          <w:color w:val="000000"/>
          <w:sz w:val="22"/>
          <w:szCs w:val="22"/>
        </w:rPr>
        <w:t xml:space="preserve">lab </w:t>
      </w:r>
      <w:r w:rsidR="008B2215" w:rsidRPr="00FC6431">
        <w:rPr>
          <w:rFonts w:ascii="Arial" w:eastAsia="Times New Roman" w:hAnsi="Arial" w:cs="Arial"/>
          <w:color w:val="000000"/>
          <w:sz w:val="22"/>
          <w:szCs w:val="22"/>
        </w:rPr>
        <w:t>sample 9 are both trisomic for chromosome XIV. They share one anti-compensated gene, but each have their own set of other anti</w:t>
      </w:r>
      <w:r>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and over</w:t>
      </w:r>
      <w:r>
        <w:rPr>
          <w:rFonts w:ascii="Arial" w:eastAsia="Times New Roman" w:hAnsi="Arial" w:cs="Arial"/>
          <w:color w:val="000000"/>
          <w:sz w:val="22"/>
          <w:szCs w:val="22"/>
        </w:rPr>
        <w:t>-</w:t>
      </w:r>
      <w:r w:rsidR="008B2215" w:rsidRPr="00FC6431">
        <w:rPr>
          <w:rFonts w:ascii="Arial" w:eastAsia="Times New Roman" w:hAnsi="Arial" w:cs="Arial"/>
          <w:color w:val="000000"/>
          <w:sz w:val="22"/>
          <w:szCs w:val="22"/>
        </w:rPr>
        <w:t xml:space="preserve">compensated genes that are not shared. This </w:t>
      </w:r>
      <w:r>
        <w:rPr>
          <w:rFonts w:ascii="Arial" w:eastAsia="Times New Roman" w:hAnsi="Arial" w:cs="Arial"/>
          <w:color w:val="000000"/>
          <w:sz w:val="22"/>
          <w:szCs w:val="22"/>
        </w:rPr>
        <w:t xml:space="preserve">further </w:t>
      </w:r>
      <w:r w:rsidR="008B2215" w:rsidRPr="00FC6431">
        <w:rPr>
          <w:rFonts w:ascii="Arial" w:eastAsia="Times New Roman" w:hAnsi="Arial" w:cs="Arial"/>
          <w:color w:val="000000"/>
          <w:sz w:val="22"/>
          <w:szCs w:val="22"/>
        </w:rPr>
        <w:t xml:space="preserve">suggests an influence of genetic background on gene expression in aneuploids. </w:t>
      </w:r>
    </w:p>
    <w:p w14:paraId="38E6AA03" w14:textId="373A5556" w:rsidR="0085450B" w:rsidRPr="00FC6431" w:rsidRDefault="00B36DC4"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szCs w:val="22"/>
        </w:rPr>
        <w:t>Lab s</w:t>
      </w:r>
      <w:r w:rsidR="00DC40D2" w:rsidRPr="00FC6431">
        <w:rPr>
          <w:rFonts w:ascii="Arial" w:eastAsia="Times New Roman" w:hAnsi="Arial" w:cs="Arial"/>
          <w:color w:val="000000"/>
          <w:sz w:val="22"/>
          <w:szCs w:val="22"/>
        </w:rPr>
        <w:t>ample</w:t>
      </w:r>
      <w:r>
        <w:rPr>
          <w:rFonts w:ascii="Arial" w:eastAsia="Times New Roman" w:hAnsi="Arial" w:cs="Arial"/>
          <w:color w:val="000000"/>
          <w:sz w:val="22"/>
          <w:szCs w:val="22"/>
        </w:rPr>
        <w:t xml:space="preserve"> </w:t>
      </w:r>
      <w:r w:rsidR="00DC40D2" w:rsidRPr="00FC6431">
        <w:rPr>
          <w:rFonts w:ascii="Arial" w:eastAsia="Times New Roman" w:hAnsi="Arial" w:cs="Arial"/>
          <w:color w:val="000000"/>
          <w:sz w:val="22"/>
          <w:szCs w:val="22"/>
        </w:rPr>
        <w:t xml:space="preserve">112 and </w:t>
      </w:r>
      <w:r>
        <w:rPr>
          <w:rFonts w:ascii="Arial" w:eastAsia="Times New Roman" w:hAnsi="Arial" w:cs="Arial"/>
          <w:color w:val="000000"/>
          <w:sz w:val="22"/>
          <w:szCs w:val="22"/>
        </w:rPr>
        <w:t xml:space="preserve">hybrid sample 8 both </w:t>
      </w:r>
      <w:r w:rsidR="00DC40D2" w:rsidRPr="00FC6431">
        <w:rPr>
          <w:rFonts w:ascii="Arial" w:eastAsia="Times New Roman" w:hAnsi="Arial" w:cs="Arial"/>
          <w:color w:val="000000"/>
          <w:sz w:val="22"/>
          <w:szCs w:val="22"/>
        </w:rPr>
        <w:t>have aneuploidies for chromosome XVI – sample 112 has a trisomy and sample 8 has a tetrasomy. They do not share any potentiall</w:t>
      </w:r>
      <w:r>
        <w:rPr>
          <w:rFonts w:ascii="Arial" w:eastAsia="Times New Roman" w:hAnsi="Arial" w:cs="Arial"/>
          <w:color w:val="000000"/>
          <w:sz w:val="22"/>
          <w:szCs w:val="22"/>
        </w:rPr>
        <w:t xml:space="preserve">y compensated </w:t>
      </w:r>
      <w:r w:rsidR="00DC40D2" w:rsidRPr="00FC6431">
        <w:rPr>
          <w:rFonts w:ascii="Arial" w:eastAsia="Times New Roman" w:hAnsi="Arial" w:cs="Arial"/>
          <w:color w:val="000000"/>
          <w:sz w:val="22"/>
          <w:szCs w:val="22"/>
        </w:rPr>
        <w:t xml:space="preserve">genes, and sample 8 has 67 anti-compensated genes. Sample 112 does not have any anti- or </w:t>
      </w:r>
      <w:proofErr w:type="gramStart"/>
      <w:r w:rsidR="00DC40D2" w:rsidRPr="00FC6431">
        <w:rPr>
          <w:rFonts w:ascii="Arial" w:eastAsia="Times New Roman" w:hAnsi="Arial" w:cs="Arial"/>
          <w:color w:val="000000"/>
          <w:sz w:val="22"/>
          <w:szCs w:val="22"/>
        </w:rPr>
        <w:t>partially-compensated</w:t>
      </w:r>
      <w:proofErr w:type="gramEnd"/>
      <w:r w:rsidR="00DC40D2" w:rsidRPr="00FC6431">
        <w:rPr>
          <w:rFonts w:ascii="Arial" w:eastAsia="Times New Roman" w:hAnsi="Arial" w:cs="Arial"/>
          <w:color w:val="000000"/>
          <w:sz w:val="22"/>
          <w:szCs w:val="22"/>
        </w:rPr>
        <w:t xml:space="preserve"> genes. </w:t>
      </w:r>
    </w:p>
    <w:p w14:paraId="43B1CB08" w14:textId="77777777" w:rsidR="00EA731B" w:rsidRPr="00722BD3" w:rsidRDefault="00EA731B" w:rsidP="00F24214">
      <w:pPr>
        <w:spacing w:line="360" w:lineRule="auto"/>
        <w:rPr>
          <w:rFonts w:ascii="Arial" w:eastAsia="Times New Roman" w:hAnsi="Arial" w:cs="Arial"/>
          <w:sz w:val="22"/>
        </w:rPr>
      </w:pPr>
    </w:p>
    <w:p w14:paraId="077AAD4D" w14:textId="092D31D9" w:rsidR="00883A21" w:rsidRPr="00EA731B" w:rsidRDefault="00EA731B" w:rsidP="00F24214">
      <w:pPr>
        <w:spacing w:line="360" w:lineRule="auto"/>
        <w:rPr>
          <w:rFonts w:ascii="Arial" w:eastAsia="Times New Roman" w:hAnsi="Arial" w:cs="Arial"/>
          <w:i/>
          <w:sz w:val="22"/>
        </w:rPr>
      </w:pPr>
      <w:r w:rsidRPr="00EA731B">
        <w:rPr>
          <w:rFonts w:ascii="Arial" w:eastAsia="Times New Roman" w:hAnsi="Arial" w:cs="Arial"/>
          <w:i/>
          <w:sz w:val="22"/>
        </w:rPr>
        <w:t>Histone Genes</w:t>
      </w:r>
    </w:p>
    <w:p w14:paraId="0E729D8F" w14:textId="41ED474D" w:rsidR="00883A21" w:rsidRDefault="004F7BC0" w:rsidP="00F24214">
      <w:pPr>
        <w:spacing w:line="360" w:lineRule="auto"/>
        <w:rPr>
          <w:rFonts w:ascii="Arial" w:eastAsia="Times New Roman" w:hAnsi="Arial" w:cs="Arial"/>
          <w:noProof/>
          <w:sz w:val="22"/>
        </w:rPr>
      </w:pPr>
      <w:r>
        <w:rPr>
          <w:rFonts w:ascii="Arial" w:eastAsia="Times New Roman" w:hAnsi="Arial" w:cs="Arial"/>
          <w:b/>
          <w:sz w:val="22"/>
        </w:rPr>
        <w:tab/>
      </w:r>
      <w:r w:rsidRPr="003135B3">
        <w:rPr>
          <w:rFonts w:ascii="Arial" w:eastAsia="Times New Roman" w:hAnsi="Arial" w:cs="Arial"/>
          <w:sz w:val="22"/>
        </w:rPr>
        <w:t>Histone genes</w:t>
      </w:r>
      <w:r w:rsidR="00CA6FD4">
        <w:rPr>
          <w:rFonts w:ascii="Arial" w:eastAsia="Times New Roman" w:hAnsi="Arial" w:cs="Arial"/>
          <w:sz w:val="22"/>
        </w:rPr>
        <w:t xml:space="preserve"> H2A and H2B</w:t>
      </w:r>
      <w:r w:rsidRPr="003135B3">
        <w:rPr>
          <w:rFonts w:ascii="Arial" w:eastAsia="Times New Roman" w:hAnsi="Arial" w:cs="Arial"/>
          <w:sz w:val="22"/>
        </w:rPr>
        <w:t xml:space="preserve"> are known to </w:t>
      </w:r>
      <w:r w:rsidR="00B36DC4">
        <w:rPr>
          <w:rFonts w:ascii="Arial" w:eastAsia="Times New Roman" w:hAnsi="Arial" w:cs="Arial"/>
          <w:sz w:val="22"/>
        </w:rPr>
        <w:t>possess a mechanism of dosage compensation</w:t>
      </w:r>
      <w:r w:rsidRPr="003135B3">
        <w:rPr>
          <w:rFonts w:ascii="Arial" w:eastAsia="Times New Roman" w:hAnsi="Arial" w:cs="Arial"/>
          <w:sz w:val="22"/>
        </w:rPr>
        <w:t xml:space="preserve"> in </w:t>
      </w:r>
      <w:r w:rsidRPr="00DC6C84">
        <w:rPr>
          <w:rFonts w:ascii="Arial" w:eastAsia="Times New Roman" w:hAnsi="Arial" w:cs="Arial"/>
          <w:i/>
          <w:sz w:val="22"/>
        </w:rPr>
        <w:t>S. cerevisiae</w:t>
      </w:r>
      <w:r w:rsidRPr="003135B3">
        <w:rPr>
          <w:rFonts w:ascii="Arial" w:eastAsia="Times New Roman" w:hAnsi="Arial" w:cs="Arial"/>
          <w:sz w:val="22"/>
        </w:rPr>
        <w:t xml:space="preserve"> </w:t>
      </w:r>
      <w:r w:rsidR="00CA6FD4">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D543AC">
        <w:rPr>
          <w:rFonts w:ascii="Arial" w:eastAsia="Times New Roman" w:hAnsi="Arial" w:cs="Arial"/>
          <w:sz w:val="22"/>
        </w:rPr>
        <w:instrText xml:space="preserve"> ADDIN EN.CITE </w:instrText>
      </w:r>
      <w:r w:rsidR="00D543AC">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D543AC">
        <w:rPr>
          <w:rFonts w:ascii="Arial" w:eastAsia="Times New Roman" w:hAnsi="Arial" w:cs="Arial"/>
          <w:sz w:val="22"/>
        </w:rPr>
        <w:instrText xml:space="preserve"> ADDIN EN.CITE.DATA </w:instrText>
      </w:r>
      <w:r w:rsidR="00D543AC">
        <w:rPr>
          <w:rFonts w:ascii="Arial" w:eastAsia="Times New Roman" w:hAnsi="Arial" w:cs="Arial"/>
          <w:sz w:val="22"/>
        </w:rPr>
      </w:r>
      <w:r w:rsidR="00D543AC">
        <w:rPr>
          <w:rFonts w:ascii="Arial" w:eastAsia="Times New Roman" w:hAnsi="Arial" w:cs="Arial"/>
          <w:sz w:val="22"/>
        </w:rPr>
        <w:fldChar w:fldCharType="end"/>
      </w:r>
      <w:r w:rsidR="00CA6FD4">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Osley and Hereford</w:t>
      </w:r>
      <w:r w:rsidR="00394CAF">
        <w:rPr>
          <w:rFonts w:ascii="Arial" w:eastAsia="Times New Roman" w:hAnsi="Arial" w:cs="Arial"/>
          <w:noProof/>
          <w:sz w:val="22"/>
        </w:rPr>
        <w:t xml:space="preserve"> 1981; </w:t>
      </w:r>
      <w:r w:rsidR="00394CAF" w:rsidRPr="00394CAF">
        <w:rPr>
          <w:rFonts w:ascii="Arial" w:eastAsia="Times New Roman" w:hAnsi="Arial" w:cs="Arial"/>
          <w:smallCaps/>
          <w:noProof/>
          <w:sz w:val="22"/>
        </w:rPr>
        <w:t>Medici</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2014)</w:t>
      </w:r>
      <w:r w:rsidR="00CA6FD4">
        <w:rPr>
          <w:rFonts w:ascii="Arial" w:eastAsia="Times New Roman" w:hAnsi="Arial" w:cs="Arial"/>
          <w:sz w:val="22"/>
        </w:rPr>
        <w:fldChar w:fldCharType="end"/>
      </w:r>
      <w:r w:rsidRPr="003135B3">
        <w:rPr>
          <w:rFonts w:ascii="Arial" w:eastAsia="Times New Roman" w:hAnsi="Arial" w:cs="Arial"/>
          <w:sz w:val="22"/>
        </w:rPr>
        <w:t>.</w:t>
      </w:r>
      <w:r w:rsidR="00CA6FD4">
        <w:rPr>
          <w:rFonts w:ascii="Arial" w:eastAsia="Times New Roman" w:hAnsi="Arial" w:cs="Arial"/>
          <w:sz w:val="22"/>
        </w:rPr>
        <w:t xml:space="preserve"> Our analyses did not include samples with aneuploidies on these chromosomes (II</w:t>
      </w:r>
      <w:r w:rsidR="00B36DC4">
        <w:rPr>
          <w:rFonts w:ascii="Arial" w:eastAsia="Times New Roman" w:hAnsi="Arial" w:cs="Arial"/>
          <w:sz w:val="22"/>
        </w:rPr>
        <w:t xml:space="preserve"> and </w:t>
      </w:r>
      <w:r w:rsidR="00CA6FD4">
        <w:rPr>
          <w:rFonts w:ascii="Arial" w:eastAsia="Times New Roman" w:hAnsi="Arial" w:cs="Arial"/>
          <w:sz w:val="22"/>
        </w:rPr>
        <w:t>IV), but</w:t>
      </w:r>
      <w:r w:rsidRPr="003135B3">
        <w:rPr>
          <w:rFonts w:ascii="Arial" w:eastAsia="Times New Roman" w:hAnsi="Arial" w:cs="Arial"/>
          <w:sz w:val="22"/>
        </w:rPr>
        <w:t xml:space="preserve"> </w:t>
      </w:r>
      <w:r w:rsidR="00CA6FD4">
        <w:rPr>
          <w:rFonts w:ascii="Arial" w:eastAsia="Times New Roman" w:hAnsi="Arial" w:cs="Arial"/>
          <w:sz w:val="22"/>
        </w:rPr>
        <w:t>a</w:t>
      </w:r>
      <w:r w:rsidR="00DD2777">
        <w:rPr>
          <w:rFonts w:ascii="Arial" w:eastAsia="Times New Roman" w:hAnsi="Arial" w:cs="Arial"/>
          <w:sz w:val="22"/>
        </w:rPr>
        <w:t xml:space="preserve"> couple of samples are </w:t>
      </w:r>
      <w:r>
        <w:rPr>
          <w:rFonts w:ascii="Arial" w:eastAsia="Times New Roman" w:hAnsi="Arial" w:cs="Arial"/>
          <w:sz w:val="22"/>
        </w:rPr>
        <w:t xml:space="preserve">aneuploid for a chromosome containing </w:t>
      </w:r>
      <w:r w:rsidR="00CA6FD4">
        <w:rPr>
          <w:rFonts w:ascii="Arial" w:eastAsia="Times New Roman" w:hAnsi="Arial" w:cs="Arial"/>
          <w:sz w:val="22"/>
        </w:rPr>
        <w:t xml:space="preserve">other </w:t>
      </w:r>
      <w:r>
        <w:rPr>
          <w:rFonts w:ascii="Arial" w:eastAsia="Times New Roman" w:hAnsi="Arial" w:cs="Arial"/>
          <w:sz w:val="22"/>
        </w:rPr>
        <w:t>histone gene</w:t>
      </w:r>
      <w:r w:rsidR="00CA6FD4">
        <w:rPr>
          <w:rFonts w:ascii="Arial" w:eastAsia="Times New Roman" w:hAnsi="Arial" w:cs="Arial"/>
          <w:sz w:val="22"/>
        </w:rPr>
        <w:t>s</w:t>
      </w:r>
      <w:r>
        <w:rPr>
          <w:rFonts w:ascii="Arial" w:eastAsia="Times New Roman" w:hAnsi="Arial" w:cs="Arial"/>
          <w:sz w:val="22"/>
        </w:rPr>
        <w:t xml:space="preserve"> </w:t>
      </w:r>
      <w:r w:rsidR="00B36DC4">
        <w:rPr>
          <w:rFonts w:ascii="Arial" w:eastAsia="Times New Roman" w:hAnsi="Arial" w:cs="Arial"/>
          <w:sz w:val="22"/>
        </w:rPr>
        <w:t>(</w:t>
      </w:r>
      <w:r>
        <w:rPr>
          <w:rFonts w:ascii="Arial" w:eastAsia="Times New Roman" w:hAnsi="Arial" w:cs="Arial"/>
          <w:sz w:val="22"/>
        </w:rPr>
        <w:t>X</w:t>
      </w:r>
      <w:r w:rsidR="00DD2777">
        <w:rPr>
          <w:rFonts w:ascii="Arial" w:eastAsia="Times New Roman" w:hAnsi="Arial" w:cs="Arial"/>
          <w:sz w:val="22"/>
        </w:rPr>
        <w:t>IV, XV, and XVI</w:t>
      </w:r>
      <w:r w:rsidR="00CA6FD4">
        <w:rPr>
          <w:rFonts w:ascii="Arial" w:eastAsia="Times New Roman" w:hAnsi="Arial" w:cs="Arial"/>
          <w:sz w:val="22"/>
        </w:rPr>
        <w:t>; histone 3,4, and linker, respectively</w:t>
      </w:r>
      <w:r>
        <w:rPr>
          <w:rFonts w:ascii="Arial" w:eastAsia="Times New Roman" w:hAnsi="Arial" w:cs="Arial"/>
          <w:sz w:val="22"/>
        </w:rPr>
        <w:t xml:space="preserve">). </w:t>
      </w:r>
      <w:r w:rsidR="00101534">
        <w:rPr>
          <w:rFonts w:ascii="Arial" w:eastAsia="Times New Roman" w:hAnsi="Arial" w:cs="Arial"/>
          <w:sz w:val="22"/>
        </w:rPr>
        <w:t>Previous studies have found that t</w:t>
      </w:r>
      <w:r w:rsidR="009A0A8A">
        <w:rPr>
          <w:rFonts w:ascii="Arial" w:eastAsia="Times New Roman" w:hAnsi="Arial" w:cs="Arial"/>
          <w:sz w:val="22"/>
        </w:rPr>
        <w:t>hes</w:t>
      </w:r>
      <w:r w:rsidR="00B36DC4">
        <w:rPr>
          <w:rFonts w:ascii="Arial" w:eastAsia="Times New Roman" w:hAnsi="Arial" w:cs="Arial"/>
          <w:sz w:val="22"/>
        </w:rPr>
        <w:t>e</w:t>
      </w:r>
      <w:r w:rsidR="009A0A8A">
        <w:rPr>
          <w:rFonts w:ascii="Arial" w:eastAsia="Times New Roman" w:hAnsi="Arial" w:cs="Arial"/>
          <w:sz w:val="22"/>
        </w:rPr>
        <w:t xml:space="preserve"> genes do not display dosage compensation, and our results agree </w:t>
      </w:r>
      <w:r w:rsidR="004467D1">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db-id="patepv5dd5d00ue2wzp5ex0sta0r0a5r5t2t" timestamp="1559675109" guid="9db31d90-af75-4a13-984b-d6e0f9c68a4c"&gt;29&lt;/key&gt;&lt;key app="ENWeb" db-id=""&gt;0&lt;/key&gt;&lt;/foreign-keys&gt;&lt;ref-type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004467D1">
        <w:rPr>
          <w:rFonts w:ascii="Arial" w:eastAsia="Times New Roman" w:hAnsi="Arial" w:cs="Arial"/>
          <w:sz w:val="22"/>
        </w:rPr>
        <w:fldChar w:fldCharType="separate"/>
      </w:r>
      <w:r w:rsidR="004467D1">
        <w:rPr>
          <w:rFonts w:ascii="Arial" w:eastAsia="Times New Roman" w:hAnsi="Arial" w:cs="Arial"/>
          <w:noProof/>
          <w:sz w:val="22"/>
        </w:rPr>
        <w:t>(</w:t>
      </w:r>
      <w:r w:rsidR="004467D1" w:rsidRPr="004467D1">
        <w:rPr>
          <w:rFonts w:ascii="Arial" w:eastAsia="Times New Roman" w:hAnsi="Arial" w:cs="Arial"/>
          <w:smallCaps/>
          <w:noProof/>
          <w:sz w:val="22"/>
        </w:rPr>
        <w:t>Peter R. Eriksson</w:t>
      </w:r>
      <w:r w:rsidR="004467D1">
        <w:rPr>
          <w:rFonts w:ascii="Arial" w:eastAsia="Times New Roman" w:hAnsi="Arial" w:cs="Arial"/>
          <w:noProof/>
          <w:sz w:val="22"/>
        </w:rPr>
        <w:t xml:space="preserve"> 2012)</w:t>
      </w:r>
      <w:r w:rsidR="004467D1">
        <w:rPr>
          <w:rFonts w:ascii="Arial" w:eastAsia="Times New Roman" w:hAnsi="Arial" w:cs="Arial"/>
          <w:sz w:val="22"/>
        </w:rPr>
        <w:fldChar w:fldCharType="end"/>
      </w:r>
      <w:r w:rsidR="009A0A8A">
        <w:rPr>
          <w:rFonts w:ascii="Arial" w:eastAsia="Times New Roman" w:hAnsi="Arial" w:cs="Arial"/>
          <w:sz w:val="22"/>
        </w:rPr>
        <w:t xml:space="preserve">. </w:t>
      </w:r>
    </w:p>
    <w:p w14:paraId="38DEF61C" w14:textId="77777777" w:rsidR="009A0A8A" w:rsidRDefault="009A0A8A" w:rsidP="00F24214">
      <w:pPr>
        <w:spacing w:line="360" w:lineRule="auto"/>
        <w:rPr>
          <w:rFonts w:ascii="Arial" w:eastAsia="Times New Roman" w:hAnsi="Arial" w:cs="Arial"/>
          <w:sz w:val="22"/>
        </w:rPr>
      </w:pPr>
    </w:p>
    <w:p w14:paraId="2077A776" w14:textId="25DE15B8" w:rsidR="00883A21" w:rsidRPr="00EA731B" w:rsidRDefault="00EA731B" w:rsidP="00F24214">
      <w:pPr>
        <w:spacing w:line="360" w:lineRule="auto"/>
        <w:rPr>
          <w:rFonts w:ascii="Arial" w:eastAsia="Times New Roman" w:hAnsi="Arial" w:cs="Arial"/>
          <w:i/>
          <w:sz w:val="22"/>
        </w:rPr>
      </w:pPr>
      <w:commentRangeStart w:id="506"/>
      <w:r w:rsidRPr="0064725C">
        <w:rPr>
          <w:rFonts w:ascii="Arial" w:eastAsia="Times New Roman" w:hAnsi="Arial" w:cs="Arial"/>
          <w:i/>
          <w:sz w:val="22"/>
        </w:rPr>
        <w:t>Environmental Stress Response Genes</w:t>
      </w:r>
      <w:commentRangeEnd w:id="506"/>
      <w:r w:rsidR="00391BC9">
        <w:rPr>
          <w:rStyle w:val="CommentReference"/>
        </w:rPr>
        <w:commentReference w:id="506"/>
      </w:r>
    </w:p>
    <w:p w14:paraId="0184FCDC" w14:textId="342D6D06" w:rsidR="00A600EF" w:rsidRDefault="004F7BC0" w:rsidP="00F24214">
      <w:pPr>
        <w:spacing w:line="360" w:lineRule="auto"/>
        <w:rPr>
          <w:rFonts w:ascii="Arial" w:eastAsia="Times New Roman" w:hAnsi="Arial" w:cs="Arial"/>
          <w:sz w:val="22"/>
        </w:rPr>
      </w:pPr>
      <w:r>
        <w:rPr>
          <w:rFonts w:ascii="Arial" w:eastAsia="Times New Roman" w:hAnsi="Arial" w:cs="Arial"/>
          <w:sz w:val="22"/>
        </w:rPr>
        <w:tab/>
        <w:t xml:space="preserve">Yeast are known to undergo what is known as the environmental stress response </w:t>
      </w:r>
      <w:r w:rsidR="00DD0A99">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sidR="00DD0A99">
        <w:rPr>
          <w:rFonts w:ascii="Arial" w:eastAsia="Times New Roman" w:hAnsi="Arial" w:cs="Arial"/>
          <w:sz w:val="22"/>
        </w:rPr>
      </w:r>
      <w:r w:rsidR="00DD0A99">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Gasch</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2000; </w:t>
      </w:r>
      <w:r w:rsidR="00394CAF" w:rsidRPr="00394CAF">
        <w:rPr>
          <w:rFonts w:ascii="Arial" w:eastAsia="Times New Roman" w:hAnsi="Arial" w:cs="Arial"/>
          <w:smallCaps/>
          <w:noProof/>
          <w:sz w:val="22"/>
        </w:rPr>
        <w:t>Zillikens</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2017)</w:t>
      </w:r>
      <w:r w:rsidR="00DD0A99">
        <w:rPr>
          <w:rFonts w:ascii="Arial" w:eastAsia="Times New Roman" w:hAnsi="Arial" w:cs="Arial"/>
          <w:sz w:val="22"/>
        </w:rPr>
        <w:fldChar w:fldCharType="end"/>
      </w:r>
      <w:r>
        <w:rPr>
          <w:rFonts w:ascii="Arial" w:eastAsia="Times New Roman" w:hAnsi="Arial" w:cs="Arial"/>
          <w:sz w:val="22"/>
        </w:rPr>
        <w:t xml:space="preserve">, when conditions are unfavorable due to various factors, including </w:t>
      </w:r>
      <w:r w:rsidR="00E03D3B">
        <w:rPr>
          <w:rFonts w:ascii="Arial" w:eastAsia="Times New Roman" w:hAnsi="Arial" w:cs="Arial"/>
          <w:sz w:val="22"/>
        </w:rPr>
        <w:t>temperature stress, oxidative stress, and nutrient limitation</w:t>
      </w:r>
      <w:r>
        <w:rPr>
          <w:rFonts w:ascii="Arial" w:eastAsia="Times New Roman" w:hAnsi="Arial" w:cs="Arial"/>
          <w:sz w:val="22"/>
        </w:rPr>
        <w:t xml:space="preserve">. </w:t>
      </w:r>
      <w:r w:rsidR="00A600EF">
        <w:rPr>
          <w:rFonts w:ascii="Arial" w:eastAsia="Times New Roman" w:hAnsi="Arial" w:cs="Arial"/>
          <w:sz w:val="22"/>
        </w:rPr>
        <w:t xml:space="preserve">We analyzed the same genes that </w:t>
      </w:r>
      <w:proofErr w:type="spellStart"/>
      <w:r w:rsidR="00A600EF">
        <w:rPr>
          <w:rFonts w:ascii="Arial" w:eastAsia="Times New Roman" w:hAnsi="Arial" w:cs="Arial"/>
          <w:sz w:val="22"/>
        </w:rPr>
        <w:t>Gasch</w:t>
      </w:r>
      <w:proofErr w:type="spellEnd"/>
      <w:r w:rsidR="00A600EF">
        <w:rPr>
          <w:rFonts w:ascii="Arial" w:eastAsia="Times New Roman" w:hAnsi="Arial" w:cs="Arial"/>
          <w:sz w:val="22"/>
        </w:rPr>
        <w:t xml:space="preserve"> et al found to relate to the environmental stress response</w:t>
      </w:r>
      <w:r w:rsidR="003C3348">
        <w:rPr>
          <w:rFonts w:ascii="Arial" w:eastAsia="Times New Roman" w:hAnsi="Arial" w:cs="Arial"/>
          <w:sz w:val="22"/>
        </w:rPr>
        <w:t xml:space="preserve"> </w:t>
      </w:r>
      <w:r w:rsidR="00A600EF">
        <w:rPr>
          <w:rFonts w:ascii="Arial" w:eastAsia="Times New Roman" w:hAnsi="Arial" w:cs="Arial"/>
          <w:sz w:val="22"/>
        </w:rPr>
        <w:t xml:space="preserve">and found </w:t>
      </w:r>
      <w:r w:rsidR="00A600EF">
        <w:rPr>
          <w:rFonts w:ascii="Arial" w:eastAsia="Times New Roman" w:hAnsi="Arial" w:cs="Arial"/>
          <w:sz w:val="22"/>
        </w:rPr>
        <w:lastRenderedPageBreak/>
        <w:t xml:space="preserve">that </w:t>
      </w:r>
      <w:r w:rsidR="005D4B4C">
        <w:rPr>
          <w:rFonts w:ascii="Arial" w:eastAsia="Times New Roman" w:hAnsi="Arial" w:cs="Arial"/>
          <w:sz w:val="22"/>
        </w:rPr>
        <w:t>our samples did differentially express some of these genes (</w:t>
      </w:r>
      <w:r w:rsidR="008D684F">
        <w:rPr>
          <w:rFonts w:ascii="Arial" w:eastAsia="Times New Roman" w:hAnsi="Arial" w:cs="Arial"/>
          <w:sz w:val="22"/>
        </w:rPr>
        <w:t>figure 24</w:t>
      </w:r>
      <w:r w:rsidR="005D4B4C">
        <w:rPr>
          <w:rFonts w:ascii="Arial" w:eastAsia="Times New Roman" w:hAnsi="Arial" w:cs="Arial"/>
          <w:sz w:val="22"/>
        </w:rPr>
        <w:t>)</w:t>
      </w:r>
      <w:r w:rsidR="006A17F1">
        <w:rPr>
          <w:rFonts w:ascii="Arial" w:eastAsia="Times New Roman" w:hAnsi="Arial" w:cs="Arial"/>
          <w:sz w:val="22"/>
        </w:rPr>
        <w:t>.</w:t>
      </w:r>
      <w:r w:rsidR="008D684F">
        <w:rPr>
          <w:rFonts w:ascii="Arial" w:eastAsia="Times New Roman" w:hAnsi="Arial" w:cs="Arial"/>
          <w:sz w:val="22"/>
        </w:rPr>
        <w:t xml:space="preserve"> Several sampled that were aneuploid for the same chromosome shared differentially expressed ESR genes (figure 24). It was more common for the samples with the same genetic background to express similar ESR genes than across the two genetic backgrounds, as expected.  </w:t>
      </w:r>
    </w:p>
    <w:p w14:paraId="021333BD" w14:textId="77777777" w:rsidR="005D4B4C" w:rsidRDefault="005D4B4C" w:rsidP="00F24214">
      <w:pPr>
        <w:spacing w:line="360" w:lineRule="auto"/>
        <w:ind w:firstLine="720"/>
        <w:rPr>
          <w:rFonts w:ascii="Arial" w:eastAsia="Times New Roman" w:hAnsi="Arial" w:cs="Arial"/>
          <w:sz w:val="22"/>
        </w:rPr>
      </w:pPr>
    </w:p>
    <w:p w14:paraId="60BA0724" w14:textId="3A4DB25C" w:rsidR="004F7BC0" w:rsidRDefault="00E03D3B" w:rsidP="00F24214">
      <w:pPr>
        <w:spacing w:line="360" w:lineRule="auto"/>
        <w:ind w:firstLine="720"/>
        <w:rPr>
          <w:ins w:id="507" w:author="Holly Celina Mcqueary" w:date="2019-09-19T17:14:00Z"/>
          <w:rFonts w:ascii="Arial" w:eastAsia="Times New Roman" w:hAnsi="Arial" w:cs="Arial"/>
          <w:sz w:val="22"/>
          <w:szCs w:val="22"/>
        </w:rPr>
      </w:pPr>
      <w:r>
        <w:rPr>
          <w:rFonts w:ascii="Arial" w:eastAsia="Times New Roman" w:hAnsi="Arial" w:cs="Arial"/>
          <w:sz w:val="22"/>
        </w:rPr>
        <w:t>It has been</w:t>
      </w:r>
      <w:r w:rsidR="004F7BC0">
        <w:rPr>
          <w:rFonts w:ascii="Arial" w:eastAsia="Times New Roman" w:hAnsi="Arial" w:cs="Arial"/>
          <w:sz w:val="22"/>
        </w:rPr>
        <w:t xml:space="preserve"> found that similarly, aneuploid yeast undergo what </w:t>
      </w:r>
      <w:r>
        <w:rPr>
          <w:rFonts w:ascii="Arial" w:eastAsia="Times New Roman" w:hAnsi="Arial" w:cs="Arial"/>
          <w:sz w:val="22"/>
        </w:rPr>
        <w:t xml:space="preserve">is </w:t>
      </w:r>
      <w:r w:rsidR="004F7BC0">
        <w:rPr>
          <w:rFonts w:ascii="Arial" w:eastAsia="Times New Roman" w:hAnsi="Arial" w:cs="Arial"/>
          <w:sz w:val="22"/>
        </w:rPr>
        <w:t>refer</w:t>
      </w:r>
      <w:r>
        <w:rPr>
          <w:rFonts w:ascii="Arial" w:eastAsia="Times New Roman" w:hAnsi="Arial" w:cs="Arial"/>
          <w:sz w:val="22"/>
        </w:rPr>
        <w:t>red</w:t>
      </w:r>
      <w:r w:rsidR="004F7BC0">
        <w:rPr>
          <w:rFonts w:ascii="Arial" w:eastAsia="Times New Roman" w:hAnsi="Arial" w:cs="Arial"/>
          <w:sz w:val="22"/>
        </w:rPr>
        <w:t xml:space="preserve"> to as the “aneuploid stress response,” in which certain genes NOT located on the aneuploid chromosome are differentially expressed</w:t>
      </w:r>
      <w:r>
        <w:rPr>
          <w:rFonts w:ascii="Arial" w:eastAsia="Times New Roman" w:hAnsi="Arial" w:cs="Arial"/>
          <w:sz w:val="22"/>
        </w:rPr>
        <w:t xml:space="preserve">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Pr>
          <w:rFonts w:ascii="Arial" w:eastAsia="Times New Roman" w:hAnsi="Arial" w:cs="Arial"/>
          <w:noProof/>
          <w:sz w:val="22"/>
        </w:rPr>
        <w:t>(</w:t>
      </w:r>
      <w:r w:rsidRPr="00E03D3B">
        <w:rPr>
          <w:rFonts w:ascii="Arial" w:eastAsia="Times New Roman" w:hAnsi="Arial" w:cs="Arial"/>
          <w:smallCaps/>
          <w:noProof/>
          <w:sz w:val="22"/>
        </w:rPr>
        <w:t>Torres</w:t>
      </w:r>
      <w:r w:rsidRPr="00E03D3B">
        <w:rPr>
          <w:rFonts w:ascii="Arial" w:eastAsia="Times New Roman" w:hAnsi="Arial" w:cs="Arial"/>
          <w:i/>
          <w:noProof/>
          <w:sz w:val="22"/>
        </w:rPr>
        <w:t xml:space="preserve"> et al.</w:t>
      </w:r>
      <w:r>
        <w:rPr>
          <w:rFonts w:ascii="Arial" w:eastAsia="Times New Roman" w:hAnsi="Arial" w:cs="Arial"/>
          <w:noProof/>
          <w:sz w:val="22"/>
        </w:rPr>
        <w:t xml:space="preserve"> 2010)</w:t>
      </w:r>
      <w:r>
        <w:rPr>
          <w:rFonts w:ascii="Arial" w:eastAsia="Times New Roman" w:hAnsi="Arial" w:cs="Arial"/>
          <w:sz w:val="22"/>
        </w:rPr>
        <w:fldChar w:fldCharType="end"/>
      </w:r>
      <w:r w:rsidR="004F7BC0">
        <w:rPr>
          <w:rFonts w:ascii="Arial" w:eastAsia="Times New Roman" w:hAnsi="Arial" w:cs="Arial"/>
          <w:sz w:val="22"/>
        </w:rPr>
        <w:t xml:space="preserve">. </w:t>
      </w:r>
      <w:r w:rsidR="003C3348">
        <w:rPr>
          <w:rFonts w:ascii="Arial" w:eastAsia="Times New Roman" w:hAnsi="Arial" w:cs="Arial"/>
          <w:sz w:val="22"/>
        </w:rPr>
        <w:t xml:space="preserve">Our samples do have commonly differentially expressed genes that are not located on the aneuploid chromosomes (Figure 9). </w:t>
      </w:r>
      <w:r w:rsidR="004353CF">
        <w:rPr>
          <w:rFonts w:ascii="Arial" w:eastAsia="Times New Roman" w:hAnsi="Arial" w:cs="Arial"/>
          <w:sz w:val="22"/>
          <w:szCs w:val="22"/>
        </w:rPr>
        <w:t>Most of these genes are also differentially expressed during the environmental stress response.</w:t>
      </w:r>
      <w:del w:id="508" w:author="Holly Celina Mcqueary" w:date="2019-09-19T17:14:00Z">
        <w:r w:rsidR="00EC5D0E" w:rsidDel="000F3246">
          <w:rPr>
            <w:rFonts w:ascii="Arial" w:eastAsia="Times New Roman" w:hAnsi="Arial" w:cs="Arial"/>
            <w:sz w:val="22"/>
            <w:szCs w:val="22"/>
          </w:rPr>
          <w:delText xml:space="preserve"> </w:delText>
        </w:r>
        <w:r w:rsidR="00EC5D0E" w:rsidDel="000F3246">
          <w:rPr>
            <w:rFonts w:ascii="Arial" w:eastAsia="Times New Roman" w:hAnsi="Arial" w:cs="Arial"/>
            <w:sz w:val="22"/>
          </w:rPr>
          <w:delText>Curious as to if we found the same genes and patterns in our spontaneously aneuploid samples, we investigated the same genes as Torres et al</w:delText>
        </w:r>
        <w:r w:rsidR="00EC5D0E" w:rsidDel="000F3246">
          <w:rPr>
            <w:rFonts w:ascii="Arial" w:eastAsia="Times New Roman" w:hAnsi="Arial" w:cs="Arial"/>
            <w:sz w:val="22"/>
          </w:rPr>
          <w:delText xml:space="preserve">. </w:delText>
        </w:r>
        <w:r w:rsidR="004353CF" w:rsidRPr="00496D59" w:rsidDel="000F3246">
          <w:rPr>
            <w:rFonts w:ascii="Arial" w:eastAsia="Times New Roman" w:hAnsi="Arial" w:cs="Arial"/>
            <w:sz w:val="22"/>
            <w:szCs w:val="22"/>
          </w:rPr>
          <w:delText>Our samples do have commonly differentially expressed genes that are not located on the aneuploid chromosomes (Figure 9).</w:delText>
        </w:r>
      </w:del>
      <w:r w:rsidR="004353CF" w:rsidRPr="00496D59">
        <w:rPr>
          <w:rFonts w:ascii="Arial" w:eastAsia="Times New Roman" w:hAnsi="Arial" w:cs="Arial"/>
          <w:sz w:val="22"/>
          <w:szCs w:val="22"/>
        </w:rPr>
        <w:t xml:space="preserve"> Curious as to if we found the same genes and patterns in our spontaneously aneuploid samples, we investigated the same genes as Torres et al and found</w:t>
      </w:r>
      <w:r w:rsidR="004353CF">
        <w:rPr>
          <w:rFonts w:ascii="Arial" w:eastAsia="Times New Roman" w:hAnsi="Arial" w:cs="Arial"/>
          <w:sz w:val="22"/>
          <w:szCs w:val="22"/>
        </w:rPr>
        <w:t xml:space="preserve"> in GC lines that 51 genes were significantly differentially expressed in at least one aneuploid line, and that 8 genes were significantly differentially expressed in 8 aneuploid lines. In MA samples, from the first set of RNA data, 86 genes were significantly differentially expressed in at least 1 aneuploid line, 104 were differentially expressed in 2 aneuploid lines, and 30 were differentially expressed in 3 aneuploid lines. In the MA lines from the newer set of RNA data, 62 genes were significantly differentially expressed in at least 1 aneuploid line, 20 were differentially expressed in 2 aneuploid lines, and 3 were differentially expressed in 3 aneuploid lines. The total number of ASR genes analyzed was 201, and all 201 of these genes were found to be differentially expressed in some capacity in Torres et al 2007. </w:t>
      </w:r>
    </w:p>
    <w:p w14:paraId="51C04FF5" w14:textId="523D12FE" w:rsidR="000F3246" w:rsidRDefault="000F3246" w:rsidP="00F24214">
      <w:pPr>
        <w:spacing w:line="360" w:lineRule="auto"/>
        <w:ind w:firstLine="720"/>
        <w:rPr>
          <w:rFonts w:ascii="Arial" w:eastAsia="Times New Roman" w:hAnsi="Arial" w:cs="Arial"/>
          <w:sz w:val="22"/>
        </w:rPr>
      </w:pPr>
      <w:ins w:id="509" w:author="Holly Celina Mcqueary" w:date="2019-09-19T17:14:00Z">
        <w:r>
          <w:rPr>
            <w:rFonts w:ascii="Arial" w:eastAsia="Times New Roman" w:hAnsi="Arial" w:cs="Arial"/>
            <w:sz w:val="22"/>
            <w:szCs w:val="22"/>
          </w:rPr>
          <w:t xml:space="preserve">What about the euploids? Was there a common ESR response from them? Maybe from MA? </w:t>
        </w:r>
      </w:ins>
    </w:p>
    <w:p w14:paraId="23B6C2AB" w14:textId="3556DC82" w:rsidR="00DC6C84" w:rsidRDefault="00DC6C84" w:rsidP="00F24214">
      <w:pPr>
        <w:spacing w:line="360" w:lineRule="auto"/>
        <w:rPr>
          <w:rFonts w:ascii="Arial" w:eastAsia="Times New Roman" w:hAnsi="Arial" w:cs="Arial"/>
          <w:sz w:val="22"/>
        </w:rPr>
      </w:pPr>
    </w:p>
    <w:p w14:paraId="2B0CA0DF" w14:textId="5606E350" w:rsidR="008539A5" w:rsidRPr="008539A5" w:rsidRDefault="00DC6C84" w:rsidP="004353CF">
      <w:pPr>
        <w:spacing w:line="360" w:lineRule="auto"/>
        <w:rPr>
          <w:rFonts w:ascii="Arial" w:eastAsia="Times New Roman" w:hAnsi="Arial" w:cs="Arial"/>
          <w:iCs/>
          <w:sz w:val="22"/>
        </w:rPr>
      </w:pPr>
      <w:commentRangeStart w:id="510"/>
      <w:r w:rsidRPr="009D4DE4">
        <w:rPr>
          <w:rFonts w:ascii="Arial" w:eastAsia="Times New Roman" w:hAnsi="Arial" w:cs="Arial"/>
          <w:i/>
          <w:sz w:val="22"/>
          <w:highlight w:val="cyan"/>
        </w:rPr>
        <w:t>Dosage-Sensitive Genes</w:t>
      </w:r>
      <w:commentRangeEnd w:id="510"/>
      <w:r w:rsidR="0064725C">
        <w:rPr>
          <w:rStyle w:val="CommentReference"/>
        </w:rPr>
        <w:commentReference w:id="510"/>
      </w:r>
    </w:p>
    <w:p w14:paraId="6976F6B1" w14:textId="35813576" w:rsidR="009C5977" w:rsidRDefault="008539A5" w:rsidP="004353CF">
      <w:pPr>
        <w:spacing w:line="360" w:lineRule="auto"/>
        <w:rPr>
          <w:rFonts w:ascii="Arial" w:eastAsia="Times New Roman" w:hAnsi="Arial" w:cs="Arial"/>
          <w:iCs/>
          <w:sz w:val="22"/>
        </w:rPr>
      </w:pPr>
      <w:r>
        <w:rPr>
          <w:rFonts w:ascii="Arial" w:eastAsia="Times New Roman" w:hAnsi="Arial" w:cs="Arial"/>
          <w:iCs/>
          <w:sz w:val="22"/>
        </w:rPr>
        <w:tab/>
        <w:t xml:space="preserve">Most aneuploid samples had few differentially expressed dosage sensitive genes. </w:t>
      </w:r>
      <w:r w:rsidR="009C5977">
        <w:rPr>
          <w:rFonts w:ascii="Arial" w:eastAsia="Times New Roman" w:hAnsi="Arial" w:cs="Arial"/>
          <w:iCs/>
          <w:sz w:val="22"/>
        </w:rPr>
        <w:t xml:space="preserve">These dosage-sensitive genes were found in the study </w:t>
      </w:r>
      <w:r w:rsidR="009C5977">
        <w:rPr>
          <w:rFonts w:ascii="Arial" w:eastAsia="Times New Roman" w:hAnsi="Arial" w:cs="Arial"/>
          <w:iCs/>
          <w:sz w:val="22"/>
        </w:rPr>
        <w:fldChar w:fldCharType="begin"/>
      </w:r>
      <w:r w:rsidR="009C5977">
        <w:rPr>
          <w:rFonts w:ascii="Arial" w:eastAsia="Times New Roman" w:hAnsi="Arial" w:cs="Arial"/>
          <w:iCs/>
          <w:sz w:val="22"/>
        </w:rPr>
        <w:instrText xml:space="preserve"> ADDIN EN.CITE &lt;EndNote&gt;&lt;Cite&gt;&lt;Author&gt;Makanae&lt;/Author&gt;&lt;Year&gt;2013&lt;/Year&gt;&lt;RecNum&gt;166&lt;/RecNum&gt;&lt;DisplayText&gt;(&lt;style face="smallcaps"&gt;Makanae&lt;/style&gt;&lt;style face="italic"&gt; et al.&lt;/style&gt; 2013)&lt;/DisplayText&gt;&lt;record&gt;&lt;rec-number&gt;166&lt;/rec-number&gt;&lt;foreign-keys&gt;&lt;key app="EN" db-id="patepv5dd5d00ue2wzp5ex0sta0r0a5r5t2t" timestamp="1559675148" guid="20060117-3920-4fab-9f80-c9cc7e3c9710"&gt;166&lt;/key&gt;&lt;key app="ENWeb" db-id=""&gt;0&lt;/key&gt;&lt;/foreign-keys&gt;&lt;ref-type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9C5977">
        <w:rPr>
          <w:rFonts w:ascii="Arial" w:eastAsia="Times New Roman" w:hAnsi="Arial" w:cs="Arial"/>
          <w:iCs/>
          <w:sz w:val="22"/>
        </w:rPr>
        <w:fldChar w:fldCharType="separate"/>
      </w:r>
      <w:r w:rsidR="009C5977">
        <w:rPr>
          <w:rFonts w:ascii="Arial" w:eastAsia="Times New Roman" w:hAnsi="Arial" w:cs="Arial"/>
          <w:iCs/>
          <w:noProof/>
          <w:sz w:val="22"/>
        </w:rPr>
        <w:t>(</w:t>
      </w:r>
      <w:r w:rsidR="009C5977" w:rsidRPr="009C5977">
        <w:rPr>
          <w:rFonts w:ascii="Arial" w:eastAsia="Times New Roman" w:hAnsi="Arial" w:cs="Arial"/>
          <w:iCs/>
          <w:smallCaps/>
          <w:noProof/>
          <w:sz w:val="22"/>
        </w:rPr>
        <w:t>Makanae</w:t>
      </w:r>
      <w:r w:rsidR="009C5977" w:rsidRPr="009C5977">
        <w:rPr>
          <w:rFonts w:ascii="Arial" w:eastAsia="Times New Roman" w:hAnsi="Arial" w:cs="Arial"/>
          <w:i/>
          <w:iCs/>
          <w:noProof/>
          <w:sz w:val="22"/>
        </w:rPr>
        <w:t xml:space="preserve"> et al.</w:t>
      </w:r>
      <w:r w:rsidR="009C5977">
        <w:rPr>
          <w:rFonts w:ascii="Arial" w:eastAsia="Times New Roman" w:hAnsi="Arial" w:cs="Arial"/>
          <w:iCs/>
          <w:noProof/>
          <w:sz w:val="22"/>
        </w:rPr>
        <w:t xml:space="preserve"> 2013)</w:t>
      </w:r>
      <w:r w:rsidR="009C5977">
        <w:rPr>
          <w:rFonts w:ascii="Arial" w:eastAsia="Times New Roman" w:hAnsi="Arial" w:cs="Arial"/>
          <w:iCs/>
          <w:sz w:val="22"/>
        </w:rPr>
        <w:fldChar w:fldCharType="end"/>
      </w:r>
      <w:r w:rsidR="008F4B4A">
        <w:rPr>
          <w:rFonts w:ascii="Arial" w:eastAsia="Times New Roman" w:hAnsi="Arial" w:cs="Arial"/>
          <w:iCs/>
          <w:sz w:val="22"/>
        </w:rPr>
        <w:t xml:space="preserve">, which found 115 genes that had copy-number limits of 10 or less. We investigated these same genes to determine if our aneuploid samples were regulating them. </w:t>
      </w:r>
      <w:r w:rsidR="00CF6CFB">
        <w:rPr>
          <w:rFonts w:ascii="Arial" w:eastAsia="Times New Roman" w:hAnsi="Arial" w:cs="Arial"/>
          <w:iCs/>
          <w:sz w:val="22"/>
        </w:rPr>
        <w:t xml:space="preserve">Those that are attenuated on aneuploid chromosomes may indicate strong dosage sensitivity, and that the yeast </w:t>
      </w:r>
      <w:proofErr w:type="gramStart"/>
      <w:r w:rsidR="00CF6CFB">
        <w:rPr>
          <w:rFonts w:ascii="Arial" w:eastAsia="Times New Roman" w:hAnsi="Arial" w:cs="Arial"/>
          <w:iCs/>
          <w:sz w:val="22"/>
        </w:rPr>
        <w:t>are</w:t>
      </w:r>
      <w:proofErr w:type="gramEnd"/>
      <w:r w:rsidR="00CF6CFB">
        <w:rPr>
          <w:rFonts w:ascii="Arial" w:eastAsia="Times New Roman" w:hAnsi="Arial" w:cs="Arial"/>
          <w:iCs/>
          <w:sz w:val="22"/>
        </w:rPr>
        <w:t xml:space="preserve"> able to compensate for this sensitivity by increasing or decreasing transcription accordingly. </w:t>
      </w:r>
    </w:p>
    <w:p w14:paraId="2002FE52" w14:textId="5EF67609" w:rsidR="00A011E2" w:rsidRDefault="00CF6CFB" w:rsidP="000747DF">
      <w:pPr>
        <w:spacing w:line="360" w:lineRule="auto"/>
        <w:rPr>
          <w:rFonts w:ascii="Arial" w:eastAsia="Times New Roman" w:hAnsi="Arial" w:cs="Arial"/>
          <w:iCs/>
          <w:sz w:val="22"/>
        </w:rPr>
      </w:pPr>
      <w:r>
        <w:rPr>
          <w:rFonts w:ascii="Arial" w:eastAsia="Times New Roman" w:hAnsi="Arial" w:cs="Arial"/>
          <w:iCs/>
          <w:sz w:val="22"/>
        </w:rPr>
        <w:tab/>
      </w:r>
      <w:r w:rsidR="0003241F">
        <w:rPr>
          <w:rFonts w:ascii="Arial" w:eastAsia="Times New Roman" w:hAnsi="Arial" w:cs="Arial"/>
          <w:iCs/>
          <w:sz w:val="22"/>
        </w:rPr>
        <w:t xml:space="preserve">If there is no dosage compensation happening, regardless of the gene, then all genes would be expressed as much as their aneuploidy would suggest (i.e. for monosomic genes, 0.5x the amount of a disomic gene, for trisomic genes, 1.5x the amount of a disomic gene, and for </w:t>
      </w:r>
      <w:proofErr w:type="spellStart"/>
      <w:r w:rsidR="0003241F">
        <w:rPr>
          <w:rFonts w:ascii="Arial" w:eastAsia="Times New Roman" w:hAnsi="Arial" w:cs="Arial"/>
          <w:iCs/>
          <w:sz w:val="22"/>
        </w:rPr>
        <w:lastRenderedPageBreak/>
        <w:t>tetrasomic</w:t>
      </w:r>
      <w:proofErr w:type="spellEnd"/>
      <w:r w:rsidR="0003241F">
        <w:rPr>
          <w:rFonts w:ascii="Arial" w:eastAsia="Times New Roman" w:hAnsi="Arial" w:cs="Arial"/>
          <w:iCs/>
          <w:sz w:val="22"/>
        </w:rPr>
        <w:t xml:space="preserve"> genes, 2x the amount of a disomic gene). Previous studies have found that certain genes are more dosage-sensitive than others</w:t>
      </w:r>
      <w:r w:rsidR="008F4B4A">
        <w:rPr>
          <w:rFonts w:ascii="Arial" w:eastAsia="Times New Roman" w:hAnsi="Arial" w:cs="Arial"/>
          <w:iCs/>
          <w:sz w:val="22"/>
        </w:rPr>
        <w:t xml:space="preserve">: using the “genetic tug-of-war” method, </w:t>
      </w:r>
      <w:proofErr w:type="spellStart"/>
      <w:r w:rsidR="008F4B4A">
        <w:rPr>
          <w:rFonts w:ascii="Arial" w:eastAsia="Times New Roman" w:hAnsi="Arial" w:cs="Arial"/>
          <w:iCs/>
          <w:sz w:val="22"/>
        </w:rPr>
        <w:t>Makanae</w:t>
      </w:r>
      <w:proofErr w:type="spellEnd"/>
      <w:r w:rsidR="008F4B4A">
        <w:rPr>
          <w:rFonts w:ascii="Arial" w:eastAsia="Times New Roman" w:hAnsi="Arial" w:cs="Arial"/>
          <w:iCs/>
          <w:sz w:val="22"/>
        </w:rPr>
        <w:t xml:space="preserve"> et al 2013 found the copy-number limits of overexpression in all 5806 protein-coding genes in </w:t>
      </w:r>
      <w:r w:rsidR="008F4B4A" w:rsidRPr="00F24214">
        <w:rPr>
          <w:rFonts w:ascii="Arial" w:eastAsia="Times New Roman" w:hAnsi="Arial" w:cs="Arial"/>
          <w:i/>
          <w:sz w:val="22"/>
        </w:rPr>
        <w:t>S. cerevisiae</w:t>
      </w:r>
      <w:r w:rsidR="008F4B4A">
        <w:rPr>
          <w:rFonts w:ascii="Arial" w:eastAsia="Times New Roman" w:hAnsi="Arial" w:cs="Arial"/>
          <w:iCs/>
          <w:sz w:val="22"/>
        </w:rPr>
        <w:t>, and found 115 genes whose copy number limits were 10 or less (more than this amount caused cell death).</w:t>
      </w:r>
      <w:r w:rsidR="0003241F">
        <w:rPr>
          <w:rFonts w:ascii="Arial" w:eastAsia="Times New Roman" w:hAnsi="Arial" w:cs="Arial"/>
          <w:iCs/>
          <w:sz w:val="22"/>
        </w:rPr>
        <w:t xml:space="preserve"> Curious as to whether our samples also showed a pattern of dosage sensitivity with these genes, we investigated the same set of genes that were found to be dosage sensitive in our samples and parsed out those that were significantly differentially expressed (i.e. had a gene expression level significantly different than expected for a disomic gene) and those that were not significantly differentially expressed. </w:t>
      </w:r>
    </w:p>
    <w:p w14:paraId="1494D0A8" w14:textId="56665A3B" w:rsidR="00913147" w:rsidRPr="00DA410E" w:rsidRDefault="0003241F" w:rsidP="00F24214">
      <w:pPr>
        <w:spacing w:line="360" w:lineRule="auto"/>
        <w:ind w:firstLine="720"/>
        <w:rPr>
          <w:rFonts w:ascii="Arial" w:eastAsia="Times New Roman" w:hAnsi="Arial" w:cs="Arial"/>
          <w:iCs/>
          <w:sz w:val="22"/>
        </w:rPr>
      </w:pPr>
      <w:r>
        <w:rPr>
          <w:rFonts w:ascii="Arial" w:eastAsia="Times New Roman" w:hAnsi="Arial" w:cs="Arial"/>
          <w:iCs/>
          <w:sz w:val="22"/>
        </w:rPr>
        <w:t xml:space="preserve">The genes of most interest were those contained on the aneuploid chromosomes, as these genes were found in differing dosage </w:t>
      </w:r>
      <w:r w:rsidR="008F4B4A">
        <w:rPr>
          <w:rFonts w:ascii="Arial" w:eastAsia="Times New Roman" w:hAnsi="Arial" w:cs="Arial"/>
          <w:iCs/>
          <w:sz w:val="22"/>
        </w:rPr>
        <w:t xml:space="preserve">in the DNA </w:t>
      </w:r>
      <w:r>
        <w:rPr>
          <w:rFonts w:ascii="Arial" w:eastAsia="Times New Roman" w:hAnsi="Arial" w:cs="Arial"/>
          <w:iCs/>
          <w:sz w:val="22"/>
        </w:rPr>
        <w:t xml:space="preserve">than the rest of the genes in the genome. </w:t>
      </w:r>
      <w:r w:rsidR="00DA410E">
        <w:rPr>
          <w:rFonts w:ascii="Arial" w:eastAsia="Times New Roman" w:hAnsi="Arial" w:cs="Arial"/>
          <w:sz w:val="22"/>
        </w:rPr>
        <w:t>Most samples showed a high level of compensation of dosage-sensitive genes on the aneuploid chromosome and elsewhere in the genome.</w:t>
      </w:r>
      <w:r w:rsidR="00DA410E">
        <w:rPr>
          <w:rFonts w:ascii="Arial" w:eastAsia="Times New Roman" w:hAnsi="Arial" w:cs="Arial"/>
          <w:iCs/>
          <w:sz w:val="22"/>
        </w:rPr>
        <w:t xml:space="preserve"> However, </w:t>
      </w:r>
      <w:r w:rsidR="00DA410E">
        <w:rPr>
          <w:rFonts w:ascii="Arial" w:eastAsia="Times New Roman" w:hAnsi="Arial" w:cs="Arial"/>
          <w:sz w:val="22"/>
        </w:rPr>
        <w:t>s</w:t>
      </w:r>
      <w:r w:rsidR="00A011E2">
        <w:rPr>
          <w:rFonts w:ascii="Arial" w:eastAsia="Times New Roman" w:hAnsi="Arial" w:cs="Arial"/>
          <w:sz w:val="22"/>
        </w:rPr>
        <w:t>amples with a trisomy for chromosome 9 appeared to be more tolerant of the duplication than other chromosomes – samples ranged from 0 to 33% compensation</w:t>
      </w:r>
      <w:r w:rsidR="00DA410E">
        <w:rPr>
          <w:rFonts w:ascii="Arial" w:eastAsia="Times New Roman" w:hAnsi="Arial" w:cs="Arial"/>
          <w:sz w:val="22"/>
        </w:rPr>
        <w:t xml:space="preserve"> (Table 2)</w:t>
      </w:r>
      <w:r w:rsidR="00A011E2">
        <w:rPr>
          <w:rFonts w:ascii="Arial" w:eastAsia="Times New Roman" w:hAnsi="Arial" w:cs="Arial"/>
          <w:sz w:val="22"/>
        </w:rPr>
        <w:t xml:space="preserve">. </w:t>
      </w:r>
      <w:r w:rsidR="008F4B4A">
        <w:rPr>
          <w:rFonts w:ascii="Arial" w:eastAsia="Times New Roman" w:hAnsi="Arial" w:cs="Arial"/>
          <w:sz w:val="22"/>
        </w:rPr>
        <w:t xml:space="preserve">Previous studies have found that the increase in a partner gene can rescue the sensitivity of a strain to another increased dosage. This may be occurring in the samples that had little to no compensation of the dosage sensitive genes on the aneuploid chromosome. </w:t>
      </w:r>
      <w:r w:rsidR="00A011E2">
        <w:rPr>
          <w:rFonts w:ascii="Arial" w:eastAsia="Times New Roman" w:hAnsi="Arial" w:cs="Arial"/>
          <w:sz w:val="22"/>
        </w:rPr>
        <w:t xml:space="preserve">One sample had a monosomy of chromosome 9, and conversely, showed 100% compensation, suggesting that the dosage sensitivity of these genes is skewed in one direction. </w:t>
      </w:r>
      <w:r w:rsidR="00DA410E">
        <w:rPr>
          <w:rFonts w:ascii="Calibri" w:eastAsia="Times New Roman" w:hAnsi="Calibri" w:cs="Times New Roman"/>
          <w:color w:val="000000"/>
        </w:rPr>
        <w:t xml:space="preserve">The euploid samples also compensated the dosage sensitive genes, with individual sample percentages ranging from 59-100% (Table 3). </w:t>
      </w:r>
    </w:p>
    <w:p w14:paraId="1D736957" w14:textId="77777777" w:rsidR="004353CF" w:rsidRPr="006A17F1" w:rsidRDefault="004353CF" w:rsidP="00F24214">
      <w:pPr>
        <w:spacing w:line="360" w:lineRule="auto"/>
        <w:rPr>
          <w:rFonts w:ascii="Arial" w:eastAsia="Times New Roman" w:hAnsi="Arial" w:cs="Arial"/>
          <w:i/>
          <w:sz w:val="22"/>
        </w:rPr>
      </w:pPr>
    </w:p>
    <w:p w14:paraId="3891FB93" w14:textId="2F5DB7CB" w:rsidR="00144171" w:rsidRDefault="00144171" w:rsidP="00F24214">
      <w:pPr>
        <w:spacing w:line="360" w:lineRule="auto"/>
        <w:ind w:firstLine="720"/>
        <w:rPr>
          <w:rFonts w:ascii="Arial" w:eastAsia="Times New Roman" w:hAnsi="Arial" w:cs="Arial"/>
          <w:sz w:val="22"/>
        </w:rPr>
      </w:pPr>
      <w:r>
        <w:rPr>
          <w:rFonts w:ascii="Arial" w:eastAsia="Times New Roman" w:hAnsi="Arial" w:cs="Arial"/>
          <w:sz w:val="22"/>
        </w:rPr>
        <w:t>Our results suggest that there is no general mechanism for dosage-compensation in aneuploid yeast</w:t>
      </w:r>
      <w:r w:rsidR="00C61567">
        <w:rPr>
          <w:rFonts w:ascii="Arial" w:eastAsia="Times New Roman" w:hAnsi="Arial" w:cs="Arial"/>
          <w:sz w:val="22"/>
        </w:rPr>
        <w:t xml:space="preserve">, either at the whole-chromosome or individual gene level. </w:t>
      </w:r>
      <w:commentRangeStart w:id="511"/>
      <w:r w:rsidR="00C61567">
        <w:rPr>
          <w:rFonts w:ascii="Arial" w:eastAsia="Times New Roman" w:hAnsi="Arial" w:cs="Arial"/>
          <w:sz w:val="22"/>
        </w:rPr>
        <w:t>Some genes are regulated transcriptionally</w:t>
      </w:r>
      <w:commentRangeEnd w:id="511"/>
      <w:r w:rsidR="00391BC9">
        <w:rPr>
          <w:rStyle w:val="CommentReference"/>
        </w:rPr>
        <w:commentReference w:id="511"/>
      </w:r>
      <w:r w:rsidR="00C61567">
        <w:rPr>
          <w:rFonts w:ascii="Arial" w:eastAsia="Times New Roman" w:hAnsi="Arial" w:cs="Arial"/>
          <w:sz w:val="22"/>
        </w:rPr>
        <w:t xml:space="preserve">, but these are few and the mechanisms in which this modulation occurs are mostly known (CITE). </w:t>
      </w:r>
    </w:p>
    <w:p w14:paraId="6CC37FF1" w14:textId="209F6DCA" w:rsidR="00C12476" w:rsidRPr="00275095" w:rsidRDefault="00C12476" w:rsidP="00F24214">
      <w:pPr>
        <w:spacing w:line="360" w:lineRule="auto"/>
        <w:rPr>
          <w:rFonts w:ascii="Arial" w:eastAsia="Times New Roman" w:hAnsi="Arial" w:cs="Arial"/>
          <w:sz w:val="22"/>
        </w:rPr>
      </w:pPr>
    </w:p>
    <w:p w14:paraId="24C7FC4A" w14:textId="435D48ED" w:rsidR="00466E8F" w:rsidRDefault="00466E8F" w:rsidP="00F24214">
      <w:pPr>
        <w:spacing w:line="360" w:lineRule="auto"/>
      </w:pPr>
      <w:r>
        <w:t>Other ideas:</w:t>
      </w:r>
    </w:p>
    <w:p w14:paraId="6D540DF8" w14:textId="77777777" w:rsidR="00466E8F" w:rsidRDefault="00466E8F" w:rsidP="00F24214">
      <w:pPr>
        <w:spacing w:line="360" w:lineRule="auto"/>
      </w:pPr>
    </w:p>
    <w:p w14:paraId="469327EA" w14:textId="1CE64F08" w:rsidR="004F7BC0" w:rsidRDefault="00466E8F" w:rsidP="00F24214">
      <w:pPr>
        <w:spacing w:line="360" w:lineRule="auto"/>
        <w:rPr>
          <w:rFonts w:ascii="Arial" w:eastAsia="Times New Roman" w:hAnsi="Arial" w:cs="Arial"/>
          <w:sz w:val="22"/>
        </w:rPr>
      </w:pPr>
      <w:r>
        <w:rPr>
          <w:rFonts w:ascii="Arial" w:eastAsia="Times New Roman" w:hAnsi="Arial" w:cs="Arial"/>
          <w:sz w:val="22"/>
        </w:rPr>
        <w:t>*Maybe include a plot of the correlation between DNA copy number and RNA copy number in aneuploid chromosomes.</w:t>
      </w:r>
    </w:p>
    <w:p w14:paraId="5161A767" w14:textId="77777777" w:rsidR="00C12476" w:rsidRDefault="00C12476" w:rsidP="00F24214">
      <w:pPr>
        <w:spacing w:line="360" w:lineRule="auto"/>
        <w:rPr>
          <w:rFonts w:ascii="Arial" w:eastAsia="Times New Roman" w:hAnsi="Arial" w:cs="Arial"/>
          <w:color w:val="000000"/>
          <w:sz w:val="22"/>
          <w:szCs w:val="22"/>
        </w:rPr>
      </w:pPr>
      <w:r>
        <w:rPr>
          <w:rFonts w:ascii="Arial" w:eastAsia="Times New Roman" w:hAnsi="Arial" w:cs="Arial"/>
          <w:color w:val="000000"/>
          <w:sz w:val="22"/>
          <w:szCs w:val="22"/>
        </w:rPr>
        <w:t>Are there certain regions on the chromosome that are dosage compensated?</w:t>
      </w:r>
    </w:p>
    <w:p w14:paraId="21C9E2A5" w14:textId="01F1EF37" w:rsidR="00466E8F" w:rsidRDefault="00C12476" w:rsidP="00F24214">
      <w:pPr>
        <w:spacing w:line="360" w:lineRule="auto"/>
        <w:rPr>
          <w:rFonts w:ascii="Arial" w:eastAsia="Times New Roman" w:hAnsi="Arial" w:cs="Arial"/>
          <w:sz w:val="22"/>
        </w:rPr>
      </w:pPr>
      <w:r>
        <w:rPr>
          <w:rFonts w:ascii="Arial" w:eastAsia="Times New Roman" w:hAnsi="Arial" w:cs="Arial"/>
          <w:sz w:val="22"/>
        </w:rPr>
        <w:t>What genes are up/down regulated in aneuploid lines with higher fitness than the ancestor?</w:t>
      </w:r>
    </w:p>
    <w:p w14:paraId="1338BB92" w14:textId="25388956" w:rsidR="00466E8F" w:rsidRDefault="00466E8F" w:rsidP="00F24214">
      <w:pPr>
        <w:spacing w:line="360" w:lineRule="auto"/>
      </w:pPr>
      <w:commentRangeStart w:id="512"/>
      <w:r>
        <w:rPr>
          <w:rFonts w:ascii="Arial" w:eastAsia="Times New Roman" w:hAnsi="Arial" w:cs="Arial"/>
          <w:sz w:val="22"/>
        </w:rPr>
        <w:lastRenderedPageBreak/>
        <w:t>even though some lines have statistically significantly different gene expression levels, it could be because there is more RNA present to be degraded in trisomic lines, and less RNA present to be degraded in monosomic lines</w:t>
      </w:r>
      <w:r w:rsidR="00A21911">
        <w:rPr>
          <w:rFonts w:ascii="Arial" w:eastAsia="Times New Roman" w:hAnsi="Arial" w:cs="Arial"/>
          <w:sz w:val="22"/>
        </w:rPr>
        <w:t xml:space="preserve"> </w:t>
      </w:r>
      <w:r>
        <w:rPr>
          <w:rFonts w:ascii="Arial" w:eastAsia="Times New Roman" w:hAnsi="Arial" w:cs="Arial"/>
          <w:sz w:val="22"/>
        </w:rPr>
        <w:t xml:space="preserve">                                                                            </w:t>
      </w:r>
      <w:commentRangeEnd w:id="512"/>
      <w:r>
        <w:rPr>
          <w:rStyle w:val="CommentReference"/>
        </w:rPr>
        <w:commentReference w:id="512"/>
      </w:r>
    </w:p>
    <w:p w14:paraId="316AA3B0" w14:textId="0FC0F9C7" w:rsidR="006E0824" w:rsidRDefault="006E0824" w:rsidP="004353CF">
      <w:pPr>
        <w:spacing w:line="360" w:lineRule="auto"/>
        <w:rPr>
          <w:b/>
          <w:bCs/>
          <w:sz w:val="32"/>
          <w:szCs w:val="32"/>
          <w:u w:val="single"/>
        </w:rPr>
      </w:pPr>
    </w:p>
    <w:p w14:paraId="513B1B17" w14:textId="77777777" w:rsidR="00D543AC" w:rsidRPr="005C534D" w:rsidRDefault="00D543AC" w:rsidP="00D543AC">
      <w:pPr>
        <w:spacing w:line="360" w:lineRule="auto"/>
        <w:rPr>
          <w:rFonts w:ascii="Arial" w:hAnsi="Arial" w:cs="Arial"/>
          <w:b/>
          <w:bCs/>
          <w:sz w:val="22"/>
          <w:szCs w:val="22"/>
          <w:u w:val="single"/>
        </w:rPr>
      </w:pPr>
      <w:r w:rsidRPr="005C534D">
        <w:rPr>
          <w:rFonts w:ascii="Arial" w:hAnsi="Arial" w:cs="Arial"/>
          <w:b/>
          <w:bCs/>
          <w:sz w:val="22"/>
          <w:szCs w:val="22"/>
          <w:u w:val="single"/>
        </w:rPr>
        <w:t xml:space="preserve">Discussion </w:t>
      </w:r>
    </w:p>
    <w:p w14:paraId="638B1832" w14:textId="77777777" w:rsidR="00D543AC" w:rsidRDefault="00D543AC" w:rsidP="00D543AC">
      <w:pPr>
        <w:spacing w:line="360" w:lineRule="auto"/>
        <w:ind w:firstLine="720"/>
        <w:rPr>
          <w:rFonts w:ascii="Arial" w:hAnsi="Arial" w:cs="Arial"/>
          <w:sz w:val="22"/>
          <w:szCs w:val="22"/>
        </w:rPr>
      </w:pPr>
    </w:p>
    <w:p w14:paraId="6A2C2402" w14:textId="77777777" w:rsidR="00D543AC" w:rsidRDefault="00D543AC" w:rsidP="00D543AC">
      <w:pPr>
        <w:spacing w:line="360" w:lineRule="auto"/>
        <w:ind w:firstLine="720"/>
        <w:rPr>
          <w:rFonts w:ascii="Arial" w:hAnsi="Arial" w:cs="Arial"/>
          <w:sz w:val="22"/>
          <w:szCs w:val="22"/>
        </w:rPr>
      </w:pPr>
      <w:r w:rsidRPr="00496D59">
        <w:rPr>
          <w:rFonts w:ascii="Arial" w:hAnsi="Arial" w:cs="Arial"/>
          <w:sz w:val="22"/>
          <w:szCs w:val="22"/>
        </w:rPr>
        <w:t xml:space="preserve">In haploid yeast that were disomic for one or more chromosomes, it was found that some samples actually had a fitness gain. However, these samples showed no reduction in gene expression on the aneuploid chromosome, indicating there was no whole-chromosome dosage compensation occurring. They also found that these samples utilized posttranscriptional methods of protein attenuation and </w:t>
      </w:r>
      <w:r>
        <w:rPr>
          <w:rFonts w:ascii="Arial" w:hAnsi="Arial" w:cs="Arial"/>
          <w:sz w:val="22"/>
          <w:szCs w:val="22"/>
        </w:rPr>
        <w:t xml:space="preserve">that </w:t>
      </w:r>
      <w:r w:rsidRPr="00496D59">
        <w:rPr>
          <w:rFonts w:ascii="Arial" w:hAnsi="Arial" w:cs="Arial"/>
          <w:sz w:val="22"/>
          <w:szCs w:val="22"/>
        </w:rPr>
        <w:t xml:space="preserve">no RNA-level compensation was occurring </w:t>
      </w:r>
      <w:r w:rsidRPr="00496D59">
        <w:rPr>
          <w:rFonts w:ascii="Arial"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Torres</w:t>
      </w:r>
      <w:r w:rsidRPr="00FE3668">
        <w:rPr>
          <w:rFonts w:ascii="Arial" w:hAnsi="Arial" w:cs="Arial"/>
          <w:i/>
          <w:noProof/>
          <w:sz w:val="22"/>
          <w:szCs w:val="22"/>
        </w:rPr>
        <w:t xml:space="preserve"> et al.</w:t>
      </w:r>
      <w:r>
        <w:rPr>
          <w:rFonts w:ascii="Arial" w:hAnsi="Arial" w:cs="Arial"/>
          <w:noProof/>
          <w:sz w:val="22"/>
          <w:szCs w:val="22"/>
        </w:rPr>
        <w:t xml:space="preserve"> 2010)</w:t>
      </w:r>
      <w:r w:rsidRPr="00496D59">
        <w:rPr>
          <w:rFonts w:ascii="Arial" w:hAnsi="Arial" w:cs="Arial"/>
          <w:sz w:val="22"/>
          <w:szCs w:val="22"/>
        </w:rPr>
        <w:fldChar w:fldCharType="end"/>
      </w:r>
      <w:r w:rsidRPr="00496D59">
        <w:rPr>
          <w:rFonts w:ascii="Arial" w:hAnsi="Arial" w:cs="Arial"/>
          <w:sz w:val="22"/>
          <w:szCs w:val="22"/>
        </w:rPr>
        <w:t xml:space="preserve">. </w:t>
      </w:r>
    </w:p>
    <w:p w14:paraId="3A6E4581" w14:textId="77777777" w:rsidR="00D543AC" w:rsidRPr="00496D59" w:rsidRDefault="00D543AC" w:rsidP="00D543AC">
      <w:pPr>
        <w:spacing w:line="360" w:lineRule="auto"/>
        <w:ind w:firstLine="720"/>
        <w:rPr>
          <w:rFonts w:ascii="Arial" w:hAnsi="Arial" w:cs="Arial"/>
          <w:sz w:val="22"/>
          <w:szCs w:val="22"/>
        </w:rPr>
      </w:pPr>
      <w:r>
        <w:rPr>
          <w:rFonts w:ascii="Arial" w:hAnsi="Arial" w:cs="Arial"/>
          <w:sz w:val="22"/>
          <w:szCs w:val="22"/>
        </w:rPr>
        <w:t>Previous studies have found that aneuploids exhibit a delay in the cell cycle during G</w:t>
      </w:r>
      <w:r w:rsidRPr="0065754B">
        <w:rPr>
          <w:rFonts w:ascii="Arial" w:hAnsi="Arial" w:cs="Arial"/>
          <w:sz w:val="22"/>
          <w:szCs w:val="22"/>
          <w:vertAlign w:val="subscript"/>
        </w:rPr>
        <w:t>1</w:t>
      </w:r>
      <w:r>
        <w:rPr>
          <w:rFonts w:ascii="Arial" w:hAnsi="Arial" w:cs="Arial"/>
          <w:sz w:val="22"/>
          <w:szCs w:val="22"/>
        </w:rPr>
        <w:t xml:space="preserve"> phase, take up more glucose than euploids, and show growth inhibition on media that interrupts protein degradation </w:t>
      </w:r>
      <w:r>
        <w:rPr>
          <w:rFonts w:ascii="Arial" w:hAnsi="Arial" w:cs="Arial"/>
          <w:sz w:val="22"/>
          <w:szCs w:val="22"/>
        </w:rPr>
        <w:fldChar w:fldCharType="begin"/>
      </w:r>
      <w:r>
        <w:rPr>
          <w:rFonts w:ascii="Arial"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timestamp="1559675215" guid="e4fa2493-4234-40f8-8010-74867867e5f4"&gt;327&lt;/key&gt;&lt;key app="ENWeb" db-id=""&gt;0&lt;/key&gt;&lt;/foreign-keys&gt;&lt;ref-type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Pr>
          <w:rFonts w:ascii="Arial" w:hAnsi="Arial" w:cs="Arial"/>
          <w:sz w:val="22"/>
          <w:szCs w:val="22"/>
        </w:rPr>
        <w:fldChar w:fldCharType="separate"/>
      </w:r>
      <w:r>
        <w:rPr>
          <w:rFonts w:ascii="Arial" w:hAnsi="Arial" w:cs="Arial"/>
          <w:noProof/>
          <w:sz w:val="22"/>
          <w:szCs w:val="22"/>
        </w:rPr>
        <w:t>(</w:t>
      </w:r>
      <w:r w:rsidRPr="00DF3BA1">
        <w:rPr>
          <w:rFonts w:ascii="Arial" w:hAnsi="Arial" w:cs="Arial"/>
          <w:smallCaps/>
          <w:noProof/>
          <w:sz w:val="22"/>
          <w:szCs w:val="22"/>
        </w:rPr>
        <w:t>Torres</w:t>
      </w:r>
      <w:r w:rsidRPr="00DF3BA1">
        <w:rPr>
          <w:rFonts w:ascii="Arial" w:hAnsi="Arial" w:cs="Arial"/>
          <w:i/>
          <w:noProof/>
          <w:sz w:val="22"/>
          <w:szCs w:val="22"/>
        </w:rPr>
        <w:t xml:space="preserve"> et al.</w:t>
      </w:r>
      <w:r>
        <w:rPr>
          <w:rFonts w:ascii="Arial" w:hAnsi="Arial" w:cs="Arial"/>
          <w:noProof/>
          <w:sz w:val="22"/>
          <w:szCs w:val="22"/>
        </w:rPr>
        <w:t xml:space="preserve"> 2007)</w:t>
      </w:r>
      <w:r>
        <w:rPr>
          <w:rFonts w:ascii="Arial" w:hAnsi="Arial" w:cs="Arial"/>
          <w:sz w:val="22"/>
          <w:szCs w:val="22"/>
        </w:rPr>
        <w:fldChar w:fldCharType="end"/>
      </w:r>
      <w:r>
        <w:rPr>
          <w:rFonts w:ascii="Arial" w:hAnsi="Arial" w:cs="Arial"/>
          <w:sz w:val="22"/>
          <w:szCs w:val="22"/>
        </w:rPr>
        <w:t xml:space="preserve">. </w:t>
      </w:r>
    </w:p>
    <w:p w14:paraId="336D4B78" w14:textId="77777777" w:rsidR="00D543AC" w:rsidRPr="00496D59" w:rsidRDefault="00D543AC" w:rsidP="00D543AC">
      <w:pPr>
        <w:spacing w:line="360" w:lineRule="auto"/>
        <w:ind w:firstLine="720"/>
        <w:rPr>
          <w:rFonts w:ascii="Arial" w:hAnsi="Arial" w:cs="Arial"/>
          <w:sz w:val="22"/>
          <w:szCs w:val="22"/>
        </w:rPr>
      </w:pPr>
      <w:r w:rsidRPr="00496D59">
        <w:rPr>
          <w:rFonts w:ascii="Arial" w:hAnsi="Arial" w:cs="Arial"/>
          <w:sz w:val="22"/>
          <w:szCs w:val="22"/>
        </w:rPr>
        <w:t xml:space="preserve">Ploidy in fungi is unstable and environmentally-dependent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&lt;EndNote&gt;&lt;Cite&gt;&lt;Author&gt;Todd&lt;/Author&gt;&lt;Year&gt;2017&lt;/Year&gt;&lt;RecNum&gt;676&lt;/RecNum&gt;&lt;DisplayText&gt;(&lt;style face="smallcaps"&gt;Todd&lt;/style&gt;&lt;style face="italic"&gt; et al.&lt;/style&gt; 2017)&lt;/DisplayText&gt;&lt;record&gt;&lt;rec-number&gt;676&lt;/rec-number&gt;&lt;foreign-keys&gt;&lt;key app="EN" db-id="patepv5dd5d00ue2wzp5ex0sta0r0a5r5t2t" timestamp="1559675845" guid="44a20fce-082d-4bcc-8ff2-9a292eea297f"&gt;676&lt;/key&gt;&lt;key app="ENWeb" db-id=""&gt;0&lt;/key&gt;&lt;/foreign-keys&gt;&lt;ref-type name="Journal Article"&gt;17&lt;/ref-type&gt;&lt;contributors&gt;&lt;authors&gt;&lt;author&gt;Todd, Robert T&lt;/author&gt;&lt;author&gt;Forche, Anja&lt;/author&gt;&lt;author&gt;Selmecki, Anna&lt;/author&gt;&lt;/authors&gt;&lt;/contributors&gt;&lt;titles&gt;&lt;title&gt;Ploidy Variation in Fungi–Polyploidy, Aneuploidy, and Genome Evolution&lt;/title&gt;&lt;secondary-title&gt;Microbiology spectrum&lt;/secondary-title&gt;&lt;/titles&gt;&lt;periodical&gt;&lt;full-title&gt;Microbiology spectrum&lt;/full-title&gt;&lt;/periodical&gt;&lt;volume&gt;5&lt;/volume&gt;&lt;number&gt;4&lt;/number&gt;&lt;dates&gt;&lt;year&gt;2017&lt;/year&gt;&lt;/dates&gt;&lt;urls&gt;&lt;/urls&gt;&lt;/record&gt;&lt;/Cite&gt;&lt;/EndNote&gt;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Todd</w:t>
      </w:r>
      <w:r w:rsidRPr="00FE3668">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Often aneuploidy is an adaptive response to an unfavorable environment, such as in clinical isolates of </w:t>
      </w:r>
      <w:r w:rsidRPr="0065754B">
        <w:rPr>
          <w:rFonts w:ascii="Arial" w:hAnsi="Arial" w:cs="Arial"/>
          <w:i/>
          <w:iCs/>
          <w:sz w:val="22"/>
          <w:szCs w:val="22"/>
        </w:rPr>
        <w:t>Candida albicans</w:t>
      </w:r>
      <w:r w:rsidRPr="00496D59">
        <w:rPr>
          <w:rFonts w:ascii="Arial" w:hAnsi="Arial" w:cs="Arial"/>
          <w:sz w:val="22"/>
          <w:szCs w:val="22"/>
        </w:rPr>
        <w:t xml:space="preserve"> in response to antifungals </w:t>
      </w:r>
      <w:r w:rsidRPr="00496D59">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PSJwYXRlcHY1ZGQ1ZDAwdWUyd3pwNWV4MHN0YTByMGE1cjV0MnQiIHRpbWVzdGFtcD0iMTU1OTY3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PSJwYXRlcHY1ZGQ1ZDAwdWUyd3pwNWV4MHN0YTByMGE1cjV0MnQiIHRpbWVzdGFtcD0iMTU1OTY3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fldChar w:fldCharType="separate"/>
      </w:r>
      <w:r>
        <w:rPr>
          <w:rFonts w:ascii="Arial" w:hAnsi="Arial" w:cs="Arial"/>
          <w:noProof/>
          <w:sz w:val="22"/>
          <w:szCs w:val="22"/>
        </w:rPr>
        <w:t>(</w:t>
      </w:r>
      <w:r w:rsidRPr="00384B5D">
        <w:rPr>
          <w:rFonts w:ascii="Arial" w:hAnsi="Arial" w:cs="Arial"/>
          <w:smallCaps/>
          <w:noProof/>
          <w:sz w:val="22"/>
          <w:szCs w:val="22"/>
        </w:rPr>
        <w:t>Anderson</w:t>
      </w:r>
      <w:r w:rsidRPr="00384B5D">
        <w:rPr>
          <w:rFonts w:ascii="Arial" w:hAnsi="Arial" w:cs="Arial"/>
          <w:i/>
          <w:noProof/>
          <w:sz w:val="22"/>
          <w:szCs w:val="22"/>
        </w:rPr>
        <w:t xml:space="preserve"> et al.</w:t>
      </w:r>
      <w:r>
        <w:rPr>
          <w:rFonts w:ascii="Arial" w:hAnsi="Arial" w:cs="Arial"/>
          <w:noProof/>
          <w:sz w:val="22"/>
          <w:szCs w:val="22"/>
        </w:rPr>
        <w:t xml:space="preserve"> 2017; </w:t>
      </w:r>
      <w:r w:rsidRPr="00384B5D">
        <w:rPr>
          <w:rFonts w:ascii="Arial" w:hAnsi="Arial" w:cs="Arial"/>
          <w:smallCaps/>
          <w:noProof/>
          <w:sz w:val="22"/>
          <w:szCs w:val="22"/>
        </w:rPr>
        <w:t>Wakabayashi</w:t>
      </w:r>
      <w:r w:rsidRPr="00384B5D">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and tolerance of hydrogen peroxide stress in </w:t>
      </w:r>
      <w:r w:rsidRPr="0065754B">
        <w:rPr>
          <w:rFonts w:ascii="Arial" w:hAnsi="Arial" w:cs="Arial"/>
          <w:i/>
          <w:iCs/>
          <w:sz w:val="22"/>
          <w:szCs w:val="22"/>
        </w:rPr>
        <w:t>Saccharomyces cerevisiae</w:t>
      </w:r>
      <w:r w:rsidRPr="00496D59">
        <w:rPr>
          <w:rFonts w:ascii="Arial" w:hAnsi="Arial" w:cs="Arial"/>
          <w:sz w:val="22"/>
          <w:szCs w:val="22"/>
        </w:rPr>
        <w:t xml:space="preserve"> </w:t>
      </w:r>
      <w:r w:rsidRPr="00496D59">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fldChar w:fldCharType="separate"/>
      </w:r>
      <w:r>
        <w:rPr>
          <w:rFonts w:ascii="Arial" w:hAnsi="Arial" w:cs="Arial"/>
          <w:noProof/>
          <w:sz w:val="22"/>
          <w:szCs w:val="22"/>
        </w:rPr>
        <w:t>(</w:t>
      </w:r>
      <w:r w:rsidRPr="00CD702D">
        <w:rPr>
          <w:rFonts w:ascii="Arial" w:hAnsi="Arial" w:cs="Arial"/>
          <w:smallCaps/>
          <w:noProof/>
          <w:sz w:val="22"/>
          <w:szCs w:val="22"/>
        </w:rPr>
        <w:t>Kaya</w:t>
      </w:r>
      <w:r w:rsidRPr="00CD702D">
        <w:rPr>
          <w:rFonts w:ascii="Arial" w:hAnsi="Arial" w:cs="Arial"/>
          <w:i/>
          <w:noProof/>
          <w:sz w:val="22"/>
          <w:szCs w:val="22"/>
        </w:rPr>
        <w:t xml:space="preserve"> et al.</w:t>
      </w:r>
      <w:r>
        <w:rPr>
          <w:rFonts w:ascii="Arial" w:hAnsi="Arial" w:cs="Arial"/>
          <w:noProof/>
          <w:sz w:val="22"/>
          <w:szCs w:val="22"/>
        </w:rPr>
        <w:t xml:space="preserve"> 2015; </w:t>
      </w:r>
      <w:r w:rsidRPr="00CD702D">
        <w:rPr>
          <w:rFonts w:ascii="Arial" w:hAnsi="Arial" w:cs="Arial"/>
          <w:smallCaps/>
          <w:noProof/>
          <w:sz w:val="22"/>
          <w:szCs w:val="22"/>
        </w:rPr>
        <w:t>Linder</w:t>
      </w:r>
      <w:r w:rsidRPr="00CD702D">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It has been suggested that aneuploidy is simply a tie-over for organisms to adapt to their environment and survive before finding an optimal solution to the stress </w:t>
      </w:r>
      <w:r w:rsidRPr="00496D59">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ZTJ3enA1ZXgwc3RhMHIwYTVyNXQydCIgdGltZXN0YW1wPSIxNTYzNTQ3NTk0IiBndWlkPSI3NjE4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MDg4OTwvaXNibj48dXJscz48L3VybHM+PC9yZWNvcmQ+PC9DaXRlPjwvRW5kTm90ZT4A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ZTJ3enA1ZXgwc3RhMHIwYTVyNXQydCIgdGltZXN0YW1wPSIxNTYzNTQ3NTk0IiBndWlkPSI3NjE4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MDg4OTwvaXNibj48dXJscz48L3VybHM+PC9yZWNvcmQ+PC9DaXRlPjwvRW5kTm90ZT4A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fldChar w:fldCharType="separate"/>
      </w:r>
      <w:r>
        <w:rPr>
          <w:rFonts w:ascii="Arial" w:hAnsi="Arial" w:cs="Arial"/>
          <w:noProof/>
          <w:sz w:val="22"/>
          <w:szCs w:val="22"/>
        </w:rPr>
        <w:t>(</w:t>
      </w:r>
      <w:r w:rsidRPr="00CD702D">
        <w:rPr>
          <w:rFonts w:ascii="Arial" w:hAnsi="Arial" w:cs="Arial"/>
          <w:smallCaps/>
          <w:noProof/>
          <w:sz w:val="22"/>
          <w:szCs w:val="22"/>
        </w:rPr>
        <w:t>Yona</w:t>
      </w:r>
      <w:r w:rsidRPr="00CD702D">
        <w:rPr>
          <w:rFonts w:ascii="Arial" w:hAnsi="Arial" w:cs="Arial"/>
          <w:i/>
          <w:noProof/>
          <w:sz w:val="22"/>
          <w:szCs w:val="22"/>
        </w:rPr>
        <w:t xml:space="preserve"> et al.</w:t>
      </w:r>
      <w:r>
        <w:rPr>
          <w:rFonts w:ascii="Arial" w:hAnsi="Arial" w:cs="Arial"/>
          <w:noProof/>
          <w:sz w:val="22"/>
          <w:szCs w:val="22"/>
        </w:rPr>
        <w:t xml:space="preserve"> 2012; </w:t>
      </w:r>
      <w:r w:rsidRPr="00CD702D">
        <w:rPr>
          <w:rFonts w:ascii="Arial" w:hAnsi="Arial" w:cs="Arial"/>
          <w:smallCaps/>
          <w:noProof/>
          <w:sz w:val="22"/>
          <w:szCs w:val="22"/>
        </w:rPr>
        <w:t>Koo</w:t>
      </w:r>
      <w:r w:rsidRPr="00CD702D">
        <w:rPr>
          <w:rFonts w:ascii="Arial" w:hAnsi="Arial" w:cs="Arial"/>
          <w:i/>
          <w:noProof/>
          <w:sz w:val="22"/>
          <w:szCs w:val="22"/>
        </w:rPr>
        <w:t xml:space="preserve"> et al.</w:t>
      </w:r>
      <w:r>
        <w:rPr>
          <w:rFonts w:ascii="Arial" w:hAnsi="Arial" w:cs="Arial"/>
          <w:noProof/>
          <w:sz w:val="22"/>
          <w:szCs w:val="22"/>
        </w:rPr>
        <w:t xml:space="preserve"> 2018)</w:t>
      </w:r>
      <w:r w:rsidRPr="00496D59">
        <w:rPr>
          <w:rFonts w:ascii="Arial" w:hAnsi="Arial" w:cs="Arial"/>
          <w:sz w:val="22"/>
          <w:szCs w:val="22"/>
        </w:rPr>
        <w:fldChar w:fldCharType="end"/>
      </w:r>
      <w:r w:rsidRPr="00496D59">
        <w:rPr>
          <w:rFonts w:ascii="Arial" w:hAnsi="Arial" w:cs="Arial"/>
          <w:sz w:val="22"/>
          <w:szCs w:val="22"/>
        </w:rPr>
        <w:t xml:space="preserve">. </w:t>
      </w:r>
    </w:p>
    <w:p w14:paraId="02F4F9C3" w14:textId="77777777" w:rsidR="00D543AC" w:rsidRPr="00496D59" w:rsidRDefault="00D543AC" w:rsidP="00D543AC">
      <w:pPr>
        <w:spacing w:line="360" w:lineRule="auto"/>
        <w:rPr>
          <w:rFonts w:ascii="Arial" w:hAnsi="Arial" w:cs="Arial"/>
          <w:sz w:val="22"/>
          <w:szCs w:val="22"/>
        </w:rPr>
      </w:pPr>
    </w:p>
    <w:p w14:paraId="0B1E660A" w14:textId="77777777" w:rsidR="00D543AC" w:rsidRDefault="00D543AC" w:rsidP="00D543AC">
      <w:pPr>
        <w:spacing w:line="360" w:lineRule="auto"/>
        <w:ind w:firstLine="720"/>
        <w:rPr>
          <w:rFonts w:ascii="Arial" w:hAnsi="Arial" w:cs="Arial"/>
          <w:sz w:val="22"/>
          <w:szCs w:val="22"/>
        </w:rPr>
      </w:pPr>
      <w:r w:rsidRPr="00496D59">
        <w:rPr>
          <w:rFonts w:ascii="Arial" w:hAnsi="Arial" w:cs="Arial"/>
          <w:sz w:val="22"/>
          <w:szCs w:val="22"/>
        </w:rPr>
        <w:t xml:space="preserve">This paper: was able to observe effects of loss of a chromosome (though there weren’t many samples obtained) – most other studies used haploids and looked at </w:t>
      </w:r>
      <w:proofErr w:type="spellStart"/>
      <w:r w:rsidRPr="00496D59">
        <w:rPr>
          <w:rFonts w:ascii="Arial" w:hAnsi="Arial" w:cs="Arial"/>
          <w:sz w:val="22"/>
          <w:szCs w:val="22"/>
        </w:rPr>
        <w:t>disomes</w:t>
      </w:r>
      <w:proofErr w:type="spellEnd"/>
      <w:r w:rsidRPr="00496D59">
        <w:rPr>
          <w:rFonts w:ascii="Arial" w:hAnsi="Arial" w:cs="Arial"/>
          <w:sz w:val="22"/>
          <w:szCs w:val="22"/>
        </w:rPr>
        <w:t xml:space="preserve">. I was able to use </w:t>
      </w:r>
      <w:proofErr w:type="spellStart"/>
      <w:r w:rsidRPr="00496D59">
        <w:rPr>
          <w:rFonts w:ascii="Arial" w:hAnsi="Arial" w:cs="Arial"/>
          <w:sz w:val="22"/>
          <w:szCs w:val="22"/>
        </w:rPr>
        <w:t>trisomes</w:t>
      </w:r>
      <w:proofErr w:type="spellEnd"/>
      <w:r w:rsidRPr="00496D59">
        <w:rPr>
          <w:rFonts w:ascii="Arial" w:hAnsi="Arial" w:cs="Arial"/>
          <w:sz w:val="22"/>
          <w:szCs w:val="22"/>
        </w:rPr>
        <w:t xml:space="preserve">, </w:t>
      </w:r>
      <w:proofErr w:type="spellStart"/>
      <w:r w:rsidRPr="00496D59">
        <w:rPr>
          <w:rFonts w:ascii="Arial" w:hAnsi="Arial" w:cs="Arial"/>
          <w:sz w:val="22"/>
          <w:szCs w:val="22"/>
        </w:rPr>
        <w:t>monosomes</w:t>
      </w:r>
      <w:proofErr w:type="spellEnd"/>
      <w:r w:rsidRPr="00496D59">
        <w:rPr>
          <w:rFonts w:ascii="Arial" w:hAnsi="Arial" w:cs="Arial"/>
          <w:sz w:val="22"/>
          <w:szCs w:val="22"/>
        </w:rPr>
        <w:t xml:space="preserve">, and a </w:t>
      </w:r>
      <w:proofErr w:type="spellStart"/>
      <w:r w:rsidRPr="00496D59">
        <w:rPr>
          <w:rFonts w:ascii="Arial" w:hAnsi="Arial" w:cs="Arial"/>
          <w:sz w:val="22"/>
          <w:szCs w:val="22"/>
        </w:rPr>
        <w:t>tetrasome</w:t>
      </w:r>
      <w:proofErr w:type="spellEnd"/>
      <w:r w:rsidRPr="00496D59">
        <w:rPr>
          <w:rFonts w:ascii="Arial" w:hAnsi="Arial" w:cs="Arial"/>
          <w:sz w:val="22"/>
          <w:szCs w:val="22"/>
        </w:rPr>
        <w:t xml:space="preserve"> to study the effects of whole-chromosome aneuploidy. I was also able to observe the effects of a partial duplication of half of a chromosome. </w:t>
      </w:r>
    </w:p>
    <w:p w14:paraId="283D49F4" w14:textId="77777777" w:rsidR="00D543AC" w:rsidRPr="00496D59" w:rsidRDefault="00D543AC" w:rsidP="00D543AC">
      <w:pPr>
        <w:spacing w:line="360" w:lineRule="auto"/>
        <w:rPr>
          <w:rFonts w:ascii="Arial" w:hAnsi="Arial" w:cs="Arial"/>
          <w:sz w:val="22"/>
          <w:szCs w:val="22"/>
        </w:rPr>
      </w:pPr>
      <w:r>
        <w:rPr>
          <w:rFonts w:ascii="Arial" w:hAnsi="Arial" w:cs="Arial"/>
          <w:sz w:val="22"/>
          <w:szCs w:val="22"/>
        </w:rPr>
        <w:tab/>
        <w:t xml:space="preserve">There is no evidence for gene expression modulation to a great extent in spontaneously aneuploid yeast. Hybrid yeast of two wild strains appear to tolerate aneuploidy better than a homozygous lab strain, which is unsurprising </w:t>
      </w:r>
      <w:r>
        <w:rPr>
          <w:rFonts w:ascii="Arial" w:hAnsi="Arial" w:cs="Arial"/>
          <w:sz w:val="22"/>
          <w:szCs w:val="22"/>
        </w:rPr>
        <w:fldChar w:fldCharType="begin"/>
      </w:r>
      <w:r>
        <w:rPr>
          <w:rFonts w:ascii="Arial"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Pr>
          <w:rFonts w:ascii="Arial" w:hAnsi="Arial" w:cs="Arial"/>
          <w:sz w:val="22"/>
          <w:szCs w:val="22"/>
        </w:rPr>
        <w:fldChar w:fldCharType="separate"/>
      </w:r>
      <w:r>
        <w:rPr>
          <w:rFonts w:ascii="Arial" w:hAnsi="Arial" w:cs="Arial"/>
          <w:noProof/>
          <w:sz w:val="22"/>
          <w:szCs w:val="22"/>
        </w:rPr>
        <w:t>(</w:t>
      </w:r>
      <w:r w:rsidRPr="009A00EE">
        <w:rPr>
          <w:rFonts w:ascii="Arial" w:hAnsi="Arial" w:cs="Arial"/>
          <w:smallCaps/>
          <w:noProof/>
          <w:sz w:val="22"/>
          <w:szCs w:val="22"/>
        </w:rPr>
        <w:t>Strope</w:t>
      </w:r>
      <w:r w:rsidRPr="009A00EE">
        <w:rPr>
          <w:rFonts w:ascii="Arial" w:hAnsi="Arial" w:cs="Arial"/>
          <w:i/>
          <w:noProof/>
          <w:sz w:val="22"/>
          <w:szCs w:val="22"/>
        </w:rPr>
        <w:t xml:space="preserve"> et al.</w:t>
      </w:r>
      <w:r>
        <w:rPr>
          <w:rFonts w:ascii="Arial" w:hAnsi="Arial" w:cs="Arial"/>
          <w:noProof/>
          <w:sz w:val="22"/>
          <w:szCs w:val="22"/>
        </w:rPr>
        <w:t xml:space="preserve"> 2015)</w:t>
      </w:r>
      <w:r>
        <w:rPr>
          <w:rFonts w:ascii="Arial" w:hAnsi="Arial" w:cs="Arial"/>
          <w:sz w:val="22"/>
          <w:szCs w:val="22"/>
        </w:rPr>
        <w:fldChar w:fldCharType="end"/>
      </w:r>
      <w:r>
        <w:rPr>
          <w:rFonts w:ascii="Arial" w:hAnsi="Arial" w:cs="Arial"/>
          <w:sz w:val="22"/>
          <w:szCs w:val="22"/>
        </w:rPr>
        <w:t xml:space="preserve">. This work suggests that instead of a common dosage compensation mechanism causing yeast to remain aneuploid in the wild, there is instead strong selection against aneuploidy except under certain </w:t>
      </w:r>
      <w:r>
        <w:rPr>
          <w:rFonts w:ascii="Arial" w:hAnsi="Arial" w:cs="Arial"/>
          <w:sz w:val="22"/>
          <w:szCs w:val="22"/>
        </w:rPr>
        <w:lastRenderedPageBreak/>
        <w:t xml:space="preserve">circumstances where it may be beneficial </w:t>
      </w:r>
      <w:r>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MDB1ZTJ3enA1ZXgwc3RhMHIwYTVyNXQydCIgdGltZXN0YW1wPSIxNTU5Njc1Njc3IiBndWlkPSJk
MTYzYzA3OC1hNGNmLTQwMmItODlhMS1kMWYxMGUwZTg1MjAiPjYwMDwva2V5PjxrZXkgYXBwPSJF
TldlYiIgZGItaWQ9IiI+MDwva2V5PjwvZm9yZWlnbi1rZXlzPjxyZWYtdHlwZSBuYW1lPSJKb3Vy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Q2l0ZT48Q2l0ZT48QXV0aG9yPkxpbmRlcjwvQXV0aG9yPjxZZWFyPjIwMTc8L1llYXI+PFJlY051
bT42MDc8L1JlY051bT48cmVjb3JkPjxyZWMtbnVtYmVyPjYwNzwvcmVjLW51bWJlcj48Zm9yZWln
bi1rZXlzPjxrZXkgYXBwPSJFTiIgZGItaWQ9InBhdGVwdjVkZDVkMDB1ZTJ3enA1ZXgwc3RhMHIw
YTVyNXQydCIgdGltZXN0YW1wPSIxNTU5Njc1NzAwIiBndWlkPSJmNjZlMGEyYi00Y2YyLTQzYzUt
OTNkMS1hZWViNTBkZjA2MDciPjYwNzwva2V5PjxrZXkgYXBwPSJFTldlYiIgZGItaWQ9IiI+MDwv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dGU+PC9FbmROb3RlPgB=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MDB1ZTJ3enA1ZXgwc3RhMHIwYTVyNXQydCIgdGltZXN0YW1wPSIxNTU5Njc1Njc3IiBndWlkPSJk
MTYzYzA3OC1hNGNmLTQwMmItODlhMS1kMWYxMGUwZTg1MjAiPjYwMDwva2V5PjxrZXkgYXBwPSJF
TldlYiIgZGItaWQ9IiI+MDwva2V5PjwvZm9yZWlnbi1rZXlzPjxyZWYtdHlwZSBuYW1lPSJKb3Vy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Q2l0ZT48Q2l0ZT48QXV0aG9yPkxpbmRlcjwvQXV0aG9yPjxZZWFyPjIwMTc8L1llYXI+PFJlY051
bT42MDc8L1JlY051bT48cmVjb3JkPjxyZWMtbnVtYmVyPjYwNzwvcmVjLW51bWJlcj48Zm9yZWln
bi1rZXlzPjxrZXkgYXBwPSJFTiIgZGItaWQ9InBhdGVwdjVkZDVkMDB1ZTJ3enA1ZXgwc3RhMHIw
YTVyNXQydCIgdGltZXN0YW1wPSIxNTU5Njc1NzAwIiBndWlkPSJmNjZlMGEyYi00Y2YyLTQzYzUt
OTNkMS1hZWViNTBkZjA2MDciPjYwNzwva2V5PjxrZXkgYXBwPSJFTldlYiIgZGItaWQ9IiI+MDwv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dGU+PC9FbmROb3RlPgB=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Pr>
          <w:rFonts w:ascii="Arial" w:hAnsi="Arial" w:cs="Arial"/>
          <w:sz w:val="22"/>
          <w:szCs w:val="22"/>
        </w:rPr>
        <w:fldChar w:fldCharType="separate"/>
      </w:r>
      <w:r>
        <w:rPr>
          <w:rFonts w:ascii="Arial" w:hAnsi="Arial" w:cs="Arial"/>
          <w:noProof/>
          <w:sz w:val="22"/>
          <w:szCs w:val="22"/>
        </w:rPr>
        <w:t>(</w:t>
      </w:r>
      <w:r w:rsidRPr="00C50018">
        <w:rPr>
          <w:rFonts w:ascii="Arial" w:hAnsi="Arial" w:cs="Arial"/>
          <w:smallCaps/>
          <w:noProof/>
          <w:sz w:val="22"/>
          <w:szCs w:val="22"/>
        </w:rPr>
        <w:t>Kaya</w:t>
      </w:r>
      <w:r w:rsidRPr="00C50018">
        <w:rPr>
          <w:rFonts w:ascii="Arial" w:hAnsi="Arial" w:cs="Arial"/>
          <w:i/>
          <w:noProof/>
          <w:sz w:val="22"/>
          <w:szCs w:val="22"/>
        </w:rPr>
        <w:t xml:space="preserve"> et al.</w:t>
      </w:r>
      <w:r>
        <w:rPr>
          <w:rFonts w:ascii="Arial" w:hAnsi="Arial" w:cs="Arial"/>
          <w:noProof/>
          <w:sz w:val="22"/>
          <w:szCs w:val="22"/>
        </w:rPr>
        <w:t xml:space="preserve"> 2015; </w:t>
      </w:r>
      <w:r w:rsidRPr="00C50018">
        <w:rPr>
          <w:rFonts w:ascii="Arial" w:hAnsi="Arial" w:cs="Arial"/>
          <w:smallCaps/>
          <w:noProof/>
          <w:sz w:val="22"/>
          <w:szCs w:val="22"/>
        </w:rPr>
        <w:t>Linder</w:t>
      </w:r>
      <w:r w:rsidRPr="00C50018">
        <w:rPr>
          <w:rFonts w:ascii="Arial" w:hAnsi="Arial" w:cs="Arial"/>
          <w:i/>
          <w:noProof/>
          <w:sz w:val="22"/>
          <w:szCs w:val="22"/>
        </w:rPr>
        <w:t xml:space="preserve"> et al.</w:t>
      </w:r>
      <w:r>
        <w:rPr>
          <w:rFonts w:ascii="Arial" w:hAnsi="Arial" w:cs="Arial"/>
          <w:noProof/>
          <w:sz w:val="22"/>
          <w:szCs w:val="22"/>
        </w:rPr>
        <w:t xml:space="preserve"> 2017)</w:t>
      </w:r>
      <w:r>
        <w:rPr>
          <w:rFonts w:ascii="Arial" w:hAnsi="Arial" w:cs="Arial"/>
          <w:sz w:val="22"/>
          <w:szCs w:val="22"/>
        </w:rPr>
        <w:fldChar w:fldCharType="end"/>
      </w:r>
      <w:r>
        <w:rPr>
          <w:rFonts w:ascii="Arial" w:hAnsi="Arial" w:cs="Arial"/>
          <w:sz w:val="22"/>
          <w:szCs w:val="22"/>
        </w:rPr>
        <w:t xml:space="preserve">. It is likely that previous studies which claimed to have found whole-chromosome dosage compensation effects were using homogenous samples of yeast that were both aneuploid and euploid (cite Hose, </w:t>
      </w:r>
      <w:proofErr w:type="spellStart"/>
      <w:r>
        <w:rPr>
          <w:rFonts w:ascii="Arial" w:hAnsi="Arial" w:cs="Arial"/>
          <w:sz w:val="22"/>
          <w:szCs w:val="22"/>
        </w:rPr>
        <w:t>Gasch</w:t>
      </w:r>
      <w:proofErr w:type="spellEnd"/>
      <w:r>
        <w:rPr>
          <w:rFonts w:ascii="Arial" w:hAnsi="Arial" w:cs="Arial"/>
          <w:sz w:val="22"/>
          <w:szCs w:val="22"/>
        </w:rPr>
        <w:t xml:space="preserve">, here). This study demonstrates that there is no effect globally on gene expression of aneuploidy, and that aneuploidy causes phenotypic effects (probably?? Will need data from FACS for this). </w:t>
      </w:r>
    </w:p>
    <w:p w14:paraId="524AE893" w14:textId="77777777" w:rsidR="00D543AC" w:rsidRPr="00496D59" w:rsidRDefault="00D543AC" w:rsidP="00D543AC">
      <w:pPr>
        <w:spacing w:line="360" w:lineRule="auto"/>
        <w:rPr>
          <w:rFonts w:ascii="Arial" w:hAnsi="Arial" w:cs="Arial"/>
          <w:sz w:val="22"/>
          <w:szCs w:val="22"/>
        </w:rPr>
      </w:pPr>
      <w:r w:rsidRPr="00496D59">
        <w:rPr>
          <w:rFonts w:ascii="Arial" w:hAnsi="Arial" w:cs="Arial"/>
          <w:sz w:val="22"/>
          <w:szCs w:val="22"/>
        </w:rPr>
        <w:t>Previous studies have found the rate of aneuploidy in lab strains to be 2-8 x 10</w:t>
      </w:r>
      <w:r w:rsidRPr="00496D59">
        <w:rPr>
          <w:rFonts w:ascii="Arial" w:hAnsi="Arial" w:cs="Arial"/>
          <w:sz w:val="22"/>
          <w:szCs w:val="22"/>
          <w:vertAlign w:val="superscript"/>
        </w:rPr>
        <w:t xml:space="preserve">-6 </w:t>
      </w:r>
      <w:r w:rsidRPr="00496D59">
        <w:rPr>
          <w:rFonts w:ascii="Arial" w:hAnsi="Arial" w:cs="Arial"/>
          <w:sz w:val="22"/>
          <w:szCs w:val="22"/>
        </w:rPr>
        <w:t xml:space="preserve">per cell division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timestamp="1559675550" guid="8f069624-2372-48c3-ba2a-7ae31f735bdf"&gt;566&lt;/key&gt;&lt;key app="ENWeb" db-id=""&gt;0&lt;/key&gt;&lt;/foreign-keys&gt;&lt;ref-type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Mulla</w:t>
      </w:r>
      <w:r w:rsidRPr="00FE3668">
        <w:rPr>
          <w:rFonts w:ascii="Arial" w:hAnsi="Arial" w:cs="Arial"/>
          <w:i/>
          <w:noProof/>
          <w:sz w:val="22"/>
          <w:szCs w:val="22"/>
        </w:rPr>
        <w:t xml:space="preserve"> et al.</w:t>
      </w:r>
      <w:r>
        <w:rPr>
          <w:rFonts w:ascii="Arial" w:hAnsi="Arial" w:cs="Arial"/>
          <w:noProof/>
          <w:sz w:val="22"/>
          <w:szCs w:val="22"/>
        </w:rPr>
        <w:t xml:space="preserve"> 2014)</w:t>
      </w:r>
      <w:r w:rsidRPr="00496D59">
        <w:rPr>
          <w:rFonts w:ascii="Arial" w:hAnsi="Arial" w:cs="Arial"/>
          <w:sz w:val="22"/>
          <w:szCs w:val="22"/>
        </w:rPr>
        <w:fldChar w:fldCharType="end"/>
      </w:r>
      <w:r w:rsidRPr="00496D59">
        <w:rPr>
          <w:rFonts w:ascii="Arial" w:hAnsi="Arial" w:cs="Arial"/>
          <w:sz w:val="22"/>
          <w:szCs w:val="22"/>
        </w:rPr>
        <w:t xml:space="preserve">.  </w:t>
      </w:r>
    </w:p>
    <w:p w14:paraId="1EC94348" w14:textId="77777777" w:rsidR="00D543AC" w:rsidRPr="00496D59" w:rsidRDefault="00D543AC" w:rsidP="00D543AC">
      <w:pPr>
        <w:spacing w:line="360" w:lineRule="auto"/>
        <w:rPr>
          <w:rFonts w:ascii="Arial" w:hAnsi="Arial" w:cs="Arial"/>
          <w:sz w:val="22"/>
          <w:szCs w:val="22"/>
        </w:rPr>
      </w:pPr>
    </w:p>
    <w:p w14:paraId="2A26E44B" w14:textId="77777777" w:rsidR="00D543AC" w:rsidRDefault="00D543AC" w:rsidP="00D543AC">
      <w:pPr>
        <w:spacing w:line="360" w:lineRule="auto"/>
        <w:rPr>
          <w:rFonts w:ascii="Arial" w:hAnsi="Arial" w:cs="Arial"/>
          <w:sz w:val="22"/>
          <w:szCs w:val="22"/>
        </w:rPr>
      </w:pPr>
      <w:r w:rsidRPr="00496D59">
        <w:rPr>
          <w:rFonts w:ascii="Arial" w:hAnsi="Arial" w:cs="Arial"/>
          <w:sz w:val="22"/>
          <w:szCs w:val="22"/>
        </w:rPr>
        <w:t xml:space="preserve">Aneuploidy affects the entire transcriptome, as demonstrated in our findings as well as other studies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&lt;EndNote&gt;&lt;Cite&gt;&lt;Author&gt;Zhang&lt;/Author&gt;&lt;Year&gt;2013&lt;/Year&gt;&lt;RecNum&gt;680&lt;/RecNum&gt;&lt;DisplayText&gt;(&lt;style face="smallcaps"&gt;Zhang&lt;/style&gt;&lt;style face="italic"&gt; et al.&lt;/style&gt; 2013)&lt;/DisplayText&gt;&lt;record&gt;&lt;rec-number&gt;680&lt;/rec-number&gt;&lt;foreign-keys&gt;&lt;key app="EN" db-id="patepv5dd5d00ue2wzp5ex0sta0r0a5r5t2t" timestamp="1559675863" guid="c535e5b0-80ee-4a82-b747-41daaea3ce9a"&gt;680&lt;/key&gt;&lt;key app="ENWeb" db-id=""&gt;0&lt;/key&gt;&lt;/foreign-keys&gt;&lt;ref-type name="Journal Article"&gt;17&lt;/ref-type&gt;&lt;contributors&gt;&lt;authors&gt;&lt;author&gt;Zhang, Ruosi&lt;/author&gt;&lt;author&gt;Hao, Lili&lt;/author&gt;&lt;author&gt;Wang, Lingping&lt;/author&gt;&lt;author&gt;Chen, Meili&lt;/author&gt;&lt;author&gt;Li, Wen&lt;/author&gt;&lt;author&gt;Li, Rujiao&lt;/author&gt;&lt;author&gt;Yu, Jun&lt;/author&gt;&lt;author&gt;Xiao, Jingfa&lt;/author&gt;&lt;author&gt;Wu, Jiayan&lt;/author&gt;&lt;/authors&gt;&lt;/contributors&gt;&lt;titles&gt;&lt;title&gt;Gene expression analysis of induced pluripotent stem cells from aneuploid chromosomal syndromes&lt;/title&gt;&lt;secondary-title&gt;BMC genomics&lt;/secondary-title&gt;&lt;/titles&gt;&lt;periodical&gt;&lt;full-title&gt;BMC Genomics&lt;/full-title&gt;&lt;/periodical&gt;&lt;pages&gt;S8&lt;/pages&gt;&lt;volume&gt;14&lt;/volume&gt;&lt;number&gt;5&lt;/number&gt;&lt;dates&gt;&lt;year&gt;2013&lt;/year&gt;&lt;/dates&gt;&lt;isbn&gt;1471-2164&lt;/isbn&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Zhang</w:t>
      </w:r>
      <w:r w:rsidRPr="00FE3668">
        <w:rPr>
          <w:rFonts w:ascii="Arial" w:hAnsi="Arial" w:cs="Arial"/>
          <w:i/>
          <w:noProof/>
          <w:sz w:val="22"/>
          <w:szCs w:val="22"/>
        </w:rPr>
        <w:t xml:space="preserve"> et al.</w:t>
      </w:r>
      <w:r>
        <w:rPr>
          <w:rFonts w:ascii="Arial" w:hAnsi="Arial" w:cs="Arial"/>
          <w:noProof/>
          <w:sz w:val="22"/>
          <w:szCs w:val="22"/>
        </w:rPr>
        <w:t xml:space="preserve"> 2013)</w:t>
      </w:r>
      <w:r w:rsidRPr="00496D59">
        <w:rPr>
          <w:rFonts w:ascii="Arial" w:hAnsi="Arial" w:cs="Arial"/>
          <w:sz w:val="22"/>
          <w:szCs w:val="22"/>
        </w:rPr>
        <w:fldChar w:fldCharType="end"/>
      </w:r>
      <w:r w:rsidRPr="00496D59">
        <w:rPr>
          <w:rFonts w:ascii="Arial" w:hAnsi="Arial" w:cs="Arial"/>
          <w:sz w:val="22"/>
          <w:szCs w:val="22"/>
        </w:rPr>
        <w:t xml:space="preserve">. </w:t>
      </w:r>
    </w:p>
    <w:p w14:paraId="3110E17F" w14:textId="77777777" w:rsidR="00D543AC" w:rsidRDefault="00D543AC" w:rsidP="00D543AC">
      <w:pPr>
        <w:spacing w:line="360" w:lineRule="auto"/>
        <w:rPr>
          <w:rFonts w:ascii="Arial" w:hAnsi="Arial" w:cs="Arial"/>
          <w:sz w:val="22"/>
          <w:szCs w:val="22"/>
        </w:rPr>
      </w:pPr>
    </w:p>
    <w:p w14:paraId="4369A580" w14:textId="1303E228" w:rsidR="00A21911" w:rsidRDefault="00D543AC" w:rsidP="00A21911">
      <w:pPr>
        <w:spacing w:line="360" w:lineRule="auto"/>
        <w:ind w:firstLine="720"/>
        <w:rPr>
          <w:rFonts w:ascii="Arial" w:eastAsia="Times New Roman" w:hAnsi="Arial" w:cs="Arial"/>
          <w:sz w:val="22"/>
          <w:szCs w:val="22"/>
        </w:rPr>
      </w:pPr>
      <w:commentRangeStart w:id="513"/>
      <w:r w:rsidRPr="00496D59">
        <w:rPr>
          <w:rFonts w:ascii="Arial" w:eastAsia="Times New Roman" w:hAnsi="Arial" w:cs="Arial"/>
          <w:sz w:val="22"/>
          <w:szCs w:val="22"/>
        </w:rPr>
        <w:t>Although autosomal dosage compensation has been observed in higher eukaryotes</w:t>
      </w:r>
      <w:r>
        <w:rPr>
          <w:rFonts w:ascii="Arial" w:eastAsia="Times New Roman" w:hAnsi="Arial" w:cs="Arial"/>
          <w:sz w:val="22"/>
          <w:szCs w:val="22"/>
        </w:rPr>
        <w:t xml:space="preserve"> </w: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dDJ0IiB0aW1lc3RhbXA9IjE1NTk2NzU1ODYiIGd1aWQ9IjlmNjc1MGYxLTYzNjktNDUyMy04MGRh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QXV0aG9yPkd1bzwvQXV0aG9yPjxZZWFyPjE5OTY8L1llYXI+PFJlY051bT4xNzA8L1JlY051bT48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dDJ0IiB0aW1lc3RhbXA9IjE1NTk2NzU1ODYiIGd1aWQ9IjlmNjc1MGYxLTYzNjktNDUyMy04MGRh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QXV0aG9yPkd1bzwvQXV0aG9yPjxZZWFyPjE5OTY8L1llYXI+PFJlY051bT4xNzA8L1JlY051bT48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fldChar w:fldCharType="separate"/>
      </w:r>
      <w:r>
        <w:rPr>
          <w:rFonts w:ascii="Arial" w:eastAsia="Times New Roman" w:hAnsi="Arial" w:cs="Arial"/>
          <w:noProof/>
          <w:sz w:val="22"/>
          <w:szCs w:val="22"/>
        </w:rPr>
        <w:t>(</w:t>
      </w:r>
      <w:r w:rsidRPr="001358BD">
        <w:rPr>
          <w:rFonts w:ascii="Arial" w:eastAsia="Times New Roman" w:hAnsi="Arial" w:cs="Arial"/>
          <w:smallCaps/>
          <w:noProof/>
          <w:sz w:val="22"/>
          <w:szCs w:val="22"/>
        </w:rPr>
        <w:t>Birchler and Newton</w:t>
      </w:r>
      <w:r>
        <w:rPr>
          <w:rFonts w:ascii="Arial" w:eastAsia="Times New Roman" w:hAnsi="Arial" w:cs="Arial"/>
          <w:noProof/>
          <w:sz w:val="22"/>
          <w:szCs w:val="22"/>
        </w:rPr>
        <w:t xml:space="preserve"> 1981; </w:t>
      </w:r>
      <w:r w:rsidRPr="001358BD">
        <w:rPr>
          <w:rFonts w:ascii="Arial" w:eastAsia="Times New Roman" w:hAnsi="Arial" w:cs="Arial"/>
          <w:smallCaps/>
          <w:noProof/>
          <w:sz w:val="22"/>
          <w:szCs w:val="22"/>
        </w:rPr>
        <w:t>Devlin</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1982; </w:t>
      </w:r>
      <w:r w:rsidRPr="001358BD">
        <w:rPr>
          <w:rFonts w:ascii="Arial" w:eastAsia="Times New Roman" w:hAnsi="Arial" w:cs="Arial"/>
          <w:smallCaps/>
          <w:noProof/>
          <w:sz w:val="22"/>
          <w:szCs w:val="22"/>
        </w:rPr>
        <w:t>Birchler</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1358BD">
        <w:rPr>
          <w:rFonts w:ascii="Arial" w:eastAsia="Times New Roman" w:hAnsi="Arial" w:cs="Arial"/>
          <w:smallCaps/>
          <w:noProof/>
          <w:sz w:val="22"/>
          <w:szCs w:val="22"/>
        </w:rPr>
        <w:t>Guo</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1996; </w:t>
      </w:r>
      <w:r w:rsidRPr="001358BD">
        <w:rPr>
          <w:rFonts w:ascii="Arial" w:eastAsia="Times New Roman" w:hAnsi="Arial" w:cs="Arial"/>
          <w:smallCaps/>
          <w:noProof/>
          <w:sz w:val="22"/>
          <w:szCs w:val="22"/>
        </w:rPr>
        <w:t>McAnally and Yampolsky</w:t>
      </w:r>
      <w:r>
        <w:rPr>
          <w:rFonts w:ascii="Arial" w:eastAsia="Times New Roman" w:hAnsi="Arial" w:cs="Arial"/>
          <w:noProof/>
          <w:sz w:val="22"/>
          <w:szCs w:val="22"/>
        </w:rPr>
        <w:t xml:space="preserve"> 2009; </w:t>
      </w:r>
      <w:r w:rsidRPr="001358BD">
        <w:rPr>
          <w:rFonts w:ascii="Arial" w:eastAsia="Times New Roman" w:hAnsi="Arial" w:cs="Arial"/>
          <w:smallCaps/>
          <w:noProof/>
          <w:sz w:val="22"/>
          <w:szCs w:val="22"/>
        </w:rPr>
        <w:t>Lundberg</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 </w:t>
      </w:r>
      <w:r w:rsidRPr="001358BD">
        <w:rPr>
          <w:rFonts w:ascii="Arial" w:eastAsia="Times New Roman" w:hAnsi="Arial" w:cs="Arial"/>
          <w:smallCaps/>
          <w:noProof/>
          <w:sz w:val="22"/>
          <w:szCs w:val="22"/>
        </w:rPr>
        <w:t>Malone</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 </w:t>
      </w:r>
      <w:r w:rsidRPr="001358BD">
        <w:rPr>
          <w:rFonts w:ascii="Arial" w:eastAsia="Times New Roman" w:hAnsi="Arial" w:cs="Arial"/>
          <w:smallCaps/>
          <w:noProof/>
          <w:sz w:val="22"/>
          <w:szCs w:val="22"/>
        </w:rPr>
        <w:t>Chen and Oliver</w:t>
      </w:r>
      <w:r>
        <w:rPr>
          <w:rFonts w:ascii="Arial" w:eastAsia="Times New Roman" w:hAnsi="Arial" w:cs="Arial"/>
          <w:noProof/>
          <w:sz w:val="22"/>
          <w:szCs w:val="22"/>
        </w:rPr>
        <w:t xml:space="preserve"> 2015; </w:t>
      </w:r>
      <w:r w:rsidRPr="001358BD">
        <w:rPr>
          <w:rFonts w:ascii="Arial" w:eastAsia="Times New Roman" w:hAnsi="Arial" w:cs="Arial"/>
          <w:smallCaps/>
          <w:noProof/>
          <w:sz w:val="22"/>
          <w:szCs w:val="22"/>
        </w:rPr>
        <w:t>Matos</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 </w:t>
      </w:r>
      <w:r w:rsidRPr="001358BD">
        <w:rPr>
          <w:rFonts w:ascii="Arial" w:eastAsia="Times New Roman" w:hAnsi="Arial" w:cs="Arial"/>
          <w:smallCaps/>
          <w:noProof/>
          <w:sz w:val="22"/>
          <w:szCs w:val="22"/>
        </w:rPr>
        <w:t>Lee</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2016; </w:t>
      </w:r>
      <w:r w:rsidRPr="001358BD">
        <w:rPr>
          <w:rFonts w:ascii="Arial" w:eastAsia="Times New Roman" w:hAnsi="Arial" w:cs="Arial"/>
          <w:smallCaps/>
          <w:noProof/>
          <w:sz w:val="22"/>
          <w:szCs w:val="22"/>
        </w:rPr>
        <w:t>Dumetz</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Pr>
          <w:rFonts w:ascii="Arial" w:eastAsia="Times New Roman" w:hAnsi="Arial" w:cs="Arial"/>
          <w:sz w:val="22"/>
          <w:szCs w:val="22"/>
        </w:rPr>
        <w:fldChar w:fldCharType="end"/>
      </w:r>
      <w:r w:rsidRPr="00496D59">
        <w:rPr>
          <w:rFonts w:ascii="Arial" w:eastAsia="Times New Roman" w:hAnsi="Arial" w:cs="Arial"/>
          <w:sz w:val="22"/>
          <w:szCs w:val="22"/>
        </w:rPr>
        <w:t xml:space="preserve">, it may be that these loci are more susceptible to </w:t>
      </w:r>
      <w:commentRangeStart w:id="514"/>
      <w:r w:rsidRPr="00496D59">
        <w:rPr>
          <w:rFonts w:ascii="Arial" w:eastAsia="Times New Roman" w:hAnsi="Arial" w:cs="Arial"/>
          <w:sz w:val="22"/>
          <w:szCs w:val="22"/>
        </w:rPr>
        <w:t xml:space="preserve">dosage imbalances, or the phenomenon and mechanism of autosomal dosage compensation has </w:t>
      </w:r>
      <w:r w:rsidRPr="00496D59">
        <w:rPr>
          <w:rFonts w:ascii="Arial" w:eastAsia="Times New Roman" w:hAnsi="Arial" w:cs="Arial"/>
          <w:sz w:val="22"/>
          <w:szCs w:val="22"/>
          <w:highlight w:val="yellow"/>
        </w:rPr>
        <w:t>evolved later in eukaryotes.</w:t>
      </w:r>
      <w:r w:rsidRPr="00496D59">
        <w:rPr>
          <w:rFonts w:ascii="Arial" w:eastAsia="Times New Roman" w:hAnsi="Arial" w:cs="Arial"/>
          <w:sz w:val="22"/>
          <w:szCs w:val="22"/>
        </w:rPr>
        <w:t xml:space="preserve"> </w:t>
      </w:r>
      <w:commentRangeEnd w:id="514"/>
      <w:r w:rsidRPr="00496D59">
        <w:rPr>
          <w:rStyle w:val="CommentReference"/>
          <w:rFonts w:ascii="Arial" w:hAnsi="Arial" w:cs="Arial"/>
          <w:sz w:val="22"/>
          <w:szCs w:val="22"/>
        </w:rPr>
        <w:commentReference w:id="514"/>
      </w:r>
      <w:r w:rsidRPr="00496D59">
        <w:rPr>
          <w:rFonts w:ascii="Arial" w:eastAsia="Times New Roman" w:hAnsi="Arial" w:cs="Arial"/>
          <w:sz w:val="22"/>
          <w:szCs w:val="22"/>
        </w:rPr>
        <w:t>Perhaps yeast do not require a mechanism of autosomal DC as they are so numerous and have a short generation time, so selection can act quickly to get rid of segmental or whole chromosome aneuploidies.</w:t>
      </w:r>
    </w:p>
    <w:p w14:paraId="0BA128A9" w14:textId="77777777" w:rsidR="00A21911" w:rsidRDefault="00A21911" w:rsidP="00A21911">
      <w:pPr>
        <w:spacing w:line="360" w:lineRule="auto"/>
        <w:ind w:firstLine="720"/>
        <w:rPr>
          <w:rFonts w:ascii="Arial" w:eastAsia="Times New Roman" w:hAnsi="Arial" w:cs="Arial"/>
          <w:sz w:val="22"/>
        </w:rPr>
      </w:pPr>
      <w:commentRangeStart w:id="515"/>
      <w:r>
        <w:rPr>
          <w:rFonts w:ascii="Arial" w:eastAsia="Times New Roman" w:hAnsi="Arial" w:cs="Arial"/>
          <w:sz w:val="22"/>
        </w:rPr>
        <w:t xml:space="preserve">Although autosomal dosage compensation has been observed in higher eukaryotes (cite some drosophila autosomal DC papers), it may be that these loci are more susceptible to </w:t>
      </w:r>
      <w:commentRangeStart w:id="516"/>
      <w:r>
        <w:rPr>
          <w:rFonts w:ascii="Arial" w:eastAsia="Times New Roman" w:hAnsi="Arial" w:cs="Arial"/>
          <w:sz w:val="22"/>
        </w:rPr>
        <w:t xml:space="preserve">dosage imbalances, or the phenomenon and mechanism of autosomal dosage compensation has </w:t>
      </w:r>
      <w:r w:rsidRPr="00A21C74">
        <w:rPr>
          <w:rFonts w:ascii="Arial" w:eastAsia="Times New Roman" w:hAnsi="Arial" w:cs="Arial"/>
          <w:sz w:val="22"/>
          <w:highlight w:val="yellow"/>
        </w:rPr>
        <w:t>evolved later in eukaryotes.</w:t>
      </w:r>
      <w:r>
        <w:rPr>
          <w:rFonts w:ascii="Arial" w:eastAsia="Times New Roman" w:hAnsi="Arial" w:cs="Arial"/>
          <w:sz w:val="22"/>
        </w:rPr>
        <w:t xml:space="preserve"> </w:t>
      </w:r>
      <w:commentRangeEnd w:id="516"/>
      <w:r>
        <w:rPr>
          <w:rStyle w:val="CommentReference"/>
        </w:rPr>
        <w:commentReference w:id="516"/>
      </w:r>
      <w:r>
        <w:rPr>
          <w:rFonts w:ascii="Arial" w:eastAsia="Times New Roman" w:hAnsi="Arial" w:cs="Arial"/>
          <w:sz w:val="22"/>
        </w:rPr>
        <w:t xml:space="preserve">Perhaps yeast do not require a mechanism of autosomal DC as they are so numerous and have a short generation time, so selection can act quickly to get rid of segmental or whole chromosome aneuploidies. </w:t>
      </w:r>
      <w:commentRangeEnd w:id="515"/>
      <w:r>
        <w:rPr>
          <w:rStyle w:val="CommentReference"/>
        </w:rPr>
        <w:commentReference w:id="515"/>
      </w:r>
    </w:p>
    <w:p w14:paraId="78BD5438" w14:textId="5FEDDDFA" w:rsidR="006E0824"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 </w:t>
      </w:r>
      <w:commentRangeEnd w:id="513"/>
      <w:r w:rsidRPr="00496D59">
        <w:rPr>
          <w:rStyle w:val="CommentReference"/>
          <w:rFonts w:ascii="Arial" w:hAnsi="Arial" w:cs="Arial"/>
          <w:sz w:val="22"/>
          <w:szCs w:val="22"/>
        </w:rPr>
        <w:commentReference w:id="513"/>
      </w:r>
    </w:p>
    <w:p w14:paraId="66E07F41" w14:textId="77777777" w:rsidR="00D543AC" w:rsidRPr="00C05D5D" w:rsidRDefault="00D543AC" w:rsidP="00F24214">
      <w:pPr>
        <w:spacing w:line="360" w:lineRule="auto"/>
        <w:ind w:firstLine="720"/>
        <w:rPr>
          <w:rFonts w:ascii="Arial" w:eastAsia="Times New Roman" w:hAnsi="Arial" w:cs="Arial"/>
          <w:sz w:val="22"/>
          <w:szCs w:val="22"/>
        </w:rPr>
      </w:pPr>
    </w:p>
    <w:p w14:paraId="4566080D" w14:textId="0D8D7C7D" w:rsidR="001F0E25" w:rsidRDefault="004F7BC0" w:rsidP="00C05D5D">
      <w:pPr>
        <w:spacing w:line="360" w:lineRule="auto"/>
        <w:rPr>
          <w:ins w:id="517" w:author="Holly Celina Mcqueary" w:date="2019-09-19T15:11:00Z"/>
          <w:b/>
          <w:bCs/>
          <w:sz w:val="32"/>
          <w:szCs w:val="32"/>
          <w:u w:val="single"/>
        </w:rPr>
      </w:pPr>
      <w:r w:rsidRPr="00623142">
        <w:rPr>
          <w:b/>
          <w:bCs/>
          <w:sz w:val="32"/>
          <w:szCs w:val="32"/>
          <w:u w:val="single"/>
        </w:rPr>
        <w:t>Figures</w:t>
      </w:r>
    </w:p>
    <w:p w14:paraId="06FC2A96" w14:textId="79255531" w:rsidR="001F0E25" w:rsidRDefault="001F0E25" w:rsidP="00C05D5D">
      <w:pPr>
        <w:spacing w:line="360" w:lineRule="auto"/>
        <w:rPr>
          <w:ins w:id="518" w:author="Holly Celina Mcqueary" w:date="2019-09-19T15:11:00Z"/>
          <w:b/>
          <w:bCs/>
          <w:sz w:val="32"/>
          <w:szCs w:val="32"/>
          <w:u w:val="single"/>
        </w:rPr>
      </w:pPr>
      <w:ins w:id="519" w:author="Holly Celina Mcqueary" w:date="2019-09-19T15:17:00Z">
        <w:r>
          <w:rPr>
            <w:b/>
            <w:bCs/>
            <w:noProof/>
            <w:sz w:val="32"/>
            <w:szCs w:val="32"/>
            <w:u w:val="single"/>
          </w:rPr>
          <w:lastRenderedPageBreak/>
          <w:drawing>
            <wp:inline distT="0" distB="0" distL="0" distR="0" wp14:anchorId="78656FBB" wp14:editId="53DC33AD">
              <wp:extent cx="4667250" cy="28003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romSize.pdf"/>
                      <pic:cNvPicPr/>
                    </pic:nvPicPr>
                    <pic:blipFill rotWithShape="1">
                      <a:blip r:embed="rId18">
                        <a:extLst>
                          <a:ext uri="{28A0092B-C50C-407E-A947-70E740481C1C}">
                            <a14:useLocalDpi xmlns:a14="http://schemas.microsoft.com/office/drawing/2010/main" val="0"/>
                          </a:ext>
                        </a:extLst>
                      </a:blip>
                      <a:srcRect l="10737" t="8915" r="10737" b="54678"/>
                      <a:stretch/>
                    </pic:blipFill>
                    <pic:spPr bwMode="auto">
                      <a:xfrm>
                        <a:off x="0" y="0"/>
                        <a:ext cx="4667250" cy="2800350"/>
                      </a:xfrm>
                      <a:prstGeom prst="rect">
                        <a:avLst/>
                      </a:prstGeom>
                      <a:ln>
                        <a:noFill/>
                      </a:ln>
                      <a:extLst>
                        <a:ext uri="{53640926-AAD7-44D8-BBD7-CCE9431645EC}">
                          <a14:shadowObscured xmlns:a14="http://schemas.microsoft.com/office/drawing/2010/main"/>
                        </a:ext>
                      </a:extLst>
                    </pic:spPr>
                  </pic:pic>
                </a:graphicData>
              </a:graphic>
            </wp:inline>
          </w:drawing>
        </w:r>
      </w:ins>
    </w:p>
    <w:p w14:paraId="60E21776" w14:textId="77777777" w:rsidR="001F0E25" w:rsidRDefault="001F0E25" w:rsidP="00C05D5D">
      <w:pPr>
        <w:spacing w:line="360" w:lineRule="auto"/>
      </w:pPr>
    </w:p>
    <w:tbl>
      <w:tblPr>
        <w:tblW w:w="6320" w:type="dxa"/>
        <w:tblLook w:val="04A0" w:firstRow="1" w:lastRow="0" w:firstColumn="1" w:lastColumn="0" w:noHBand="0" w:noVBand="1"/>
      </w:tblPr>
      <w:tblGrid>
        <w:gridCol w:w="1580"/>
        <w:gridCol w:w="1460"/>
        <w:gridCol w:w="1980"/>
        <w:gridCol w:w="1300"/>
      </w:tblGrid>
      <w:tr w:rsidR="000705CA" w:rsidRPr="000705CA" w14:paraId="58358A79" w14:textId="77777777" w:rsidTr="000705CA">
        <w:trPr>
          <w:trHeight w:val="680"/>
        </w:trPr>
        <w:tc>
          <w:tcPr>
            <w:tcW w:w="1580" w:type="dxa"/>
            <w:tcBorders>
              <w:top w:val="nil"/>
              <w:left w:val="nil"/>
              <w:bottom w:val="nil"/>
              <w:right w:val="nil"/>
            </w:tcBorders>
            <w:shd w:val="clear" w:color="auto" w:fill="auto"/>
            <w:vAlign w:val="bottom"/>
            <w:hideMark/>
          </w:tcPr>
          <w:p w14:paraId="7601DB3F"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Chromosome</w:t>
            </w:r>
          </w:p>
        </w:tc>
        <w:tc>
          <w:tcPr>
            <w:tcW w:w="1460" w:type="dxa"/>
            <w:tcBorders>
              <w:top w:val="nil"/>
              <w:left w:val="nil"/>
              <w:bottom w:val="nil"/>
              <w:right w:val="nil"/>
            </w:tcBorders>
            <w:shd w:val="clear" w:color="auto" w:fill="auto"/>
            <w:vAlign w:val="bottom"/>
            <w:hideMark/>
          </w:tcPr>
          <w:p w14:paraId="4044F8E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1n Lines</w:t>
            </w:r>
          </w:p>
        </w:tc>
        <w:tc>
          <w:tcPr>
            <w:tcW w:w="1980" w:type="dxa"/>
            <w:tcBorders>
              <w:top w:val="nil"/>
              <w:left w:val="nil"/>
              <w:bottom w:val="nil"/>
              <w:right w:val="nil"/>
            </w:tcBorders>
            <w:shd w:val="clear" w:color="auto" w:fill="auto"/>
            <w:vAlign w:val="bottom"/>
            <w:hideMark/>
          </w:tcPr>
          <w:p w14:paraId="310D508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3n Lines</w:t>
            </w:r>
          </w:p>
        </w:tc>
        <w:tc>
          <w:tcPr>
            <w:tcW w:w="1300" w:type="dxa"/>
            <w:tcBorders>
              <w:top w:val="nil"/>
              <w:left w:val="nil"/>
              <w:bottom w:val="nil"/>
              <w:right w:val="nil"/>
            </w:tcBorders>
            <w:shd w:val="clear" w:color="auto" w:fill="auto"/>
            <w:vAlign w:val="bottom"/>
            <w:hideMark/>
          </w:tcPr>
          <w:p w14:paraId="66D6C44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4n Lines</w:t>
            </w:r>
          </w:p>
        </w:tc>
      </w:tr>
      <w:tr w:rsidR="000705CA" w:rsidRPr="000705CA" w14:paraId="0ABBBB3A" w14:textId="77777777" w:rsidTr="000705CA">
        <w:trPr>
          <w:trHeight w:val="1020"/>
        </w:trPr>
        <w:tc>
          <w:tcPr>
            <w:tcW w:w="1580" w:type="dxa"/>
            <w:tcBorders>
              <w:top w:val="nil"/>
              <w:left w:val="nil"/>
              <w:bottom w:val="nil"/>
              <w:right w:val="nil"/>
            </w:tcBorders>
            <w:shd w:val="clear" w:color="auto" w:fill="auto"/>
            <w:vAlign w:val="bottom"/>
            <w:hideMark/>
          </w:tcPr>
          <w:p w14:paraId="190E2F42"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 xml:space="preserve">I </w:t>
            </w:r>
          </w:p>
        </w:tc>
        <w:tc>
          <w:tcPr>
            <w:tcW w:w="1460" w:type="dxa"/>
            <w:tcBorders>
              <w:top w:val="nil"/>
              <w:left w:val="nil"/>
              <w:bottom w:val="nil"/>
              <w:right w:val="nil"/>
            </w:tcBorders>
            <w:shd w:val="clear" w:color="auto" w:fill="auto"/>
            <w:vAlign w:val="bottom"/>
            <w:hideMark/>
          </w:tcPr>
          <w:p w14:paraId="5037AEA6"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11</w:t>
            </w:r>
          </w:p>
        </w:tc>
        <w:tc>
          <w:tcPr>
            <w:tcW w:w="1980" w:type="dxa"/>
            <w:tcBorders>
              <w:top w:val="nil"/>
              <w:left w:val="nil"/>
              <w:bottom w:val="nil"/>
              <w:right w:val="nil"/>
            </w:tcBorders>
            <w:shd w:val="clear" w:color="auto" w:fill="auto"/>
            <w:vAlign w:val="bottom"/>
            <w:hideMark/>
          </w:tcPr>
          <w:p w14:paraId="0333EE9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7, GC 18, GC 21, MA 152</w:t>
            </w:r>
          </w:p>
        </w:tc>
        <w:tc>
          <w:tcPr>
            <w:tcW w:w="1300" w:type="dxa"/>
            <w:tcBorders>
              <w:top w:val="nil"/>
              <w:left w:val="nil"/>
              <w:bottom w:val="nil"/>
              <w:right w:val="nil"/>
            </w:tcBorders>
            <w:shd w:val="clear" w:color="auto" w:fill="auto"/>
            <w:vAlign w:val="bottom"/>
            <w:hideMark/>
          </w:tcPr>
          <w:p w14:paraId="7A542FD3" w14:textId="77777777" w:rsidR="000705CA" w:rsidRPr="000705CA" w:rsidRDefault="000705CA" w:rsidP="000705CA">
            <w:pPr>
              <w:rPr>
                <w:rFonts w:ascii="Calibri" w:eastAsia="Times New Roman" w:hAnsi="Calibri" w:cs="Times New Roman"/>
                <w:color w:val="000000"/>
              </w:rPr>
            </w:pPr>
          </w:p>
        </w:tc>
      </w:tr>
      <w:tr w:rsidR="000705CA" w:rsidRPr="000705CA" w14:paraId="750839B4" w14:textId="77777777" w:rsidTr="000705CA">
        <w:trPr>
          <w:trHeight w:val="680"/>
        </w:trPr>
        <w:tc>
          <w:tcPr>
            <w:tcW w:w="1580" w:type="dxa"/>
            <w:tcBorders>
              <w:top w:val="nil"/>
              <w:left w:val="nil"/>
              <w:bottom w:val="nil"/>
              <w:right w:val="nil"/>
            </w:tcBorders>
            <w:shd w:val="clear" w:color="auto" w:fill="auto"/>
            <w:vAlign w:val="bottom"/>
            <w:hideMark/>
          </w:tcPr>
          <w:p w14:paraId="5F0A572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II</w:t>
            </w:r>
          </w:p>
        </w:tc>
        <w:tc>
          <w:tcPr>
            <w:tcW w:w="1460" w:type="dxa"/>
            <w:tcBorders>
              <w:top w:val="nil"/>
              <w:left w:val="nil"/>
              <w:bottom w:val="nil"/>
              <w:right w:val="nil"/>
            </w:tcBorders>
            <w:shd w:val="clear" w:color="auto" w:fill="auto"/>
            <w:vAlign w:val="bottom"/>
            <w:hideMark/>
          </w:tcPr>
          <w:p w14:paraId="2ABDED53"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53465C8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43, MA 71, MA 77</w:t>
            </w:r>
          </w:p>
        </w:tc>
        <w:tc>
          <w:tcPr>
            <w:tcW w:w="1300" w:type="dxa"/>
            <w:tcBorders>
              <w:top w:val="nil"/>
              <w:left w:val="nil"/>
              <w:bottom w:val="nil"/>
              <w:right w:val="nil"/>
            </w:tcBorders>
            <w:shd w:val="clear" w:color="auto" w:fill="auto"/>
            <w:vAlign w:val="bottom"/>
            <w:hideMark/>
          </w:tcPr>
          <w:p w14:paraId="4D594711" w14:textId="77777777" w:rsidR="000705CA" w:rsidRPr="000705CA" w:rsidRDefault="000705CA" w:rsidP="000705CA">
            <w:pPr>
              <w:rPr>
                <w:rFonts w:ascii="Calibri" w:eastAsia="Times New Roman" w:hAnsi="Calibri" w:cs="Times New Roman"/>
                <w:color w:val="000000"/>
              </w:rPr>
            </w:pPr>
          </w:p>
        </w:tc>
      </w:tr>
      <w:tr w:rsidR="000705CA" w:rsidRPr="000705CA" w14:paraId="63973742" w14:textId="77777777" w:rsidTr="000705CA">
        <w:trPr>
          <w:trHeight w:val="680"/>
        </w:trPr>
        <w:tc>
          <w:tcPr>
            <w:tcW w:w="1580" w:type="dxa"/>
            <w:tcBorders>
              <w:top w:val="nil"/>
              <w:left w:val="nil"/>
              <w:bottom w:val="nil"/>
              <w:right w:val="nil"/>
            </w:tcBorders>
            <w:shd w:val="clear" w:color="auto" w:fill="auto"/>
            <w:vAlign w:val="bottom"/>
            <w:hideMark/>
          </w:tcPr>
          <w:p w14:paraId="579AA91F"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III</w:t>
            </w:r>
          </w:p>
        </w:tc>
        <w:tc>
          <w:tcPr>
            <w:tcW w:w="1460" w:type="dxa"/>
            <w:tcBorders>
              <w:top w:val="nil"/>
              <w:left w:val="nil"/>
              <w:bottom w:val="nil"/>
              <w:right w:val="nil"/>
            </w:tcBorders>
            <w:shd w:val="clear" w:color="auto" w:fill="auto"/>
            <w:vAlign w:val="bottom"/>
            <w:hideMark/>
          </w:tcPr>
          <w:p w14:paraId="6356F87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1A8767F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43, MA 49</w:t>
            </w:r>
          </w:p>
        </w:tc>
        <w:tc>
          <w:tcPr>
            <w:tcW w:w="1300" w:type="dxa"/>
            <w:tcBorders>
              <w:top w:val="nil"/>
              <w:left w:val="nil"/>
              <w:bottom w:val="nil"/>
              <w:right w:val="nil"/>
            </w:tcBorders>
            <w:shd w:val="clear" w:color="auto" w:fill="auto"/>
            <w:vAlign w:val="bottom"/>
            <w:hideMark/>
          </w:tcPr>
          <w:p w14:paraId="57AB598C" w14:textId="77777777" w:rsidR="000705CA" w:rsidRPr="000705CA" w:rsidRDefault="000705CA" w:rsidP="000705CA">
            <w:pPr>
              <w:rPr>
                <w:rFonts w:ascii="Calibri" w:eastAsia="Times New Roman" w:hAnsi="Calibri" w:cs="Times New Roman"/>
                <w:color w:val="000000"/>
              </w:rPr>
            </w:pPr>
          </w:p>
        </w:tc>
      </w:tr>
      <w:tr w:rsidR="000705CA" w:rsidRPr="000705CA" w14:paraId="0DE451CA" w14:textId="77777777" w:rsidTr="000705CA">
        <w:trPr>
          <w:trHeight w:val="680"/>
        </w:trPr>
        <w:tc>
          <w:tcPr>
            <w:tcW w:w="1580" w:type="dxa"/>
            <w:tcBorders>
              <w:top w:val="nil"/>
              <w:left w:val="nil"/>
              <w:bottom w:val="nil"/>
              <w:right w:val="nil"/>
            </w:tcBorders>
            <w:shd w:val="clear" w:color="auto" w:fill="auto"/>
            <w:vAlign w:val="bottom"/>
            <w:hideMark/>
          </w:tcPr>
          <w:p w14:paraId="3B2FD24B"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IV</w:t>
            </w:r>
          </w:p>
        </w:tc>
        <w:tc>
          <w:tcPr>
            <w:tcW w:w="1460" w:type="dxa"/>
            <w:tcBorders>
              <w:top w:val="nil"/>
              <w:left w:val="nil"/>
              <w:bottom w:val="nil"/>
              <w:right w:val="nil"/>
            </w:tcBorders>
            <w:shd w:val="clear" w:color="auto" w:fill="auto"/>
            <w:vAlign w:val="bottom"/>
            <w:hideMark/>
          </w:tcPr>
          <w:p w14:paraId="34A34FA1"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83298CB"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10, MA 48, MA 80</w:t>
            </w:r>
          </w:p>
        </w:tc>
        <w:tc>
          <w:tcPr>
            <w:tcW w:w="1300" w:type="dxa"/>
            <w:tcBorders>
              <w:top w:val="nil"/>
              <w:left w:val="nil"/>
              <w:bottom w:val="nil"/>
              <w:right w:val="nil"/>
            </w:tcBorders>
            <w:shd w:val="clear" w:color="auto" w:fill="auto"/>
            <w:vAlign w:val="bottom"/>
            <w:hideMark/>
          </w:tcPr>
          <w:p w14:paraId="481CA49F" w14:textId="77777777" w:rsidR="000705CA" w:rsidRPr="000705CA" w:rsidRDefault="000705CA" w:rsidP="000705CA">
            <w:pPr>
              <w:rPr>
                <w:rFonts w:ascii="Calibri" w:eastAsia="Times New Roman" w:hAnsi="Calibri" w:cs="Times New Roman"/>
                <w:color w:val="000000"/>
              </w:rPr>
            </w:pPr>
          </w:p>
        </w:tc>
      </w:tr>
      <w:tr w:rsidR="000705CA" w:rsidRPr="000705CA" w14:paraId="20CE3C5F" w14:textId="77777777" w:rsidTr="000705CA">
        <w:trPr>
          <w:trHeight w:val="2380"/>
        </w:trPr>
        <w:tc>
          <w:tcPr>
            <w:tcW w:w="1580" w:type="dxa"/>
            <w:tcBorders>
              <w:top w:val="nil"/>
              <w:left w:val="nil"/>
              <w:bottom w:val="nil"/>
              <w:right w:val="nil"/>
            </w:tcBorders>
            <w:shd w:val="clear" w:color="auto" w:fill="auto"/>
            <w:vAlign w:val="bottom"/>
            <w:hideMark/>
          </w:tcPr>
          <w:p w14:paraId="0B2266B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w:t>
            </w:r>
          </w:p>
        </w:tc>
        <w:tc>
          <w:tcPr>
            <w:tcW w:w="1460" w:type="dxa"/>
            <w:tcBorders>
              <w:top w:val="nil"/>
              <w:left w:val="nil"/>
              <w:bottom w:val="nil"/>
              <w:right w:val="nil"/>
            </w:tcBorders>
            <w:shd w:val="clear" w:color="auto" w:fill="auto"/>
            <w:vAlign w:val="bottom"/>
            <w:hideMark/>
          </w:tcPr>
          <w:p w14:paraId="41CA192C"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01347F69"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4, GC 40, GC 49, GC 50, GC 82, GC 83; MA 50, MA 117, MA 146</w:t>
            </w:r>
          </w:p>
        </w:tc>
        <w:tc>
          <w:tcPr>
            <w:tcW w:w="1300" w:type="dxa"/>
            <w:tcBorders>
              <w:top w:val="nil"/>
              <w:left w:val="nil"/>
              <w:bottom w:val="nil"/>
              <w:right w:val="nil"/>
            </w:tcBorders>
            <w:shd w:val="clear" w:color="auto" w:fill="auto"/>
            <w:vAlign w:val="bottom"/>
            <w:hideMark/>
          </w:tcPr>
          <w:p w14:paraId="56088B20" w14:textId="77777777" w:rsidR="000705CA" w:rsidRPr="000705CA" w:rsidRDefault="000705CA" w:rsidP="000705CA">
            <w:pPr>
              <w:rPr>
                <w:rFonts w:ascii="Calibri" w:eastAsia="Times New Roman" w:hAnsi="Calibri" w:cs="Times New Roman"/>
                <w:color w:val="000000"/>
              </w:rPr>
            </w:pPr>
          </w:p>
        </w:tc>
      </w:tr>
      <w:tr w:rsidR="000705CA" w:rsidRPr="000705CA" w14:paraId="4C6B31C8" w14:textId="77777777" w:rsidTr="000705CA">
        <w:trPr>
          <w:trHeight w:val="340"/>
        </w:trPr>
        <w:tc>
          <w:tcPr>
            <w:tcW w:w="1580" w:type="dxa"/>
            <w:tcBorders>
              <w:top w:val="nil"/>
              <w:left w:val="nil"/>
              <w:bottom w:val="nil"/>
              <w:right w:val="nil"/>
            </w:tcBorders>
            <w:shd w:val="clear" w:color="auto" w:fill="auto"/>
            <w:vAlign w:val="bottom"/>
            <w:hideMark/>
          </w:tcPr>
          <w:p w14:paraId="22EEBD1D"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VI</w:t>
            </w:r>
          </w:p>
        </w:tc>
        <w:tc>
          <w:tcPr>
            <w:tcW w:w="1460" w:type="dxa"/>
            <w:tcBorders>
              <w:top w:val="nil"/>
              <w:left w:val="nil"/>
              <w:bottom w:val="nil"/>
              <w:right w:val="nil"/>
            </w:tcBorders>
            <w:shd w:val="clear" w:color="auto" w:fill="auto"/>
            <w:vAlign w:val="bottom"/>
            <w:hideMark/>
          </w:tcPr>
          <w:p w14:paraId="3BD9C8A5"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2CF323E1" w14:textId="77777777" w:rsidR="000705CA" w:rsidRPr="000705CA" w:rsidRDefault="000705CA" w:rsidP="000705CA">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vAlign w:val="bottom"/>
            <w:hideMark/>
          </w:tcPr>
          <w:p w14:paraId="06B44296" w14:textId="77777777" w:rsidR="000705CA" w:rsidRPr="000705CA" w:rsidRDefault="000705CA" w:rsidP="000705CA">
            <w:pPr>
              <w:rPr>
                <w:rFonts w:ascii="Times New Roman" w:eastAsia="Times New Roman" w:hAnsi="Times New Roman" w:cs="Times New Roman"/>
                <w:sz w:val="20"/>
                <w:szCs w:val="20"/>
              </w:rPr>
            </w:pPr>
          </w:p>
        </w:tc>
      </w:tr>
      <w:tr w:rsidR="000705CA" w:rsidRPr="000705CA" w14:paraId="7CCE5257" w14:textId="77777777" w:rsidTr="000705CA">
        <w:trPr>
          <w:trHeight w:val="1700"/>
        </w:trPr>
        <w:tc>
          <w:tcPr>
            <w:tcW w:w="1580" w:type="dxa"/>
            <w:tcBorders>
              <w:top w:val="nil"/>
              <w:left w:val="nil"/>
              <w:bottom w:val="nil"/>
              <w:right w:val="nil"/>
            </w:tcBorders>
            <w:shd w:val="clear" w:color="auto" w:fill="auto"/>
            <w:vAlign w:val="bottom"/>
            <w:hideMark/>
          </w:tcPr>
          <w:p w14:paraId="4761B5D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lastRenderedPageBreak/>
              <w:t>VII</w:t>
            </w:r>
          </w:p>
        </w:tc>
        <w:tc>
          <w:tcPr>
            <w:tcW w:w="1460" w:type="dxa"/>
            <w:tcBorders>
              <w:top w:val="nil"/>
              <w:left w:val="nil"/>
              <w:bottom w:val="nil"/>
              <w:right w:val="nil"/>
            </w:tcBorders>
            <w:shd w:val="clear" w:color="auto" w:fill="auto"/>
            <w:vAlign w:val="bottom"/>
            <w:hideMark/>
          </w:tcPr>
          <w:p w14:paraId="0A893646"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4CF3CE0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31, GC 59, GC 61, GC 66, GC 79, GC 93; MA 115</w:t>
            </w:r>
          </w:p>
        </w:tc>
        <w:tc>
          <w:tcPr>
            <w:tcW w:w="1300" w:type="dxa"/>
            <w:tcBorders>
              <w:top w:val="nil"/>
              <w:left w:val="nil"/>
              <w:bottom w:val="nil"/>
              <w:right w:val="nil"/>
            </w:tcBorders>
            <w:shd w:val="clear" w:color="auto" w:fill="auto"/>
            <w:vAlign w:val="bottom"/>
            <w:hideMark/>
          </w:tcPr>
          <w:p w14:paraId="4032ED81" w14:textId="77777777" w:rsidR="000705CA" w:rsidRPr="000705CA" w:rsidRDefault="000705CA" w:rsidP="000705CA">
            <w:pPr>
              <w:rPr>
                <w:rFonts w:ascii="Calibri" w:eastAsia="Times New Roman" w:hAnsi="Calibri" w:cs="Times New Roman"/>
                <w:color w:val="000000"/>
              </w:rPr>
            </w:pPr>
          </w:p>
        </w:tc>
      </w:tr>
      <w:tr w:rsidR="000705CA" w:rsidRPr="000705CA" w14:paraId="7E0DA35B" w14:textId="77777777" w:rsidTr="000705CA">
        <w:trPr>
          <w:trHeight w:val="1360"/>
        </w:trPr>
        <w:tc>
          <w:tcPr>
            <w:tcW w:w="1580" w:type="dxa"/>
            <w:tcBorders>
              <w:top w:val="nil"/>
              <w:left w:val="nil"/>
              <w:bottom w:val="nil"/>
              <w:right w:val="nil"/>
            </w:tcBorders>
            <w:shd w:val="clear" w:color="auto" w:fill="auto"/>
            <w:vAlign w:val="bottom"/>
            <w:hideMark/>
          </w:tcPr>
          <w:p w14:paraId="1239C3B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VIII</w:t>
            </w:r>
          </w:p>
        </w:tc>
        <w:tc>
          <w:tcPr>
            <w:tcW w:w="1460" w:type="dxa"/>
            <w:tcBorders>
              <w:top w:val="nil"/>
              <w:left w:val="nil"/>
              <w:bottom w:val="nil"/>
              <w:right w:val="nil"/>
            </w:tcBorders>
            <w:shd w:val="clear" w:color="auto" w:fill="auto"/>
            <w:vAlign w:val="bottom"/>
            <w:hideMark/>
          </w:tcPr>
          <w:p w14:paraId="4D1579AD"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4BE9BEE8"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83, MA 108, MA 111, MA 152</w:t>
            </w:r>
          </w:p>
        </w:tc>
        <w:tc>
          <w:tcPr>
            <w:tcW w:w="1300" w:type="dxa"/>
            <w:tcBorders>
              <w:top w:val="nil"/>
              <w:left w:val="nil"/>
              <w:bottom w:val="nil"/>
              <w:right w:val="nil"/>
            </w:tcBorders>
            <w:shd w:val="clear" w:color="auto" w:fill="auto"/>
            <w:vAlign w:val="bottom"/>
            <w:hideMark/>
          </w:tcPr>
          <w:p w14:paraId="614DBB0C" w14:textId="77777777" w:rsidR="000705CA" w:rsidRPr="000705CA" w:rsidRDefault="000705CA" w:rsidP="000705CA">
            <w:pPr>
              <w:rPr>
                <w:rFonts w:ascii="Calibri" w:eastAsia="Times New Roman" w:hAnsi="Calibri" w:cs="Times New Roman"/>
                <w:color w:val="000000"/>
              </w:rPr>
            </w:pPr>
          </w:p>
        </w:tc>
      </w:tr>
      <w:tr w:rsidR="000705CA" w:rsidRPr="000705CA" w14:paraId="4A3CA8A1" w14:textId="77777777" w:rsidTr="000705CA">
        <w:trPr>
          <w:trHeight w:val="1360"/>
        </w:trPr>
        <w:tc>
          <w:tcPr>
            <w:tcW w:w="1580" w:type="dxa"/>
            <w:tcBorders>
              <w:top w:val="nil"/>
              <w:left w:val="nil"/>
              <w:bottom w:val="nil"/>
              <w:right w:val="nil"/>
            </w:tcBorders>
            <w:shd w:val="clear" w:color="auto" w:fill="auto"/>
            <w:vAlign w:val="bottom"/>
            <w:hideMark/>
          </w:tcPr>
          <w:p w14:paraId="6C40DEC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IX</w:t>
            </w:r>
          </w:p>
        </w:tc>
        <w:tc>
          <w:tcPr>
            <w:tcW w:w="1460" w:type="dxa"/>
            <w:tcBorders>
              <w:top w:val="nil"/>
              <w:left w:val="nil"/>
              <w:bottom w:val="nil"/>
              <w:right w:val="nil"/>
            </w:tcBorders>
            <w:shd w:val="clear" w:color="auto" w:fill="auto"/>
            <w:vAlign w:val="bottom"/>
            <w:hideMark/>
          </w:tcPr>
          <w:p w14:paraId="0FAE865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29, MA 108</w:t>
            </w:r>
          </w:p>
        </w:tc>
        <w:tc>
          <w:tcPr>
            <w:tcW w:w="1980" w:type="dxa"/>
            <w:tcBorders>
              <w:top w:val="nil"/>
              <w:left w:val="nil"/>
              <w:bottom w:val="nil"/>
              <w:right w:val="nil"/>
            </w:tcBorders>
            <w:shd w:val="clear" w:color="auto" w:fill="auto"/>
            <w:vAlign w:val="bottom"/>
            <w:hideMark/>
          </w:tcPr>
          <w:p w14:paraId="356413DE"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47, GC 76; MA 15, MA 88, MA 119</w:t>
            </w:r>
          </w:p>
        </w:tc>
        <w:tc>
          <w:tcPr>
            <w:tcW w:w="1300" w:type="dxa"/>
            <w:tcBorders>
              <w:top w:val="nil"/>
              <w:left w:val="nil"/>
              <w:bottom w:val="nil"/>
              <w:right w:val="nil"/>
            </w:tcBorders>
            <w:shd w:val="clear" w:color="auto" w:fill="auto"/>
            <w:vAlign w:val="bottom"/>
            <w:hideMark/>
          </w:tcPr>
          <w:p w14:paraId="5B5AECD6" w14:textId="77777777" w:rsidR="000705CA" w:rsidRPr="000705CA" w:rsidRDefault="000705CA" w:rsidP="000705CA">
            <w:pPr>
              <w:rPr>
                <w:rFonts w:ascii="Calibri" w:eastAsia="Times New Roman" w:hAnsi="Calibri" w:cs="Times New Roman"/>
                <w:color w:val="000000"/>
              </w:rPr>
            </w:pPr>
          </w:p>
        </w:tc>
      </w:tr>
      <w:tr w:rsidR="000705CA" w:rsidRPr="000705CA" w14:paraId="54722EB6" w14:textId="77777777" w:rsidTr="000705CA">
        <w:trPr>
          <w:trHeight w:val="680"/>
        </w:trPr>
        <w:tc>
          <w:tcPr>
            <w:tcW w:w="1580" w:type="dxa"/>
            <w:tcBorders>
              <w:top w:val="nil"/>
              <w:left w:val="nil"/>
              <w:bottom w:val="nil"/>
              <w:right w:val="nil"/>
            </w:tcBorders>
            <w:shd w:val="clear" w:color="auto" w:fill="auto"/>
            <w:vAlign w:val="bottom"/>
            <w:hideMark/>
          </w:tcPr>
          <w:p w14:paraId="141E0EFE"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w:t>
            </w:r>
          </w:p>
        </w:tc>
        <w:tc>
          <w:tcPr>
            <w:tcW w:w="1460" w:type="dxa"/>
            <w:tcBorders>
              <w:top w:val="nil"/>
              <w:left w:val="nil"/>
              <w:bottom w:val="nil"/>
              <w:right w:val="nil"/>
            </w:tcBorders>
            <w:shd w:val="clear" w:color="auto" w:fill="auto"/>
            <w:vAlign w:val="bottom"/>
            <w:hideMark/>
          </w:tcPr>
          <w:p w14:paraId="6031EC54"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6444C59"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66; MA 31</w:t>
            </w:r>
          </w:p>
        </w:tc>
        <w:tc>
          <w:tcPr>
            <w:tcW w:w="1300" w:type="dxa"/>
            <w:tcBorders>
              <w:top w:val="nil"/>
              <w:left w:val="nil"/>
              <w:bottom w:val="nil"/>
              <w:right w:val="nil"/>
            </w:tcBorders>
            <w:shd w:val="clear" w:color="auto" w:fill="auto"/>
            <w:vAlign w:val="bottom"/>
            <w:hideMark/>
          </w:tcPr>
          <w:p w14:paraId="3531D982" w14:textId="77777777" w:rsidR="000705CA" w:rsidRPr="000705CA" w:rsidRDefault="000705CA" w:rsidP="000705CA">
            <w:pPr>
              <w:rPr>
                <w:rFonts w:ascii="Calibri" w:eastAsia="Times New Roman" w:hAnsi="Calibri" w:cs="Times New Roman"/>
                <w:color w:val="000000"/>
              </w:rPr>
            </w:pPr>
          </w:p>
        </w:tc>
      </w:tr>
      <w:tr w:rsidR="000705CA" w:rsidRPr="000705CA" w14:paraId="53439704" w14:textId="77777777" w:rsidTr="000705CA">
        <w:trPr>
          <w:trHeight w:val="340"/>
        </w:trPr>
        <w:tc>
          <w:tcPr>
            <w:tcW w:w="1580" w:type="dxa"/>
            <w:tcBorders>
              <w:top w:val="nil"/>
              <w:left w:val="nil"/>
              <w:bottom w:val="nil"/>
              <w:right w:val="nil"/>
            </w:tcBorders>
            <w:shd w:val="clear" w:color="auto" w:fill="auto"/>
            <w:vAlign w:val="bottom"/>
            <w:hideMark/>
          </w:tcPr>
          <w:p w14:paraId="3B76D7D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w:t>
            </w:r>
          </w:p>
        </w:tc>
        <w:tc>
          <w:tcPr>
            <w:tcW w:w="1460" w:type="dxa"/>
            <w:tcBorders>
              <w:top w:val="nil"/>
              <w:left w:val="nil"/>
              <w:bottom w:val="nil"/>
              <w:right w:val="nil"/>
            </w:tcBorders>
            <w:shd w:val="clear" w:color="auto" w:fill="auto"/>
            <w:vAlign w:val="bottom"/>
            <w:hideMark/>
          </w:tcPr>
          <w:p w14:paraId="5942C671"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1C3C28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30</w:t>
            </w:r>
          </w:p>
        </w:tc>
        <w:tc>
          <w:tcPr>
            <w:tcW w:w="1300" w:type="dxa"/>
            <w:tcBorders>
              <w:top w:val="nil"/>
              <w:left w:val="nil"/>
              <w:bottom w:val="nil"/>
              <w:right w:val="nil"/>
            </w:tcBorders>
            <w:shd w:val="clear" w:color="auto" w:fill="auto"/>
            <w:vAlign w:val="bottom"/>
            <w:hideMark/>
          </w:tcPr>
          <w:p w14:paraId="7E09A673" w14:textId="77777777" w:rsidR="000705CA" w:rsidRPr="000705CA" w:rsidRDefault="000705CA" w:rsidP="000705CA">
            <w:pPr>
              <w:rPr>
                <w:rFonts w:ascii="Calibri" w:eastAsia="Times New Roman" w:hAnsi="Calibri" w:cs="Times New Roman"/>
                <w:color w:val="000000"/>
              </w:rPr>
            </w:pPr>
          </w:p>
        </w:tc>
      </w:tr>
      <w:tr w:rsidR="000705CA" w:rsidRPr="000705CA" w14:paraId="4BF35777" w14:textId="77777777" w:rsidTr="000705CA">
        <w:trPr>
          <w:trHeight w:val="2040"/>
        </w:trPr>
        <w:tc>
          <w:tcPr>
            <w:tcW w:w="1580" w:type="dxa"/>
            <w:tcBorders>
              <w:top w:val="nil"/>
              <w:left w:val="nil"/>
              <w:bottom w:val="nil"/>
              <w:right w:val="nil"/>
            </w:tcBorders>
            <w:shd w:val="clear" w:color="auto" w:fill="auto"/>
            <w:vAlign w:val="bottom"/>
            <w:hideMark/>
          </w:tcPr>
          <w:p w14:paraId="63055D6D"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XII</w:t>
            </w:r>
          </w:p>
        </w:tc>
        <w:tc>
          <w:tcPr>
            <w:tcW w:w="1460" w:type="dxa"/>
            <w:tcBorders>
              <w:top w:val="nil"/>
              <w:left w:val="nil"/>
              <w:bottom w:val="nil"/>
              <w:right w:val="nil"/>
            </w:tcBorders>
            <w:shd w:val="clear" w:color="auto" w:fill="auto"/>
            <w:vAlign w:val="bottom"/>
            <w:hideMark/>
          </w:tcPr>
          <w:p w14:paraId="5FDE0AC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6450F2A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 GC 13, GC 18, GC 27, GC 44, GC 53, GC 77; MA 123</w:t>
            </w:r>
          </w:p>
        </w:tc>
        <w:tc>
          <w:tcPr>
            <w:tcW w:w="1300" w:type="dxa"/>
            <w:tcBorders>
              <w:top w:val="nil"/>
              <w:left w:val="nil"/>
              <w:bottom w:val="nil"/>
              <w:right w:val="nil"/>
            </w:tcBorders>
            <w:shd w:val="clear" w:color="auto" w:fill="auto"/>
            <w:vAlign w:val="bottom"/>
            <w:hideMark/>
          </w:tcPr>
          <w:p w14:paraId="107AA407" w14:textId="77777777" w:rsidR="000705CA" w:rsidRPr="000705CA" w:rsidRDefault="000705CA" w:rsidP="000705CA">
            <w:pPr>
              <w:rPr>
                <w:rFonts w:ascii="Calibri" w:eastAsia="Times New Roman" w:hAnsi="Calibri" w:cs="Times New Roman"/>
                <w:color w:val="000000"/>
              </w:rPr>
            </w:pPr>
          </w:p>
        </w:tc>
      </w:tr>
      <w:tr w:rsidR="000705CA" w:rsidRPr="000705CA" w14:paraId="421A6F68" w14:textId="77777777" w:rsidTr="000705CA">
        <w:trPr>
          <w:trHeight w:val="340"/>
        </w:trPr>
        <w:tc>
          <w:tcPr>
            <w:tcW w:w="1580" w:type="dxa"/>
            <w:tcBorders>
              <w:top w:val="nil"/>
              <w:left w:val="nil"/>
              <w:bottom w:val="nil"/>
              <w:right w:val="nil"/>
            </w:tcBorders>
            <w:shd w:val="clear" w:color="auto" w:fill="auto"/>
            <w:vAlign w:val="bottom"/>
            <w:hideMark/>
          </w:tcPr>
          <w:p w14:paraId="516F4F8A"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XIII</w:t>
            </w:r>
          </w:p>
        </w:tc>
        <w:tc>
          <w:tcPr>
            <w:tcW w:w="1460" w:type="dxa"/>
            <w:tcBorders>
              <w:top w:val="nil"/>
              <w:left w:val="nil"/>
              <w:bottom w:val="nil"/>
              <w:right w:val="nil"/>
            </w:tcBorders>
            <w:shd w:val="clear" w:color="auto" w:fill="auto"/>
            <w:vAlign w:val="bottom"/>
            <w:hideMark/>
          </w:tcPr>
          <w:p w14:paraId="364B3CC5"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F673106" w14:textId="77777777" w:rsidR="000705CA" w:rsidRPr="000705CA" w:rsidRDefault="000705CA" w:rsidP="000705CA">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vAlign w:val="bottom"/>
            <w:hideMark/>
          </w:tcPr>
          <w:p w14:paraId="34D09CC1" w14:textId="77777777" w:rsidR="000705CA" w:rsidRPr="000705CA" w:rsidRDefault="000705CA" w:rsidP="000705CA">
            <w:pPr>
              <w:rPr>
                <w:rFonts w:ascii="Times New Roman" w:eastAsia="Times New Roman" w:hAnsi="Times New Roman" w:cs="Times New Roman"/>
                <w:sz w:val="20"/>
                <w:szCs w:val="20"/>
              </w:rPr>
            </w:pPr>
          </w:p>
        </w:tc>
      </w:tr>
      <w:tr w:rsidR="000705CA" w:rsidRPr="000705CA" w14:paraId="45C9C114" w14:textId="77777777" w:rsidTr="000705CA">
        <w:trPr>
          <w:trHeight w:val="1360"/>
        </w:trPr>
        <w:tc>
          <w:tcPr>
            <w:tcW w:w="1580" w:type="dxa"/>
            <w:tcBorders>
              <w:top w:val="nil"/>
              <w:left w:val="nil"/>
              <w:bottom w:val="nil"/>
              <w:right w:val="nil"/>
            </w:tcBorders>
            <w:shd w:val="clear" w:color="auto" w:fill="auto"/>
            <w:vAlign w:val="bottom"/>
            <w:hideMark/>
          </w:tcPr>
          <w:p w14:paraId="0B30B3B7"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XIV</w:t>
            </w:r>
          </w:p>
        </w:tc>
        <w:tc>
          <w:tcPr>
            <w:tcW w:w="1460" w:type="dxa"/>
            <w:tcBorders>
              <w:top w:val="nil"/>
              <w:left w:val="nil"/>
              <w:bottom w:val="nil"/>
              <w:right w:val="nil"/>
            </w:tcBorders>
            <w:shd w:val="clear" w:color="auto" w:fill="auto"/>
            <w:vAlign w:val="bottom"/>
            <w:hideMark/>
          </w:tcPr>
          <w:p w14:paraId="666B192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35B16E79"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33, GC 76; MA 63, MA 73, MA 124</w:t>
            </w:r>
          </w:p>
        </w:tc>
        <w:tc>
          <w:tcPr>
            <w:tcW w:w="1300" w:type="dxa"/>
            <w:tcBorders>
              <w:top w:val="nil"/>
              <w:left w:val="nil"/>
              <w:bottom w:val="nil"/>
              <w:right w:val="nil"/>
            </w:tcBorders>
            <w:shd w:val="clear" w:color="auto" w:fill="auto"/>
            <w:vAlign w:val="bottom"/>
            <w:hideMark/>
          </w:tcPr>
          <w:p w14:paraId="72E7E85A" w14:textId="77777777" w:rsidR="000705CA" w:rsidRPr="000705CA" w:rsidRDefault="000705CA" w:rsidP="000705CA">
            <w:pPr>
              <w:rPr>
                <w:rFonts w:ascii="Calibri" w:eastAsia="Times New Roman" w:hAnsi="Calibri" w:cs="Times New Roman"/>
                <w:color w:val="000000"/>
              </w:rPr>
            </w:pPr>
          </w:p>
        </w:tc>
      </w:tr>
      <w:tr w:rsidR="000705CA" w:rsidRPr="000705CA" w14:paraId="73B4D1B4" w14:textId="77777777" w:rsidTr="000705CA">
        <w:trPr>
          <w:trHeight w:val="340"/>
        </w:trPr>
        <w:tc>
          <w:tcPr>
            <w:tcW w:w="1580" w:type="dxa"/>
            <w:tcBorders>
              <w:top w:val="nil"/>
              <w:left w:val="nil"/>
              <w:bottom w:val="nil"/>
              <w:right w:val="nil"/>
            </w:tcBorders>
            <w:shd w:val="clear" w:color="auto" w:fill="auto"/>
            <w:vAlign w:val="bottom"/>
            <w:hideMark/>
          </w:tcPr>
          <w:p w14:paraId="6800E3D2"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XV</w:t>
            </w:r>
          </w:p>
        </w:tc>
        <w:tc>
          <w:tcPr>
            <w:tcW w:w="1460" w:type="dxa"/>
            <w:tcBorders>
              <w:top w:val="nil"/>
              <w:left w:val="nil"/>
              <w:bottom w:val="nil"/>
              <w:right w:val="nil"/>
            </w:tcBorders>
            <w:shd w:val="clear" w:color="auto" w:fill="auto"/>
            <w:vAlign w:val="bottom"/>
            <w:hideMark/>
          </w:tcPr>
          <w:p w14:paraId="0530DB0A"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3E4FC9C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11</w:t>
            </w:r>
          </w:p>
        </w:tc>
        <w:tc>
          <w:tcPr>
            <w:tcW w:w="1300" w:type="dxa"/>
            <w:tcBorders>
              <w:top w:val="nil"/>
              <w:left w:val="nil"/>
              <w:bottom w:val="nil"/>
              <w:right w:val="nil"/>
            </w:tcBorders>
            <w:shd w:val="clear" w:color="auto" w:fill="auto"/>
            <w:vAlign w:val="bottom"/>
            <w:hideMark/>
          </w:tcPr>
          <w:p w14:paraId="15FBB0A8" w14:textId="77777777" w:rsidR="000705CA" w:rsidRPr="000705CA" w:rsidRDefault="000705CA" w:rsidP="000705CA">
            <w:pPr>
              <w:rPr>
                <w:rFonts w:ascii="Calibri" w:eastAsia="Times New Roman" w:hAnsi="Calibri" w:cs="Times New Roman"/>
                <w:color w:val="000000"/>
              </w:rPr>
            </w:pPr>
          </w:p>
        </w:tc>
      </w:tr>
      <w:tr w:rsidR="000705CA" w:rsidRPr="000705CA" w14:paraId="7A7FAE27" w14:textId="77777777" w:rsidTr="000705CA">
        <w:trPr>
          <w:trHeight w:val="3060"/>
        </w:trPr>
        <w:tc>
          <w:tcPr>
            <w:tcW w:w="1580" w:type="dxa"/>
            <w:tcBorders>
              <w:top w:val="nil"/>
              <w:left w:val="nil"/>
              <w:bottom w:val="nil"/>
              <w:right w:val="nil"/>
            </w:tcBorders>
            <w:shd w:val="clear" w:color="auto" w:fill="auto"/>
            <w:vAlign w:val="bottom"/>
            <w:hideMark/>
          </w:tcPr>
          <w:p w14:paraId="7ADDDAD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XVI</w:t>
            </w:r>
          </w:p>
        </w:tc>
        <w:tc>
          <w:tcPr>
            <w:tcW w:w="1460" w:type="dxa"/>
            <w:tcBorders>
              <w:top w:val="nil"/>
              <w:left w:val="nil"/>
              <w:bottom w:val="nil"/>
              <w:right w:val="nil"/>
            </w:tcBorders>
            <w:shd w:val="clear" w:color="auto" w:fill="auto"/>
            <w:vAlign w:val="bottom"/>
            <w:hideMark/>
          </w:tcPr>
          <w:p w14:paraId="2C20DB59"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038BA13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15, GC 25, GC 31, GC 33, GC 38, GC 40, GC 47, GC 56, GC 69; MA 10, MA 112, MA 141</w:t>
            </w:r>
          </w:p>
        </w:tc>
        <w:tc>
          <w:tcPr>
            <w:tcW w:w="1300" w:type="dxa"/>
            <w:tcBorders>
              <w:top w:val="nil"/>
              <w:left w:val="nil"/>
              <w:bottom w:val="nil"/>
              <w:right w:val="nil"/>
            </w:tcBorders>
            <w:shd w:val="clear" w:color="auto" w:fill="auto"/>
            <w:vAlign w:val="bottom"/>
            <w:hideMark/>
          </w:tcPr>
          <w:p w14:paraId="1EB4006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8</w:t>
            </w:r>
          </w:p>
        </w:tc>
      </w:tr>
    </w:tbl>
    <w:p w14:paraId="6F4E12A7" w14:textId="28AC42A8" w:rsidR="006E0824" w:rsidRDefault="000705CA" w:rsidP="00C05D5D">
      <w:pPr>
        <w:spacing w:line="360" w:lineRule="auto"/>
      </w:pPr>
      <w:r>
        <w:lastRenderedPageBreak/>
        <w:t xml:space="preserve">Table ^: All aneuploid samples in this study, broken down by chromosome, ploidy, and experiment (GC – hybrid strain, MA – lab strain). </w:t>
      </w:r>
    </w:p>
    <w:p w14:paraId="2D21D40D" w14:textId="77777777" w:rsidR="000705CA" w:rsidRDefault="000705CA" w:rsidP="00C05D5D">
      <w:pPr>
        <w:spacing w:line="360" w:lineRule="auto"/>
      </w:pPr>
    </w:p>
    <w:tbl>
      <w:tblPr>
        <w:tblW w:w="6560" w:type="dxa"/>
        <w:tblLook w:val="04A0" w:firstRow="1" w:lastRow="0" w:firstColumn="1" w:lastColumn="0" w:noHBand="0" w:noVBand="1"/>
      </w:tblPr>
      <w:tblGrid>
        <w:gridCol w:w="3440"/>
        <w:gridCol w:w="1400"/>
        <w:gridCol w:w="1720"/>
      </w:tblGrid>
      <w:tr w:rsidR="009D4DE4" w:rsidRPr="00AF386E" w14:paraId="41405009" w14:textId="77777777" w:rsidTr="00523C94">
        <w:trPr>
          <w:trHeight w:val="320"/>
        </w:trPr>
        <w:tc>
          <w:tcPr>
            <w:tcW w:w="3440" w:type="dxa"/>
            <w:tcBorders>
              <w:top w:val="single" w:sz="4" w:space="0" w:color="000000"/>
              <w:left w:val="nil"/>
              <w:bottom w:val="single" w:sz="4" w:space="0" w:color="000000"/>
              <w:right w:val="nil"/>
            </w:tcBorders>
            <w:shd w:val="clear" w:color="auto" w:fill="auto"/>
            <w:noWrap/>
            <w:vAlign w:val="bottom"/>
            <w:hideMark/>
          </w:tcPr>
          <w:p w14:paraId="5FBD1DD5" w14:textId="77777777" w:rsidR="009D4DE4" w:rsidRPr="00AF386E" w:rsidRDefault="009D4DE4" w:rsidP="00C05D5D">
            <w:pPr>
              <w:spacing w:line="360" w:lineRule="auto"/>
              <w:rPr>
                <w:rFonts w:ascii="Calibri" w:eastAsia="Times New Roman" w:hAnsi="Calibri" w:cs="Calibri"/>
                <w:b/>
                <w:bCs/>
                <w:color w:val="000000"/>
              </w:rPr>
            </w:pPr>
          </w:p>
        </w:tc>
        <w:tc>
          <w:tcPr>
            <w:tcW w:w="1400" w:type="dxa"/>
            <w:tcBorders>
              <w:top w:val="single" w:sz="4" w:space="0" w:color="000000"/>
              <w:left w:val="nil"/>
              <w:bottom w:val="single" w:sz="4" w:space="0" w:color="000000"/>
              <w:right w:val="nil"/>
            </w:tcBorders>
            <w:shd w:val="clear" w:color="auto" w:fill="auto"/>
            <w:noWrap/>
            <w:vAlign w:val="bottom"/>
            <w:hideMark/>
          </w:tcPr>
          <w:p w14:paraId="752E5C87"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Lab Strain</w:t>
            </w:r>
          </w:p>
        </w:tc>
        <w:tc>
          <w:tcPr>
            <w:tcW w:w="1720" w:type="dxa"/>
            <w:tcBorders>
              <w:top w:val="single" w:sz="4" w:space="0" w:color="000000"/>
              <w:left w:val="nil"/>
              <w:bottom w:val="single" w:sz="4" w:space="0" w:color="000000"/>
              <w:right w:val="nil"/>
            </w:tcBorders>
            <w:shd w:val="clear" w:color="auto" w:fill="auto"/>
            <w:noWrap/>
            <w:vAlign w:val="bottom"/>
            <w:hideMark/>
          </w:tcPr>
          <w:p w14:paraId="0EA09351"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Hybrid Strain</w:t>
            </w:r>
          </w:p>
        </w:tc>
      </w:tr>
      <w:tr w:rsidR="009D4DE4" w:rsidRPr="00AF386E" w14:paraId="5B1A60BC" w14:textId="77777777" w:rsidTr="00523C94">
        <w:trPr>
          <w:trHeight w:val="320"/>
        </w:trPr>
        <w:tc>
          <w:tcPr>
            <w:tcW w:w="3440" w:type="dxa"/>
            <w:tcBorders>
              <w:top w:val="nil"/>
              <w:left w:val="nil"/>
              <w:bottom w:val="nil"/>
              <w:right w:val="nil"/>
            </w:tcBorders>
            <w:shd w:val="clear" w:color="D9D9D9" w:fill="D9D9D9"/>
            <w:noWrap/>
            <w:vAlign w:val="bottom"/>
            <w:hideMark/>
          </w:tcPr>
          <w:p w14:paraId="5B4B394B"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Whole-chromosome duplications</w:t>
            </w:r>
          </w:p>
        </w:tc>
        <w:tc>
          <w:tcPr>
            <w:tcW w:w="1400" w:type="dxa"/>
            <w:tcBorders>
              <w:top w:val="nil"/>
              <w:left w:val="nil"/>
              <w:bottom w:val="nil"/>
              <w:right w:val="nil"/>
            </w:tcBorders>
            <w:shd w:val="clear" w:color="D9D9D9" w:fill="D9D9D9"/>
            <w:noWrap/>
            <w:vAlign w:val="bottom"/>
            <w:hideMark/>
          </w:tcPr>
          <w:p w14:paraId="6FE1CBC8"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29</w:t>
            </w:r>
          </w:p>
        </w:tc>
        <w:tc>
          <w:tcPr>
            <w:tcW w:w="1720" w:type="dxa"/>
            <w:tcBorders>
              <w:top w:val="nil"/>
              <w:left w:val="nil"/>
              <w:bottom w:val="nil"/>
              <w:right w:val="nil"/>
            </w:tcBorders>
            <w:shd w:val="clear" w:color="D9D9D9" w:fill="D9D9D9"/>
            <w:noWrap/>
            <w:vAlign w:val="bottom"/>
            <w:hideMark/>
          </w:tcPr>
          <w:p w14:paraId="4453BA2E"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27</w:t>
            </w:r>
          </w:p>
        </w:tc>
      </w:tr>
      <w:tr w:rsidR="009D4DE4" w:rsidRPr="00AF386E" w14:paraId="3F0E8484" w14:textId="77777777" w:rsidTr="00523C94">
        <w:trPr>
          <w:trHeight w:val="320"/>
        </w:trPr>
        <w:tc>
          <w:tcPr>
            <w:tcW w:w="3440" w:type="dxa"/>
            <w:tcBorders>
              <w:top w:val="nil"/>
              <w:left w:val="nil"/>
              <w:bottom w:val="nil"/>
              <w:right w:val="nil"/>
            </w:tcBorders>
            <w:shd w:val="clear" w:color="auto" w:fill="auto"/>
            <w:noWrap/>
            <w:vAlign w:val="bottom"/>
            <w:hideMark/>
          </w:tcPr>
          <w:p w14:paraId="1DFDE6F6"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Whole-chromosome deletions</w:t>
            </w:r>
          </w:p>
        </w:tc>
        <w:tc>
          <w:tcPr>
            <w:tcW w:w="1400" w:type="dxa"/>
            <w:tcBorders>
              <w:top w:val="nil"/>
              <w:left w:val="nil"/>
              <w:bottom w:val="nil"/>
              <w:right w:val="nil"/>
            </w:tcBorders>
            <w:shd w:val="clear" w:color="auto" w:fill="auto"/>
            <w:noWrap/>
            <w:vAlign w:val="bottom"/>
            <w:hideMark/>
          </w:tcPr>
          <w:p w14:paraId="30923CF7"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w:t>
            </w:r>
          </w:p>
        </w:tc>
        <w:tc>
          <w:tcPr>
            <w:tcW w:w="1720" w:type="dxa"/>
            <w:tcBorders>
              <w:top w:val="nil"/>
              <w:left w:val="nil"/>
              <w:bottom w:val="nil"/>
              <w:right w:val="nil"/>
            </w:tcBorders>
            <w:shd w:val="clear" w:color="auto" w:fill="auto"/>
            <w:noWrap/>
            <w:vAlign w:val="bottom"/>
            <w:hideMark/>
          </w:tcPr>
          <w:p w14:paraId="7539A226"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134199A3" w14:textId="77777777" w:rsidTr="00523C94">
        <w:trPr>
          <w:trHeight w:val="320"/>
        </w:trPr>
        <w:tc>
          <w:tcPr>
            <w:tcW w:w="3440" w:type="dxa"/>
            <w:tcBorders>
              <w:top w:val="nil"/>
              <w:left w:val="nil"/>
              <w:bottom w:val="nil"/>
              <w:right w:val="nil"/>
            </w:tcBorders>
            <w:shd w:val="clear" w:color="D9D9D9" w:fill="D9D9D9"/>
            <w:noWrap/>
            <w:vAlign w:val="bottom"/>
            <w:hideMark/>
          </w:tcPr>
          <w:p w14:paraId="2AFE8768"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Segmental duplications</w:t>
            </w:r>
          </w:p>
        </w:tc>
        <w:tc>
          <w:tcPr>
            <w:tcW w:w="1400" w:type="dxa"/>
            <w:tcBorders>
              <w:top w:val="nil"/>
              <w:left w:val="nil"/>
              <w:bottom w:val="nil"/>
              <w:right w:val="nil"/>
            </w:tcBorders>
            <w:shd w:val="clear" w:color="D9D9D9" w:fill="D9D9D9"/>
            <w:noWrap/>
            <w:vAlign w:val="bottom"/>
            <w:hideMark/>
          </w:tcPr>
          <w:p w14:paraId="019D7741"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D9D9D9" w:fill="D9D9D9"/>
            <w:noWrap/>
            <w:vAlign w:val="bottom"/>
            <w:hideMark/>
          </w:tcPr>
          <w:p w14:paraId="10F49D42"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480B1203" w14:textId="77777777" w:rsidTr="00523C94">
        <w:trPr>
          <w:trHeight w:val="320"/>
        </w:trPr>
        <w:tc>
          <w:tcPr>
            <w:tcW w:w="3440" w:type="dxa"/>
            <w:tcBorders>
              <w:top w:val="nil"/>
              <w:left w:val="nil"/>
              <w:bottom w:val="nil"/>
              <w:right w:val="nil"/>
            </w:tcBorders>
            <w:shd w:val="clear" w:color="auto" w:fill="auto"/>
            <w:noWrap/>
            <w:vAlign w:val="bottom"/>
            <w:hideMark/>
          </w:tcPr>
          <w:p w14:paraId="56AFCB15"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Segmental deletions</w:t>
            </w:r>
          </w:p>
        </w:tc>
        <w:tc>
          <w:tcPr>
            <w:tcW w:w="1400" w:type="dxa"/>
            <w:tcBorders>
              <w:top w:val="nil"/>
              <w:left w:val="nil"/>
              <w:bottom w:val="nil"/>
              <w:right w:val="nil"/>
            </w:tcBorders>
            <w:shd w:val="clear" w:color="auto" w:fill="auto"/>
            <w:noWrap/>
            <w:vAlign w:val="bottom"/>
            <w:hideMark/>
          </w:tcPr>
          <w:p w14:paraId="310EC40D"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83F999"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r>
      <w:tr w:rsidR="009D4DE4" w:rsidRPr="00AF386E" w14:paraId="32B6CBE4" w14:textId="77777777" w:rsidTr="00523C94">
        <w:trPr>
          <w:trHeight w:val="320"/>
        </w:trPr>
        <w:tc>
          <w:tcPr>
            <w:tcW w:w="3440" w:type="dxa"/>
            <w:tcBorders>
              <w:top w:val="nil"/>
              <w:left w:val="nil"/>
              <w:bottom w:val="nil"/>
              <w:right w:val="nil"/>
            </w:tcBorders>
            <w:shd w:val="clear" w:color="D9D9D9" w:fill="D9D9D9"/>
            <w:noWrap/>
            <w:vAlign w:val="bottom"/>
            <w:hideMark/>
          </w:tcPr>
          <w:p w14:paraId="6BBED61A"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Total Aneuploidies</w:t>
            </w:r>
          </w:p>
        </w:tc>
        <w:tc>
          <w:tcPr>
            <w:tcW w:w="1400" w:type="dxa"/>
            <w:tcBorders>
              <w:top w:val="nil"/>
              <w:left w:val="nil"/>
              <w:bottom w:val="nil"/>
              <w:right w:val="nil"/>
            </w:tcBorders>
            <w:shd w:val="clear" w:color="D9D9D9" w:fill="D9D9D9"/>
            <w:noWrap/>
            <w:vAlign w:val="bottom"/>
            <w:hideMark/>
          </w:tcPr>
          <w:p w14:paraId="13289B8F"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31</w:t>
            </w:r>
          </w:p>
        </w:tc>
        <w:tc>
          <w:tcPr>
            <w:tcW w:w="1720" w:type="dxa"/>
            <w:tcBorders>
              <w:top w:val="nil"/>
              <w:left w:val="nil"/>
              <w:bottom w:val="nil"/>
              <w:right w:val="nil"/>
            </w:tcBorders>
            <w:shd w:val="clear" w:color="D9D9D9" w:fill="D9D9D9"/>
            <w:noWrap/>
            <w:vAlign w:val="bottom"/>
            <w:hideMark/>
          </w:tcPr>
          <w:p w14:paraId="17E47705"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29</w:t>
            </w:r>
          </w:p>
        </w:tc>
      </w:tr>
      <w:tr w:rsidR="009D4DE4" w:rsidRPr="00AF386E" w14:paraId="38A515AF" w14:textId="77777777" w:rsidTr="00523C94">
        <w:trPr>
          <w:trHeight w:val="320"/>
        </w:trPr>
        <w:tc>
          <w:tcPr>
            <w:tcW w:w="3440" w:type="dxa"/>
            <w:tcBorders>
              <w:top w:val="nil"/>
              <w:left w:val="nil"/>
              <w:bottom w:val="single" w:sz="4" w:space="0" w:color="000000"/>
              <w:right w:val="nil"/>
            </w:tcBorders>
            <w:shd w:val="clear" w:color="auto" w:fill="auto"/>
            <w:noWrap/>
            <w:vAlign w:val="bottom"/>
            <w:hideMark/>
          </w:tcPr>
          <w:p w14:paraId="29B8B1D6"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Total Lines</w:t>
            </w:r>
          </w:p>
        </w:tc>
        <w:tc>
          <w:tcPr>
            <w:tcW w:w="1400" w:type="dxa"/>
            <w:tcBorders>
              <w:top w:val="nil"/>
              <w:left w:val="nil"/>
              <w:bottom w:val="single" w:sz="4" w:space="0" w:color="000000"/>
              <w:right w:val="nil"/>
            </w:tcBorders>
            <w:shd w:val="clear" w:color="auto" w:fill="auto"/>
            <w:noWrap/>
            <w:vAlign w:val="bottom"/>
            <w:hideMark/>
          </w:tcPr>
          <w:p w14:paraId="2D8B2793"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152</w:t>
            </w:r>
          </w:p>
        </w:tc>
        <w:tc>
          <w:tcPr>
            <w:tcW w:w="1720" w:type="dxa"/>
            <w:tcBorders>
              <w:top w:val="nil"/>
              <w:left w:val="nil"/>
              <w:bottom w:val="single" w:sz="4" w:space="0" w:color="000000"/>
              <w:right w:val="nil"/>
            </w:tcBorders>
            <w:shd w:val="clear" w:color="auto" w:fill="auto"/>
            <w:noWrap/>
            <w:vAlign w:val="bottom"/>
            <w:hideMark/>
          </w:tcPr>
          <w:p w14:paraId="4E79FB28"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76</w:t>
            </w:r>
          </w:p>
        </w:tc>
      </w:tr>
    </w:tbl>
    <w:p w14:paraId="3EEEBAB8" w14:textId="347D4343" w:rsidR="00A011E2" w:rsidRDefault="009D4DE4" w:rsidP="00C05D5D">
      <w:pPr>
        <w:spacing w:line="360" w:lineRule="auto"/>
        <w:ind w:firstLine="720"/>
        <w:rPr>
          <w:rFonts w:ascii="Arial" w:eastAsia="Times New Roman" w:hAnsi="Arial" w:cs="Arial"/>
          <w:sz w:val="22"/>
        </w:rPr>
      </w:pPr>
      <w:r>
        <w:rPr>
          <w:rFonts w:ascii="Arial" w:eastAsia="Times New Roman" w:hAnsi="Arial" w:cs="Arial"/>
          <w:sz w:val="22"/>
        </w:rPr>
        <w:t xml:space="preserve">Table 1: Summary of aneuploidy types found in each of the strains. </w:t>
      </w:r>
      <w:r w:rsidR="00760B4C">
        <w:rPr>
          <w:rFonts w:ascii="Arial" w:eastAsia="Times New Roman" w:hAnsi="Arial" w:cs="Arial"/>
          <w:sz w:val="22"/>
        </w:rPr>
        <w:t xml:space="preserve">Fisher’s exact test between hybrid and lab strain total aneuploidies returned a p-value of 0.004102. </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051"/>
        <w:gridCol w:w="686"/>
        <w:gridCol w:w="440"/>
      </w:tblGrid>
      <w:tr w:rsidR="00760B4C" w14:paraId="294B2830" w14:textId="77777777" w:rsidTr="00436C5F">
        <w:trPr>
          <w:tblCellSpacing w:w="15" w:type="dxa"/>
        </w:trPr>
        <w:tc>
          <w:tcPr>
            <w:tcW w:w="0" w:type="auto"/>
            <w:gridSpan w:val="3"/>
            <w:tcBorders>
              <w:bottom w:val="single" w:sz="6" w:space="0" w:color="000000"/>
            </w:tcBorders>
            <w:vAlign w:val="center"/>
            <w:hideMark/>
          </w:tcPr>
          <w:p w14:paraId="594438FD" w14:textId="77777777" w:rsidR="00760B4C" w:rsidRDefault="00760B4C" w:rsidP="00436C5F">
            <w:pPr>
              <w:rPr>
                <w:sz w:val="20"/>
                <w:szCs w:val="20"/>
              </w:rPr>
            </w:pPr>
          </w:p>
        </w:tc>
      </w:tr>
      <w:tr w:rsidR="00760B4C" w14:paraId="331BDDB4" w14:textId="77777777" w:rsidTr="00436C5F">
        <w:trPr>
          <w:tblCellSpacing w:w="15" w:type="dxa"/>
        </w:trPr>
        <w:tc>
          <w:tcPr>
            <w:tcW w:w="0" w:type="auto"/>
            <w:vAlign w:val="center"/>
            <w:hideMark/>
          </w:tcPr>
          <w:p w14:paraId="435190F4" w14:textId="77777777" w:rsidR="00760B4C" w:rsidRDefault="00760B4C" w:rsidP="00436C5F">
            <w:pPr>
              <w:jc w:val="center"/>
              <w:rPr>
                <w:rFonts w:eastAsia="Times New Roman"/>
                <w:sz w:val="20"/>
                <w:szCs w:val="20"/>
              </w:rPr>
            </w:pPr>
          </w:p>
        </w:tc>
        <w:tc>
          <w:tcPr>
            <w:tcW w:w="0" w:type="auto"/>
            <w:vAlign w:val="center"/>
            <w:hideMark/>
          </w:tcPr>
          <w:p w14:paraId="2B32C07A" w14:textId="77777777" w:rsidR="00760B4C" w:rsidRDefault="00760B4C" w:rsidP="00436C5F">
            <w:pPr>
              <w:jc w:val="center"/>
              <w:rPr>
                <w:rFonts w:eastAsia="Times New Roman"/>
              </w:rPr>
            </w:pPr>
            <w:r>
              <w:rPr>
                <w:rFonts w:eastAsia="Times New Roman"/>
              </w:rPr>
              <w:t>hybrid</w:t>
            </w:r>
          </w:p>
        </w:tc>
        <w:tc>
          <w:tcPr>
            <w:tcW w:w="0" w:type="auto"/>
            <w:vAlign w:val="center"/>
            <w:hideMark/>
          </w:tcPr>
          <w:p w14:paraId="550EC802" w14:textId="77777777" w:rsidR="00760B4C" w:rsidRDefault="00760B4C" w:rsidP="00436C5F">
            <w:pPr>
              <w:jc w:val="center"/>
              <w:rPr>
                <w:rFonts w:eastAsia="Times New Roman"/>
              </w:rPr>
            </w:pPr>
            <w:r>
              <w:rPr>
                <w:rFonts w:eastAsia="Times New Roman"/>
              </w:rPr>
              <w:t>lab</w:t>
            </w:r>
          </w:p>
        </w:tc>
      </w:tr>
      <w:tr w:rsidR="00760B4C" w14:paraId="74E957A2" w14:textId="77777777" w:rsidTr="00436C5F">
        <w:trPr>
          <w:tblCellSpacing w:w="15" w:type="dxa"/>
        </w:trPr>
        <w:tc>
          <w:tcPr>
            <w:tcW w:w="0" w:type="auto"/>
            <w:gridSpan w:val="3"/>
            <w:tcBorders>
              <w:bottom w:val="single" w:sz="6" w:space="0" w:color="000000"/>
            </w:tcBorders>
            <w:vAlign w:val="center"/>
            <w:hideMark/>
          </w:tcPr>
          <w:p w14:paraId="4F150839" w14:textId="77777777" w:rsidR="00760B4C" w:rsidRDefault="00760B4C" w:rsidP="00436C5F">
            <w:pPr>
              <w:jc w:val="center"/>
              <w:rPr>
                <w:rFonts w:eastAsia="Times New Roman"/>
              </w:rPr>
            </w:pPr>
          </w:p>
        </w:tc>
      </w:tr>
      <w:tr w:rsidR="00760B4C" w14:paraId="19A1778A" w14:textId="77777777" w:rsidTr="00436C5F">
        <w:trPr>
          <w:tblCellSpacing w:w="15" w:type="dxa"/>
        </w:trPr>
        <w:tc>
          <w:tcPr>
            <w:tcW w:w="0" w:type="auto"/>
            <w:vAlign w:val="center"/>
            <w:hideMark/>
          </w:tcPr>
          <w:p w14:paraId="36D3D564" w14:textId="77777777" w:rsidR="00760B4C" w:rsidRDefault="00760B4C" w:rsidP="00436C5F">
            <w:pPr>
              <w:rPr>
                <w:rFonts w:eastAsia="Times New Roman"/>
              </w:rPr>
            </w:pPr>
            <w:r>
              <w:rPr>
                <w:rFonts w:eastAsia="Times New Roman"/>
              </w:rPr>
              <w:t>aneuploid</w:t>
            </w:r>
          </w:p>
        </w:tc>
        <w:tc>
          <w:tcPr>
            <w:tcW w:w="0" w:type="auto"/>
            <w:vAlign w:val="center"/>
            <w:hideMark/>
          </w:tcPr>
          <w:p w14:paraId="77AE3AC3" w14:textId="77777777" w:rsidR="00760B4C" w:rsidRDefault="00760B4C" w:rsidP="00436C5F">
            <w:pPr>
              <w:jc w:val="center"/>
              <w:rPr>
                <w:rFonts w:eastAsia="Times New Roman"/>
              </w:rPr>
            </w:pPr>
            <w:r>
              <w:rPr>
                <w:rFonts w:eastAsia="Times New Roman"/>
              </w:rPr>
              <w:t>29</w:t>
            </w:r>
          </w:p>
        </w:tc>
        <w:tc>
          <w:tcPr>
            <w:tcW w:w="0" w:type="auto"/>
            <w:vAlign w:val="center"/>
            <w:hideMark/>
          </w:tcPr>
          <w:p w14:paraId="72113815" w14:textId="77777777" w:rsidR="00760B4C" w:rsidRDefault="00760B4C" w:rsidP="00436C5F">
            <w:pPr>
              <w:jc w:val="center"/>
              <w:rPr>
                <w:rFonts w:eastAsia="Times New Roman"/>
              </w:rPr>
            </w:pPr>
            <w:r>
              <w:rPr>
                <w:rFonts w:eastAsia="Times New Roman"/>
              </w:rPr>
              <w:t>31</w:t>
            </w:r>
          </w:p>
        </w:tc>
      </w:tr>
      <w:tr w:rsidR="00760B4C" w14:paraId="7A7261CC" w14:textId="77777777" w:rsidTr="00436C5F">
        <w:trPr>
          <w:tblCellSpacing w:w="15" w:type="dxa"/>
        </w:trPr>
        <w:tc>
          <w:tcPr>
            <w:tcW w:w="0" w:type="auto"/>
            <w:vAlign w:val="center"/>
            <w:hideMark/>
          </w:tcPr>
          <w:p w14:paraId="6273B0FD" w14:textId="77777777" w:rsidR="00760B4C" w:rsidRDefault="00760B4C" w:rsidP="00436C5F">
            <w:pPr>
              <w:rPr>
                <w:rFonts w:eastAsia="Times New Roman"/>
              </w:rPr>
            </w:pPr>
            <w:r>
              <w:rPr>
                <w:rFonts w:eastAsia="Times New Roman"/>
              </w:rPr>
              <w:t>euploid</w:t>
            </w:r>
          </w:p>
        </w:tc>
        <w:tc>
          <w:tcPr>
            <w:tcW w:w="0" w:type="auto"/>
            <w:vAlign w:val="center"/>
            <w:hideMark/>
          </w:tcPr>
          <w:p w14:paraId="0B59BB2C" w14:textId="77777777" w:rsidR="00760B4C" w:rsidRDefault="00760B4C" w:rsidP="00436C5F">
            <w:pPr>
              <w:jc w:val="center"/>
              <w:rPr>
                <w:rFonts w:eastAsia="Times New Roman"/>
              </w:rPr>
            </w:pPr>
            <w:r>
              <w:rPr>
                <w:rFonts w:eastAsia="Times New Roman"/>
              </w:rPr>
              <w:t>46</w:t>
            </w:r>
          </w:p>
        </w:tc>
        <w:tc>
          <w:tcPr>
            <w:tcW w:w="0" w:type="auto"/>
            <w:vAlign w:val="center"/>
            <w:hideMark/>
          </w:tcPr>
          <w:p w14:paraId="0C6E319F" w14:textId="77777777" w:rsidR="00760B4C" w:rsidRDefault="00760B4C" w:rsidP="00436C5F">
            <w:pPr>
              <w:jc w:val="center"/>
              <w:rPr>
                <w:rFonts w:eastAsia="Times New Roman"/>
              </w:rPr>
            </w:pPr>
            <w:r>
              <w:rPr>
                <w:rFonts w:eastAsia="Times New Roman"/>
              </w:rPr>
              <w:t>121</w:t>
            </w:r>
          </w:p>
        </w:tc>
      </w:tr>
      <w:tr w:rsidR="00760B4C" w14:paraId="6415980D" w14:textId="77777777" w:rsidTr="00436C5F">
        <w:trPr>
          <w:tblCellSpacing w:w="15" w:type="dxa"/>
        </w:trPr>
        <w:tc>
          <w:tcPr>
            <w:tcW w:w="0" w:type="auto"/>
            <w:gridSpan w:val="3"/>
            <w:tcBorders>
              <w:bottom w:val="single" w:sz="6" w:space="0" w:color="000000"/>
            </w:tcBorders>
            <w:vAlign w:val="center"/>
            <w:hideMark/>
          </w:tcPr>
          <w:p w14:paraId="111EC26D" w14:textId="77777777" w:rsidR="00760B4C" w:rsidRDefault="00760B4C" w:rsidP="00436C5F">
            <w:pPr>
              <w:jc w:val="center"/>
              <w:rPr>
                <w:rFonts w:eastAsia="Times New Roman"/>
              </w:rPr>
            </w:pPr>
          </w:p>
        </w:tc>
      </w:tr>
    </w:tbl>
    <w:p w14:paraId="2B771D5D" w14:textId="77777777" w:rsidR="00760B4C" w:rsidRDefault="00760B4C" w:rsidP="00760B4C">
      <w:pPr>
        <w:rPr>
          <w:rFonts w:eastAsia="Times New Roman"/>
        </w:rPr>
      </w:pPr>
      <w:r>
        <w:rPr>
          <w:rFonts w:eastAsia="Times New Roman"/>
        </w:rPr>
        <w:br w:type="textWrapping" w:clear="all"/>
        <w:t xml:space="preserve">*p=0.004102 Fisher’s exact test </w:t>
      </w:r>
    </w:p>
    <w:p w14:paraId="62305EC4" w14:textId="77777777" w:rsidR="00760B4C" w:rsidRDefault="00760B4C" w:rsidP="00C05D5D">
      <w:pPr>
        <w:spacing w:line="360" w:lineRule="auto"/>
        <w:ind w:firstLine="720"/>
        <w:rPr>
          <w:rFonts w:ascii="Arial" w:eastAsia="Times New Roman" w:hAnsi="Arial" w:cs="Arial"/>
          <w:sz w:val="22"/>
        </w:rPr>
      </w:pPr>
    </w:p>
    <w:p w14:paraId="6F577004" w14:textId="6340BE98" w:rsidR="00A011E2" w:rsidRDefault="00A011E2" w:rsidP="00A011E2">
      <w:pPr>
        <w:spacing w:line="360" w:lineRule="auto"/>
        <w:rPr>
          <w:rFonts w:ascii="Arial" w:eastAsia="Times New Roman" w:hAnsi="Arial" w:cs="Arial"/>
          <w:sz w:val="22"/>
        </w:rPr>
      </w:pPr>
    </w:p>
    <w:tbl>
      <w:tblPr>
        <w:tblW w:w="5483" w:type="dxa"/>
        <w:tblLook w:val="04A0" w:firstRow="1" w:lastRow="0" w:firstColumn="1" w:lastColumn="0" w:noHBand="0" w:noVBand="1"/>
      </w:tblPr>
      <w:tblGrid>
        <w:gridCol w:w="1300"/>
        <w:gridCol w:w="1531"/>
        <w:gridCol w:w="1605"/>
        <w:gridCol w:w="1605"/>
      </w:tblGrid>
      <w:tr w:rsidR="00A011E2" w:rsidRPr="00A011E2" w14:paraId="796E0263" w14:textId="77777777" w:rsidTr="00A011E2">
        <w:trPr>
          <w:trHeight w:val="320"/>
        </w:trPr>
        <w:tc>
          <w:tcPr>
            <w:tcW w:w="1300" w:type="dxa"/>
            <w:tcBorders>
              <w:top w:val="nil"/>
              <w:left w:val="nil"/>
              <w:bottom w:val="nil"/>
              <w:right w:val="nil"/>
            </w:tcBorders>
            <w:shd w:val="clear" w:color="auto" w:fill="auto"/>
            <w:noWrap/>
            <w:vAlign w:val="bottom"/>
            <w:hideMark/>
          </w:tcPr>
          <w:p w14:paraId="58FEE09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Line</w:t>
            </w:r>
          </w:p>
        </w:tc>
        <w:tc>
          <w:tcPr>
            <w:tcW w:w="1345" w:type="dxa"/>
            <w:tcBorders>
              <w:top w:val="nil"/>
              <w:left w:val="nil"/>
              <w:bottom w:val="nil"/>
              <w:right w:val="nil"/>
            </w:tcBorders>
            <w:shd w:val="clear" w:color="auto" w:fill="auto"/>
            <w:noWrap/>
            <w:vAlign w:val="bottom"/>
            <w:hideMark/>
          </w:tcPr>
          <w:p w14:paraId="44FBBB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Aneuploid Chromosome</w:t>
            </w:r>
          </w:p>
        </w:tc>
        <w:tc>
          <w:tcPr>
            <w:tcW w:w="1419" w:type="dxa"/>
            <w:tcBorders>
              <w:top w:val="nil"/>
              <w:left w:val="nil"/>
              <w:bottom w:val="nil"/>
              <w:right w:val="nil"/>
            </w:tcBorders>
            <w:shd w:val="clear" w:color="auto" w:fill="auto"/>
            <w:noWrap/>
            <w:vAlign w:val="bottom"/>
            <w:hideMark/>
          </w:tcPr>
          <w:p w14:paraId="08628BB7"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compensation on aneuploid chromosome</w:t>
            </w:r>
          </w:p>
        </w:tc>
        <w:tc>
          <w:tcPr>
            <w:tcW w:w="1419" w:type="dxa"/>
            <w:tcBorders>
              <w:top w:val="nil"/>
              <w:left w:val="nil"/>
              <w:bottom w:val="nil"/>
              <w:right w:val="nil"/>
            </w:tcBorders>
            <w:shd w:val="clear" w:color="auto" w:fill="auto"/>
            <w:noWrap/>
            <w:vAlign w:val="bottom"/>
            <w:hideMark/>
          </w:tcPr>
          <w:p w14:paraId="4796A613" w14:textId="164AD93A"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xml:space="preserve">% </w:t>
            </w:r>
            <w:r>
              <w:rPr>
                <w:rFonts w:ascii="Calibri" w:eastAsia="Times New Roman" w:hAnsi="Calibri" w:cs="Times New Roman"/>
                <w:color w:val="000000"/>
              </w:rPr>
              <w:t xml:space="preserve">total </w:t>
            </w:r>
            <w:r w:rsidRPr="00A011E2">
              <w:rPr>
                <w:rFonts w:ascii="Calibri" w:eastAsia="Times New Roman" w:hAnsi="Calibri" w:cs="Times New Roman"/>
                <w:color w:val="000000"/>
              </w:rPr>
              <w:t>compensation</w:t>
            </w:r>
          </w:p>
        </w:tc>
      </w:tr>
      <w:tr w:rsidR="00A011E2" w:rsidRPr="00A011E2" w14:paraId="08ABECEC" w14:textId="77777777" w:rsidTr="00A011E2">
        <w:trPr>
          <w:trHeight w:val="320"/>
        </w:trPr>
        <w:tc>
          <w:tcPr>
            <w:tcW w:w="1300" w:type="dxa"/>
            <w:tcBorders>
              <w:top w:val="nil"/>
              <w:left w:val="nil"/>
              <w:bottom w:val="nil"/>
              <w:right w:val="nil"/>
            </w:tcBorders>
            <w:shd w:val="clear" w:color="auto" w:fill="auto"/>
            <w:noWrap/>
            <w:vAlign w:val="bottom"/>
            <w:hideMark/>
          </w:tcPr>
          <w:p w14:paraId="0C5E87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152</w:t>
            </w:r>
          </w:p>
        </w:tc>
        <w:tc>
          <w:tcPr>
            <w:tcW w:w="1345" w:type="dxa"/>
            <w:tcBorders>
              <w:top w:val="nil"/>
              <w:left w:val="nil"/>
              <w:bottom w:val="nil"/>
              <w:right w:val="nil"/>
            </w:tcBorders>
            <w:shd w:val="clear" w:color="auto" w:fill="auto"/>
            <w:noWrap/>
            <w:vAlign w:val="bottom"/>
            <w:hideMark/>
          </w:tcPr>
          <w:p w14:paraId="218E81A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731093C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5E01DDE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7F1B9B9F" w14:textId="77777777" w:rsidTr="00A011E2">
        <w:trPr>
          <w:trHeight w:val="320"/>
        </w:trPr>
        <w:tc>
          <w:tcPr>
            <w:tcW w:w="1300" w:type="dxa"/>
            <w:tcBorders>
              <w:top w:val="nil"/>
              <w:left w:val="nil"/>
              <w:bottom w:val="nil"/>
              <w:right w:val="nil"/>
            </w:tcBorders>
            <w:shd w:val="clear" w:color="auto" w:fill="auto"/>
            <w:noWrap/>
            <w:vAlign w:val="bottom"/>
            <w:hideMark/>
          </w:tcPr>
          <w:p w14:paraId="46ACDE1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w:t>
            </w:r>
          </w:p>
        </w:tc>
        <w:tc>
          <w:tcPr>
            <w:tcW w:w="1345" w:type="dxa"/>
            <w:tcBorders>
              <w:top w:val="nil"/>
              <w:left w:val="nil"/>
              <w:bottom w:val="nil"/>
              <w:right w:val="nil"/>
            </w:tcBorders>
            <w:shd w:val="clear" w:color="auto" w:fill="auto"/>
            <w:noWrap/>
            <w:vAlign w:val="bottom"/>
            <w:hideMark/>
          </w:tcPr>
          <w:p w14:paraId="70D0253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7C2F9BA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4973EB6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94.7826087</w:t>
            </w:r>
          </w:p>
        </w:tc>
      </w:tr>
      <w:tr w:rsidR="00A011E2" w:rsidRPr="00A011E2" w14:paraId="537FB2A1" w14:textId="77777777" w:rsidTr="00A011E2">
        <w:trPr>
          <w:trHeight w:val="320"/>
        </w:trPr>
        <w:tc>
          <w:tcPr>
            <w:tcW w:w="1300" w:type="dxa"/>
            <w:tcBorders>
              <w:top w:val="nil"/>
              <w:left w:val="nil"/>
              <w:bottom w:val="nil"/>
              <w:right w:val="nil"/>
            </w:tcBorders>
            <w:shd w:val="clear" w:color="auto" w:fill="auto"/>
            <w:noWrap/>
            <w:vAlign w:val="bottom"/>
            <w:hideMark/>
          </w:tcPr>
          <w:p w14:paraId="612E199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11</w:t>
            </w:r>
          </w:p>
        </w:tc>
        <w:tc>
          <w:tcPr>
            <w:tcW w:w="1345" w:type="dxa"/>
            <w:tcBorders>
              <w:top w:val="nil"/>
              <w:left w:val="nil"/>
              <w:bottom w:val="nil"/>
              <w:right w:val="nil"/>
            </w:tcBorders>
            <w:shd w:val="clear" w:color="auto" w:fill="auto"/>
            <w:noWrap/>
            <w:vAlign w:val="bottom"/>
            <w:hideMark/>
          </w:tcPr>
          <w:p w14:paraId="4098DFB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43CB673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6D438CD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6DAC0373" w14:textId="77777777" w:rsidTr="00A011E2">
        <w:trPr>
          <w:trHeight w:val="320"/>
        </w:trPr>
        <w:tc>
          <w:tcPr>
            <w:tcW w:w="1300" w:type="dxa"/>
            <w:tcBorders>
              <w:top w:val="nil"/>
              <w:left w:val="nil"/>
              <w:bottom w:val="nil"/>
              <w:right w:val="nil"/>
            </w:tcBorders>
            <w:shd w:val="clear" w:color="auto" w:fill="auto"/>
            <w:noWrap/>
            <w:vAlign w:val="bottom"/>
            <w:hideMark/>
          </w:tcPr>
          <w:p w14:paraId="64F4BB1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117</w:t>
            </w:r>
          </w:p>
        </w:tc>
        <w:tc>
          <w:tcPr>
            <w:tcW w:w="1345" w:type="dxa"/>
            <w:tcBorders>
              <w:top w:val="nil"/>
              <w:left w:val="nil"/>
              <w:bottom w:val="nil"/>
              <w:right w:val="nil"/>
            </w:tcBorders>
            <w:shd w:val="clear" w:color="auto" w:fill="auto"/>
            <w:noWrap/>
            <w:vAlign w:val="bottom"/>
            <w:hideMark/>
          </w:tcPr>
          <w:p w14:paraId="1BBAD4E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6985559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B314EE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47A24C83" w14:textId="77777777" w:rsidTr="00A011E2">
        <w:trPr>
          <w:trHeight w:val="320"/>
        </w:trPr>
        <w:tc>
          <w:tcPr>
            <w:tcW w:w="1300" w:type="dxa"/>
            <w:tcBorders>
              <w:top w:val="nil"/>
              <w:left w:val="nil"/>
              <w:bottom w:val="nil"/>
              <w:right w:val="nil"/>
            </w:tcBorders>
            <w:shd w:val="clear" w:color="auto" w:fill="auto"/>
            <w:noWrap/>
            <w:vAlign w:val="bottom"/>
            <w:hideMark/>
          </w:tcPr>
          <w:p w14:paraId="7B0D3A5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123</w:t>
            </w:r>
          </w:p>
        </w:tc>
        <w:tc>
          <w:tcPr>
            <w:tcW w:w="1345" w:type="dxa"/>
            <w:tcBorders>
              <w:top w:val="nil"/>
              <w:left w:val="nil"/>
              <w:bottom w:val="nil"/>
              <w:right w:val="nil"/>
            </w:tcBorders>
            <w:shd w:val="clear" w:color="auto" w:fill="auto"/>
            <w:noWrap/>
            <w:vAlign w:val="bottom"/>
            <w:hideMark/>
          </w:tcPr>
          <w:p w14:paraId="4583838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615AACB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6EA1937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93.0434783</w:t>
            </w:r>
          </w:p>
        </w:tc>
      </w:tr>
      <w:tr w:rsidR="00A011E2" w:rsidRPr="00A011E2" w14:paraId="49DE68DD" w14:textId="77777777" w:rsidTr="00A011E2">
        <w:trPr>
          <w:trHeight w:val="320"/>
        </w:trPr>
        <w:tc>
          <w:tcPr>
            <w:tcW w:w="1300" w:type="dxa"/>
            <w:tcBorders>
              <w:top w:val="nil"/>
              <w:left w:val="nil"/>
              <w:bottom w:val="nil"/>
              <w:right w:val="nil"/>
            </w:tcBorders>
            <w:shd w:val="clear" w:color="auto" w:fill="auto"/>
            <w:noWrap/>
            <w:vAlign w:val="bottom"/>
            <w:hideMark/>
          </w:tcPr>
          <w:p w14:paraId="385E1E2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4</w:t>
            </w:r>
          </w:p>
        </w:tc>
        <w:tc>
          <w:tcPr>
            <w:tcW w:w="1345" w:type="dxa"/>
            <w:tcBorders>
              <w:top w:val="nil"/>
              <w:left w:val="nil"/>
              <w:bottom w:val="nil"/>
              <w:right w:val="nil"/>
            </w:tcBorders>
            <w:shd w:val="clear" w:color="auto" w:fill="auto"/>
            <w:noWrap/>
            <w:vAlign w:val="bottom"/>
            <w:hideMark/>
          </w:tcPr>
          <w:p w14:paraId="0DB85CF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74D4626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58.3333333</w:t>
            </w:r>
          </w:p>
        </w:tc>
        <w:tc>
          <w:tcPr>
            <w:tcW w:w="1419" w:type="dxa"/>
            <w:tcBorders>
              <w:top w:val="nil"/>
              <w:left w:val="nil"/>
              <w:bottom w:val="nil"/>
              <w:right w:val="nil"/>
            </w:tcBorders>
            <w:shd w:val="clear" w:color="auto" w:fill="auto"/>
            <w:noWrap/>
            <w:vAlign w:val="bottom"/>
            <w:hideMark/>
          </w:tcPr>
          <w:p w14:paraId="12CFD30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75.6521739</w:t>
            </w:r>
          </w:p>
        </w:tc>
      </w:tr>
      <w:tr w:rsidR="00A011E2" w:rsidRPr="00A011E2" w14:paraId="3E8BE7E1" w14:textId="77777777" w:rsidTr="00A011E2">
        <w:trPr>
          <w:trHeight w:val="320"/>
        </w:trPr>
        <w:tc>
          <w:tcPr>
            <w:tcW w:w="1300" w:type="dxa"/>
            <w:tcBorders>
              <w:top w:val="nil"/>
              <w:left w:val="nil"/>
              <w:bottom w:val="nil"/>
              <w:right w:val="nil"/>
            </w:tcBorders>
            <w:shd w:val="clear" w:color="auto" w:fill="auto"/>
            <w:noWrap/>
            <w:vAlign w:val="bottom"/>
            <w:hideMark/>
          </w:tcPr>
          <w:p w14:paraId="7469B32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49</w:t>
            </w:r>
          </w:p>
        </w:tc>
        <w:tc>
          <w:tcPr>
            <w:tcW w:w="1345" w:type="dxa"/>
            <w:tcBorders>
              <w:top w:val="nil"/>
              <w:left w:val="nil"/>
              <w:bottom w:val="nil"/>
              <w:right w:val="nil"/>
            </w:tcBorders>
            <w:shd w:val="clear" w:color="auto" w:fill="auto"/>
            <w:noWrap/>
            <w:vAlign w:val="bottom"/>
            <w:hideMark/>
          </w:tcPr>
          <w:p w14:paraId="160B13A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41FE76F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70</w:t>
            </w:r>
          </w:p>
        </w:tc>
        <w:tc>
          <w:tcPr>
            <w:tcW w:w="1419" w:type="dxa"/>
            <w:tcBorders>
              <w:top w:val="nil"/>
              <w:left w:val="nil"/>
              <w:bottom w:val="nil"/>
              <w:right w:val="nil"/>
            </w:tcBorders>
            <w:shd w:val="clear" w:color="auto" w:fill="auto"/>
            <w:noWrap/>
            <w:vAlign w:val="bottom"/>
            <w:hideMark/>
          </w:tcPr>
          <w:p w14:paraId="5A27A90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58BAA2FA" w14:textId="77777777" w:rsidTr="00A011E2">
        <w:trPr>
          <w:trHeight w:val="320"/>
        </w:trPr>
        <w:tc>
          <w:tcPr>
            <w:tcW w:w="1300" w:type="dxa"/>
            <w:tcBorders>
              <w:top w:val="nil"/>
              <w:left w:val="nil"/>
              <w:bottom w:val="nil"/>
              <w:right w:val="nil"/>
            </w:tcBorders>
            <w:shd w:val="clear" w:color="auto" w:fill="auto"/>
            <w:noWrap/>
            <w:vAlign w:val="bottom"/>
            <w:hideMark/>
          </w:tcPr>
          <w:p w14:paraId="184B6C0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59</w:t>
            </w:r>
          </w:p>
        </w:tc>
        <w:tc>
          <w:tcPr>
            <w:tcW w:w="1345" w:type="dxa"/>
            <w:tcBorders>
              <w:top w:val="nil"/>
              <w:left w:val="nil"/>
              <w:bottom w:val="nil"/>
              <w:right w:val="nil"/>
            </w:tcBorders>
            <w:shd w:val="clear" w:color="auto" w:fill="auto"/>
            <w:noWrap/>
            <w:vAlign w:val="bottom"/>
            <w:hideMark/>
          </w:tcPr>
          <w:p w14:paraId="207BC80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w:t>
            </w:r>
          </w:p>
        </w:tc>
        <w:tc>
          <w:tcPr>
            <w:tcW w:w="1419" w:type="dxa"/>
            <w:tcBorders>
              <w:top w:val="nil"/>
              <w:left w:val="nil"/>
              <w:bottom w:val="nil"/>
              <w:right w:val="nil"/>
            </w:tcBorders>
            <w:shd w:val="clear" w:color="auto" w:fill="auto"/>
            <w:noWrap/>
            <w:vAlign w:val="bottom"/>
            <w:hideMark/>
          </w:tcPr>
          <w:p w14:paraId="47B5373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63.1578947</w:t>
            </w:r>
          </w:p>
        </w:tc>
        <w:tc>
          <w:tcPr>
            <w:tcW w:w="1419" w:type="dxa"/>
            <w:tcBorders>
              <w:top w:val="nil"/>
              <w:left w:val="nil"/>
              <w:bottom w:val="nil"/>
              <w:right w:val="nil"/>
            </w:tcBorders>
            <w:shd w:val="clear" w:color="auto" w:fill="auto"/>
            <w:noWrap/>
            <w:vAlign w:val="bottom"/>
            <w:hideMark/>
          </w:tcPr>
          <w:p w14:paraId="0E150DA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79.1304348</w:t>
            </w:r>
          </w:p>
        </w:tc>
      </w:tr>
      <w:tr w:rsidR="00A011E2" w:rsidRPr="00A011E2" w14:paraId="258E83E1" w14:textId="77777777" w:rsidTr="00A011E2">
        <w:trPr>
          <w:trHeight w:val="320"/>
        </w:trPr>
        <w:tc>
          <w:tcPr>
            <w:tcW w:w="1300" w:type="dxa"/>
            <w:tcBorders>
              <w:top w:val="nil"/>
              <w:left w:val="nil"/>
              <w:bottom w:val="nil"/>
              <w:right w:val="nil"/>
            </w:tcBorders>
            <w:shd w:val="clear" w:color="auto" w:fill="auto"/>
            <w:noWrap/>
            <w:vAlign w:val="bottom"/>
            <w:hideMark/>
          </w:tcPr>
          <w:p w14:paraId="0B0B37B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61</w:t>
            </w:r>
          </w:p>
        </w:tc>
        <w:tc>
          <w:tcPr>
            <w:tcW w:w="1345" w:type="dxa"/>
            <w:tcBorders>
              <w:top w:val="nil"/>
              <w:left w:val="nil"/>
              <w:bottom w:val="nil"/>
              <w:right w:val="nil"/>
            </w:tcBorders>
            <w:shd w:val="clear" w:color="auto" w:fill="auto"/>
            <w:noWrap/>
            <w:vAlign w:val="bottom"/>
            <w:hideMark/>
          </w:tcPr>
          <w:p w14:paraId="4864909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w:t>
            </w:r>
          </w:p>
        </w:tc>
        <w:tc>
          <w:tcPr>
            <w:tcW w:w="1419" w:type="dxa"/>
            <w:tcBorders>
              <w:top w:val="nil"/>
              <w:left w:val="nil"/>
              <w:bottom w:val="nil"/>
              <w:right w:val="nil"/>
            </w:tcBorders>
            <w:shd w:val="clear" w:color="auto" w:fill="auto"/>
            <w:noWrap/>
            <w:vAlign w:val="bottom"/>
            <w:hideMark/>
          </w:tcPr>
          <w:p w14:paraId="550AC98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68.4210526</w:t>
            </w:r>
          </w:p>
        </w:tc>
        <w:tc>
          <w:tcPr>
            <w:tcW w:w="1419" w:type="dxa"/>
            <w:tcBorders>
              <w:top w:val="nil"/>
              <w:left w:val="nil"/>
              <w:bottom w:val="nil"/>
              <w:right w:val="nil"/>
            </w:tcBorders>
            <w:shd w:val="clear" w:color="auto" w:fill="auto"/>
            <w:noWrap/>
            <w:vAlign w:val="bottom"/>
            <w:hideMark/>
          </w:tcPr>
          <w:p w14:paraId="19E29C2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86.0869565</w:t>
            </w:r>
          </w:p>
        </w:tc>
      </w:tr>
      <w:tr w:rsidR="00A011E2" w:rsidRPr="00A011E2" w14:paraId="084E7BEC" w14:textId="77777777" w:rsidTr="00A011E2">
        <w:trPr>
          <w:trHeight w:val="320"/>
        </w:trPr>
        <w:tc>
          <w:tcPr>
            <w:tcW w:w="1300" w:type="dxa"/>
            <w:tcBorders>
              <w:top w:val="nil"/>
              <w:left w:val="nil"/>
              <w:bottom w:val="nil"/>
              <w:right w:val="nil"/>
            </w:tcBorders>
            <w:shd w:val="clear" w:color="auto" w:fill="auto"/>
            <w:noWrap/>
            <w:vAlign w:val="bottom"/>
            <w:hideMark/>
          </w:tcPr>
          <w:p w14:paraId="6766092E"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108</w:t>
            </w:r>
          </w:p>
        </w:tc>
        <w:tc>
          <w:tcPr>
            <w:tcW w:w="1345" w:type="dxa"/>
            <w:tcBorders>
              <w:top w:val="nil"/>
              <w:left w:val="nil"/>
              <w:bottom w:val="nil"/>
              <w:right w:val="nil"/>
            </w:tcBorders>
            <w:shd w:val="clear" w:color="auto" w:fill="auto"/>
            <w:noWrap/>
            <w:vAlign w:val="bottom"/>
            <w:hideMark/>
          </w:tcPr>
          <w:p w14:paraId="507B1DA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w:t>
            </w:r>
          </w:p>
        </w:tc>
        <w:tc>
          <w:tcPr>
            <w:tcW w:w="1419" w:type="dxa"/>
            <w:tcBorders>
              <w:top w:val="nil"/>
              <w:left w:val="nil"/>
              <w:bottom w:val="nil"/>
              <w:right w:val="nil"/>
            </w:tcBorders>
            <w:shd w:val="clear" w:color="auto" w:fill="auto"/>
            <w:noWrap/>
            <w:vAlign w:val="bottom"/>
            <w:hideMark/>
          </w:tcPr>
          <w:p w14:paraId="1E2C5CE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16.6666667</w:t>
            </w:r>
          </w:p>
        </w:tc>
        <w:tc>
          <w:tcPr>
            <w:tcW w:w="1419" w:type="dxa"/>
            <w:tcBorders>
              <w:top w:val="nil"/>
              <w:left w:val="nil"/>
              <w:bottom w:val="nil"/>
              <w:right w:val="nil"/>
            </w:tcBorders>
            <w:shd w:val="clear" w:color="auto" w:fill="auto"/>
            <w:noWrap/>
            <w:vAlign w:val="bottom"/>
            <w:hideMark/>
          </w:tcPr>
          <w:p w14:paraId="26F46189"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30.4347826</w:t>
            </w:r>
          </w:p>
        </w:tc>
      </w:tr>
      <w:tr w:rsidR="00A011E2" w:rsidRPr="00A011E2" w14:paraId="43B459BF" w14:textId="77777777" w:rsidTr="00A011E2">
        <w:trPr>
          <w:trHeight w:val="320"/>
        </w:trPr>
        <w:tc>
          <w:tcPr>
            <w:tcW w:w="1300" w:type="dxa"/>
            <w:tcBorders>
              <w:top w:val="nil"/>
              <w:left w:val="nil"/>
              <w:bottom w:val="nil"/>
              <w:right w:val="nil"/>
            </w:tcBorders>
            <w:shd w:val="clear" w:color="auto" w:fill="auto"/>
            <w:noWrap/>
            <w:vAlign w:val="bottom"/>
            <w:hideMark/>
          </w:tcPr>
          <w:p w14:paraId="45F4B43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152</w:t>
            </w:r>
          </w:p>
        </w:tc>
        <w:tc>
          <w:tcPr>
            <w:tcW w:w="1345" w:type="dxa"/>
            <w:tcBorders>
              <w:top w:val="nil"/>
              <w:left w:val="nil"/>
              <w:bottom w:val="nil"/>
              <w:right w:val="nil"/>
            </w:tcBorders>
            <w:shd w:val="clear" w:color="auto" w:fill="auto"/>
            <w:noWrap/>
            <w:vAlign w:val="bottom"/>
            <w:hideMark/>
          </w:tcPr>
          <w:p w14:paraId="57B2BDF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w:t>
            </w:r>
          </w:p>
        </w:tc>
        <w:tc>
          <w:tcPr>
            <w:tcW w:w="1419" w:type="dxa"/>
            <w:tcBorders>
              <w:top w:val="nil"/>
              <w:left w:val="nil"/>
              <w:bottom w:val="nil"/>
              <w:right w:val="nil"/>
            </w:tcBorders>
            <w:shd w:val="clear" w:color="auto" w:fill="auto"/>
            <w:noWrap/>
            <w:vAlign w:val="bottom"/>
            <w:hideMark/>
          </w:tcPr>
          <w:p w14:paraId="7F2F26C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66.6666667</w:t>
            </w:r>
          </w:p>
        </w:tc>
        <w:tc>
          <w:tcPr>
            <w:tcW w:w="1419" w:type="dxa"/>
            <w:tcBorders>
              <w:top w:val="nil"/>
              <w:left w:val="nil"/>
              <w:bottom w:val="nil"/>
              <w:right w:val="nil"/>
            </w:tcBorders>
            <w:shd w:val="clear" w:color="auto" w:fill="auto"/>
            <w:noWrap/>
            <w:vAlign w:val="bottom"/>
            <w:hideMark/>
          </w:tcPr>
          <w:p w14:paraId="4EEF0C36" w14:textId="2E49B095"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1E78DCDF" w14:textId="77777777" w:rsidTr="00A011E2">
        <w:trPr>
          <w:trHeight w:val="320"/>
        </w:trPr>
        <w:tc>
          <w:tcPr>
            <w:tcW w:w="1300" w:type="dxa"/>
            <w:tcBorders>
              <w:top w:val="nil"/>
              <w:left w:val="nil"/>
              <w:bottom w:val="nil"/>
              <w:right w:val="nil"/>
            </w:tcBorders>
            <w:shd w:val="clear" w:color="auto" w:fill="auto"/>
            <w:noWrap/>
            <w:vAlign w:val="bottom"/>
            <w:hideMark/>
          </w:tcPr>
          <w:p w14:paraId="78E3BDF7"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lastRenderedPageBreak/>
              <w:t>MA 15</w:t>
            </w:r>
          </w:p>
        </w:tc>
        <w:tc>
          <w:tcPr>
            <w:tcW w:w="1345" w:type="dxa"/>
            <w:tcBorders>
              <w:top w:val="nil"/>
              <w:left w:val="nil"/>
              <w:bottom w:val="nil"/>
              <w:right w:val="nil"/>
            </w:tcBorders>
            <w:shd w:val="clear" w:color="auto" w:fill="auto"/>
            <w:noWrap/>
            <w:vAlign w:val="bottom"/>
            <w:hideMark/>
          </w:tcPr>
          <w:p w14:paraId="53FB94C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7588883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1DE769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93.0434783</w:t>
            </w:r>
          </w:p>
        </w:tc>
      </w:tr>
      <w:tr w:rsidR="00A011E2" w:rsidRPr="00A011E2" w14:paraId="4F89D0C1" w14:textId="77777777" w:rsidTr="00A011E2">
        <w:trPr>
          <w:trHeight w:val="320"/>
        </w:trPr>
        <w:tc>
          <w:tcPr>
            <w:tcW w:w="1300" w:type="dxa"/>
            <w:tcBorders>
              <w:top w:val="nil"/>
              <w:left w:val="nil"/>
              <w:bottom w:val="nil"/>
              <w:right w:val="nil"/>
            </w:tcBorders>
            <w:shd w:val="clear" w:color="auto" w:fill="auto"/>
            <w:noWrap/>
            <w:vAlign w:val="bottom"/>
            <w:hideMark/>
          </w:tcPr>
          <w:p w14:paraId="1DBE123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29</w:t>
            </w:r>
          </w:p>
        </w:tc>
        <w:tc>
          <w:tcPr>
            <w:tcW w:w="1345" w:type="dxa"/>
            <w:tcBorders>
              <w:top w:val="nil"/>
              <w:left w:val="nil"/>
              <w:bottom w:val="nil"/>
              <w:right w:val="nil"/>
            </w:tcBorders>
            <w:shd w:val="clear" w:color="auto" w:fill="auto"/>
            <w:noWrap/>
            <w:vAlign w:val="bottom"/>
            <w:hideMark/>
          </w:tcPr>
          <w:p w14:paraId="1FCD41C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2060ACC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7D05CE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1DB1F0AE" w14:textId="77777777" w:rsidTr="00A011E2">
        <w:trPr>
          <w:trHeight w:val="320"/>
        </w:trPr>
        <w:tc>
          <w:tcPr>
            <w:tcW w:w="1300" w:type="dxa"/>
            <w:tcBorders>
              <w:top w:val="nil"/>
              <w:left w:val="nil"/>
              <w:bottom w:val="nil"/>
              <w:right w:val="nil"/>
            </w:tcBorders>
            <w:shd w:val="clear" w:color="auto" w:fill="auto"/>
            <w:noWrap/>
            <w:vAlign w:val="bottom"/>
            <w:hideMark/>
          </w:tcPr>
          <w:p w14:paraId="751A6216"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88</w:t>
            </w:r>
          </w:p>
        </w:tc>
        <w:tc>
          <w:tcPr>
            <w:tcW w:w="1345" w:type="dxa"/>
            <w:tcBorders>
              <w:top w:val="nil"/>
              <w:left w:val="nil"/>
              <w:bottom w:val="nil"/>
              <w:right w:val="nil"/>
            </w:tcBorders>
            <w:shd w:val="clear" w:color="auto" w:fill="auto"/>
            <w:noWrap/>
            <w:vAlign w:val="bottom"/>
            <w:hideMark/>
          </w:tcPr>
          <w:p w14:paraId="1031EE5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66922FB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13E4A3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80</w:t>
            </w:r>
          </w:p>
        </w:tc>
      </w:tr>
      <w:tr w:rsidR="00A011E2" w:rsidRPr="00A011E2" w14:paraId="2C9C5193" w14:textId="77777777" w:rsidTr="00A011E2">
        <w:trPr>
          <w:trHeight w:val="320"/>
        </w:trPr>
        <w:tc>
          <w:tcPr>
            <w:tcW w:w="1300" w:type="dxa"/>
            <w:tcBorders>
              <w:top w:val="nil"/>
              <w:left w:val="nil"/>
              <w:bottom w:val="nil"/>
              <w:right w:val="nil"/>
            </w:tcBorders>
            <w:shd w:val="clear" w:color="auto" w:fill="auto"/>
            <w:noWrap/>
            <w:vAlign w:val="bottom"/>
            <w:hideMark/>
          </w:tcPr>
          <w:p w14:paraId="4E6B0EB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108</w:t>
            </w:r>
          </w:p>
        </w:tc>
        <w:tc>
          <w:tcPr>
            <w:tcW w:w="1345" w:type="dxa"/>
            <w:tcBorders>
              <w:top w:val="nil"/>
              <w:left w:val="nil"/>
              <w:bottom w:val="nil"/>
              <w:right w:val="nil"/>
            </w:tcBorders>
            <w:shd w:val="clear" w:color="auto" w:fill="auto"/>
            <w:noWrap/>
            <w:vAlign w:val="bottom"/>
            <w:hideMark/>
          </w:tcPr>
          <w:p w14:paraId="7C21461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238AF3F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33.3333333</w:t>
            </w:r>
          </w:p>
        </w:tc>
        <w:tc>
          <w:tcPr>
            <w:tcW w:w="1419" w:type="dxa"/>
            <w:tcBorders>
              <w:top w:val="nil"/>
              <w:left w:val="nil"/>
              <w:bottom w:val="nil"/>
              <w:right w:val="nil"/>
            </w:tcBorders>
            <w:shd w:val="clear" w:color="auto" w:fill="auto"/>
            <w:noWrap/>
            <w:vAlign w:val="bottom"/>
            <w:hideMark/>
          </w:tcPr>
          <w:p w14:paraId="24BE1E4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30.4347826</w:t>
            </w:r>
          </w:p>
        </w:tc>
      </w:tr>
      <w:tr w:rsidR="00A011E2" w:rsidRPr="00A011E2" w14:paraId="3526449C" w14:textId="77777777" w:rsidTr="00A011E2">
        <w:trPr>
          <w:trHeight w:val="320"/>
        </w:trPr>
        <w:tc>
          <w:tcPr>
            <w:tcW w:w="1300" w:type="dxa"/>
            <w:tcBorders>
              <w:top w:val="nil"/>
              <w:left w:val="nil"/>
              <w:bottom w:val="nil"/>
              <w:right w:val="nil"/>
            </w:tcBorders>
            <w:shd w:val="clear" w:color="auto" w:fill="auto"/>
            <w:noWrap/>
            <w:vAlign w:val="bottom"/>
            <w:hideMark/>
          </w:tcPr>
          <w:p w14:paraId="03F24EB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119</w:t>
            </w:r>
          </w:p>
        </w:tc>
        <w:tc>
          <w:tcPr>
            <w:tcW w:w="1345" w:type="dxa"/>
            <w:tcBorders>
              <w:top w:val="nil"/>
              <w:left w:val="nil"/>
              <w:bottom w:val="nil"/>
              <w:right w:val="nil"/>
            </w:tcBorders>
            <w:shd w:val="clear" w:color="auto" w:fill="auto"/>
            <w:noWrap/>
            <w:vAlign w:val="bottom"/>
            <w:hideMark/>
          </w:tcPr>
          <w:p w14:paraId="01C1B16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7EC03CE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33.3333333</w:t>
            </w:r>
          </w:p>
        </w:tc>
        <w:tc>
          <w:tcPr>
            <w:tcW w:w="1419" w:type="dxa"/>
            <w:tcBorders>
              <w:top w:val="nil"/>
              <w:left w:val="nil"/>
              <w:bottom w:val="nil"/>
              <w:right w:val="nil"/>
            </w:tcBorders>
            <w:shd w:val="clear" w:color="auto" w:fill="auto"/>
            <w:noWrap/>
            <w:vAlign w:val="bottom"/>
            <w:hideMark/>
          </w:tcPr>
          <w:p w14:paraId="2FED140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97.3913043</w:t>
            </w:r>
          </w:p>
        </w:tc>
      </w:tr>
      <w:tr w:rsidR="00A011E2" w:rsidRPr="00A011E2" w14:paraId="453CA2FC" w14:textId="77777777" w:rsidTr="00A011E2">
        <w:trPr>
          <w:trHeight w:val="320"/>
        </w:trPr>
        <w:tc>
          <w:tcPr>
            <w:tcW w:w="1300" w:type="dxa"/>
            <w:tcBorders>
              <w:top w:val="nil"/>
              <w:left w:val="nil"/>
              <w:bottom w:val="nil"/>
              <w:right w:val="nil"/>
            </w:tcBorders>
            <w:shd w:val="clear" w:color="auto" w:fill="auto"/>
            <w:noWrap/>
            <w:vAlign w:val="bottom"/>
            <w:hideMark/>
          </w:tcPr>
          <w:p w14:paraId="1822D60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0B78F38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3A24467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CB0C9D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33EC4321" w14:textId="77777777" w:rsidTr="00A011E2">
        <w:trPr>
          <w:trHeight w:val="320"/>
        </w:trPr>
        <w:tc>
          <w:tcPr>
            <w:tcW w:w="1300" w:type="dxa"/>
            <w:tcBorders>
              <w:top w:val="nil"/>
              <w:left w:val="nil"/>
              <w:bottom w:val="nil"/>
              <w:right w:val="nil"/>
            </w:tcBorders>
            <w:shd w:val="clear" w:color="auto" w:fill="auto"/>
            <w:noWrap/>
            <w:vAlign w:val="bottom"/>
            <w:hideMark/>
          </w:tcPr>
          <w:p w14:paraId="424581E0"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7F94508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w:t>
            </w:r>
          </w:p>
        </w:tc>
        <w:tc>
          <w:tcPr>
            <w:tcW w:w="1419" w:type="dxa"/>
            <w:tcBorders>
              <w:top w:val="nil"/>
              <w:left w:val="nil"/>
              <w:bottom w:val="nil"/>
              <w:right w:val="nil"/>
            </w:tcBorders>
            <w:shd w:val="clear" w:color="auto" w:fill="auto"/>
            <w:noWrap/>
            <w:vAlign w:val="bottom"/>
            <w:hideMark/>
          </w:tcPr>
          <w:p w14:paraId="77E2494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F22C4FF" w14:textId="51311832"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5F1C3DA2" w14:textId="77777777" w:rsidTr="00A011E2">
        <w:trPr>
          <w:trHeight w:val="320"/>
        </w:trPr>
        <w:tc>
          <w:tcPr>
            <w:tcW w:w="1300" w:type="dxa"/>
            <w:tcBorders>
              <w:top w:val="nil"/>
              <w:left w:val="nil"/>
              <w:bottom w:val="nil"/>
              <w:right w:val="nil"/>
            </w:tcBorders>
            <w:shd w:val="clear" w:color="auto" w:fill="auto"/>
            <w:noWrap/>
            <w:vAlign w:val="bottom"/>
            <w:hideMark/>
          </w:tcPr>
          <w:p w14:paraId="09D8105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18</w:t>
            </w:r>
          </w:p>
        </w:tc>
        <w:tc>
          <w:tcPr>
            <w:tcW w:w="1345" w:type="dxa"/>
            <w:tcBorders>
              <w:top w:val="nil"/>
              <w:left w:val="nil"/>
              <w:bottom w:val="nil"/>
              <w:right w:val="nil"/>
            </w:tcBorders>
            <w:shd w:val="clear" w:color="auto" w:fill="auto"/>
            <w:noWrap/>
            <w:vAlign w:val="bottom"/>
            <w:hideMark/>
          </w:tcPr>
          <w:p w14:paraId="40F6F0A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12</w:t>
            </w:r>
          </w:p>
        </w:tc>
        <w:tc>
          <w:tcPr>
            <w:tcW w:w="1419" w:type="dxa"/>
            <w:tcBorders>
              <w:top w:val="nil"/>
              <w:left w:val="nil"/>
              <w:bottom w:val="nil"/>
              <w:right w:val="nil"/>
            </w:tcBorders>
            <w:shd w:val="clear" w:color="auto" w:fill="auto"/>
            <w:noWrap/>
            <w:vAlign w:val="bottom"/>
            <w:hideMark/>
          </w:tcPr>
          <w:p w14:paraId="5C7A3E5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w:t>
            </w:r>
          </w:p>
        </w:tc>
        <w:tc>
          <w:tcPr>
            <w:tcW w:w="1419" w:type="dxa"/>
            <w:tcBorders>
              <w:top w:val="nil"/>
              <w:left w:val="nil"/>
              <w:bottom w:val="nil"/>
              <w:right w:val="nil"/>
            </w:tcBorders>
            <w:shd w:val="clear" w:color="auto" w:fill="auto"/>
            <w:noWrap/>
            <w:vAlign w:val="bottom"/>
            <w:hideMark/>
          </w:tcPr>
          <w:p w14:paraId="58B627A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72.173913</w:t>
            </w:r>
          </w:p>
        </w:tc>
      </w:tr>
      <w:tr w:rsidR="00A011E2" w:rsidRPr="00A011E2" w14:paraId="0A5EECC5" w14:textId="77777777" w:rsidTr="00A011E2">
        <w:trPr>
          <w:trHeight w:val="320"/>
        </w:trPr>
        <w:tc>
          <w:tcPr>
            <w:tcW w:w="1300" w:type="dxa"/>
            <w:tcBorders>
              <w:top w:val="nil"/>
              <w:left w:val="nil"/>
              <w:bottom w:val="nil"/>
              <w:right w:val="nil"/>
            </w:tcBorders>
            <w:shd w:val="clear" w:color="auto" w:fill="auto"/>
            <w:noWrap/>
            <w:vAlign w:val="bottom"/>
            <w:hideMark/>
          </w:tcPr>
          <w:p w14:paraId="59755561"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77</w:t>
            </w:r>
          </w:p>
        </w:tc>
        <w:tc>
          <w:tcPr>
            <w:tcW w:w="1345" w:type="dxa"/>
            <w:tcBorders>
              <w:top w:val="nil"/>
              <w:left w:val="nil"/>
              <w:bottom w:val="nil"/>
              <w:right w:val="nil"/>
            </w:tcBorders>
            <w:shd w:val="clear" w:color="auto" w:fill="auto"/>
            <w:noWrap/>
            <w:vAlign w:val="bottom"/>
            <w:hideMark/>
          </w:tcPr>
          <w:p w14:paraId="055948C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12</w:t>
            </w:r>
          </w:p>
        </w:tc>
        <w:tc>
          <w:tcPr>
            <w:tcW w:w="1419" w:type="dxa"/>
            <w:tcBorders>
              <w:top w:val="nil"/>
              <w:left w:val="nil"/>
              <w:bottom w:val="nil"/>
              <w:right w:val="nil"/>
            </w:tcBorders>
            <w:shd w:val="clear" w:color="auto" w:fill="auto"/>
            <w:noWrap/>
            <w:vAlign w:val="bottom"/>
            <w:hideMark/>
          </w:tcPr>
          <w:p w14:paraId="4D4A9CC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40</w:t>
            </w:r>
          </w:p>
        </w:tc>
        <w:tc>
          <w:tcPr>
            <w:tcW w:w="1419" w:type="dxa"/>
            <w:tcBorders>
              <w:top w:val="nil"/>
              <w:left w:val="nil"/>
              <w:bottom w:val="nil"/>
              <w:right w:val="nil"/>
            </w:tcBorders>
            <w:shd w:val="clear" w:color="auto" w:fill="auto"/>
            <w:noWrap/>
            <w:vAlign w:val="bottom"/>
            <w:hideMark/>
          </w:tcPr>
          <w:p w14:paraId="426DD3B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81.7391304</w:t>
            </w:r>
          </w:p>
        </w:tc>
      </w:tr>
      <w:tr w:rsidR="00A011E2" w:rsidRPr="00A011E2" w14:paraId="20B66C29" w14:textId="77777777" w:rsidTr="00A011E2">
        <w:trPr>
          <w:trHeight w:val="320"/>
        </w:trPr>
        <w:tc>
          <w:tcPr>
            <w:tcW w:w="1300" w:type="dxa"/>
            <w:tcBorders>
              <w:top w:val="nil"/>
              <w:left w:val="nil"/>
              <w:bottom w:val="nil"/>
              <w:right w:val="nil"/>
            </w:tcBorders>
            <w:shd w:val="clear" w:color="auto" w:fill="auto"/>
            <w:noWrap/>
            <w:vAlign w:val="bottom"/>
            <w:hideMark/>
          </w:tcPr>
          <w:p w14:paraId="76ADEF4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9</w:t>
            </w:r>
          </w:p>
        </w:tc>
        <w:tc>
          <w:tcPr>
            <w:tcW w:w="1345" w:type="dxa"/>
            <w:tcBorders>
              <w:top w:val="nil"/>
              <w:left w:val="nil"/>
              <w:bottom w:val="nil"/>
              <w:right w:val="nil"/>
            </w:tcBorders>
            <w:shd w:val="clear" w:color="auto" w:fill="auto"/>
            <w:noWrap/>
            <w:vAlign w:val="bottom"/>
            <w:hideMark/>
          </w:tcPr>
          <w:p w14:paraId="09C122A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14</w:t>
            </w:r>
          </w:p>
        </w:tc>
        <w:tc>
          <w:tcPr>
            <w:tcW w:w="1419" w:type="dxa"/>
            <w:tcBorders>
              <w:top w:val="nil"/>
              <w:left w:val="nil"/>
              <w:bottom w:val="nil"/>
              <w:right w:val="nil"/>
            </w:tcBorders>
            <w:shd w:val="clear" w:color="auto" w:fill="auto"/>
            <w:noWrap/>
            <w:vAlign w:val="bottom"/>
            <w:hideMark/>
          </w:tcPr>
          <w:p w14:paraId="515A380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0D235D1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81.7391304</w:t>
            </w:r>
          </w:p>
        </w:tc>
      </w:tr>
      <w:tr w:rsidR="00A011E2" w:rsidRPr="00A011E2" w14:paraId="2F39AF5D" w14:textId="77777777" w:rsidTr="00A011E2">
        <w:trPr>
          <w:trHeight w:val="320"/>
        </w:trPr>
        <w:tc>
          <w:tcPr>
            <w:tcW w:w="1300" w:type="dxa"/>
            <w:tcBorders>
              <w:top w:val="nil"/>
              <w:left w:val="nil"/>
              <w:bottom w:val="nil"/>
              <w:right w:val="nil"/>
            </w:tcBorders>
            <w:shd w:val="clear" w:color="auto" w:fill="auto"/>
            <w:noWrap/>
            <w:vAlign w:val="bottom"/>
            <w:hideMark/>
          </w:tcPr>
          <w:p w14:paraId="1160149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2E02F1C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14</w:t>
            </w:r>
          </w:p>
        </w:tc>
        <w:tc>
          <w:tcPr>
            <w:tcW w:w="1419" w:type="dxa"/>
            <w:tcBorders>
              <w:top w:val="nil"/>
              <w:left w:val="nil"/>
              <w:bottom w:val="nil"/>
              <w:right w:val="nil"/>
            </w:tcBorders>
            <w:shd w:val="clear" w:color="auto" w:fill="auto"/>
            <w:noWrap/>
            <w:vAlign w:val="bottom"/>
            <w:hideMark/>
          </w:tcPr>
          <w:p w14:paraId="4202EC2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50</w:t>
            </w:r>
          </w:p>
        </w:tc>
        <w:tc>
          <w:tcPr>
            <w:tcW w:w="1419" w:type="dxa"/>
            <w:tcBorders>
              <w:top w:val="nil"/>
              <w:left w:val="nil"/>
              <w:bottom w:val="nil"/>
              <w:right w:val="nil"/>
            </w:tcBorders>
            <w:shd w:val="clear" w:color="auto" w:fill="auto"/>
            <w:noWrap/>
            <w:vAlign w:val="bottom"/>
            <w:hideMark/>
          </w:tcPr>
          <w:p w14:paraId="0529CA11" w14:textId="5B8B80F5"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7009147C" w14:textId="77777777" w:rsidTr="00A011E2">
        <w:trPr>
          <w:trHeight w:val="320"/>
        </w:trPr>
        <w:tc>
          <w:tcPr>
            <w:tcW w:w="1300" w:type="dxa"/>
            <w:tcBorders>
              <w:top w:val="nil"/>
              <w:left w:val="nil"/>
              <w:bottom w:val="nil"/>
              <w:right w:val="nil"/>
            </w:tcBorders>
            <w:shd w:val="clear" w:color="auto" w:fill="auto"/>
            <w:noWrap/>
            <w:vAlign w:val="bottom"/>
            <w:hideMark/>
          </w:tcPr>
          <w:p w14:paraId="53095DA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11</w:t>
            </w:r>
          </w:p>
        </w:tc>
        <w:tc>
          <w:tcPr>
            <w:tcW w:w="1345" w:type="dxa"/>
            <w:tcBorders>
              <w:top w:val="nil"/>
              <w:left w:val="nil"/>
              <w:bottom w:val="nil"/>
              <w:right w:val="nil"/>
            </w:tcBorders>
            <w:shd w:val="clear" w:color="auto" w:fill="auto"/>
            <w:noWrap/>
            <w:vAlign w:val="bottom"/>
            <w:hideMark/>
          </w:tcPr>
          <w:p w14:paraId="295B75F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15</w:t>
            </w:r>
          </w:p>
        </w:tc>
        <w:tc>
          <w:tcPr>
            <w:tcW w:w="1419" w:type="dxa"/>
            <w:tcBorders>
              <w:top w:val="nil"/>
              <w:left w:val="nil"/>
              <w:bottom w:val="nil"/>
              <w:right w:val="nil"/>
            </w:tcBorders>
            <w:shd w:val="clear" w:color="auto" w:fill="auto"/>
            <w:noWrap/>
            <w:vAlign w:val="bottom"/>
            <w:hideMark/>
          </w:tcPr>
          <w:p w14:paraId="34CA30F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4BC56D90" w14:textId="6AA563F3"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5194BD75" w14:textId="77777777" w:rsidTr="00A011E2">
        <w:trPr>
          <w:trHeight w:val="320"/>
        </w:trPr>
        <w:tc>
          <w:tcPr>
            <w:tcW w:w="1300" w:type="dxa"/>
            <w:tcBorders>
              <w:top w:val="nil"/>
              <w:left w:val="nil"/>
              <w:bottom w:val="nil"/>
              <w:right w:val="nil"/>
            </w:tcBorders>
            <w:shd w:val="clear" w:color="auto" w:fill="auto"/>
            <w:noWrap/>
            <w:vAlign w:val="bottom"/>
            <w:hideMark/>
          </w:tcPr>
          <w:p w14:paraId="2763DDD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112</w:t>
            </w:r>
          </w:p>
        </w:tc>
        <w:tc>
          <w:tcPr>
            <w:tcW w:w="1345" w:type="dxa"/>
            <w:tcBorders>
              <w:top w:val="nil"/>
              <w:left w:val="nil"/>
              <w:bottom w:val="nil"/>
              <w:right w:val="nil"/>
            </w:tcBorders>
            <w:shd w:val="clear" w:color="auto" w:fill="auto"/>
            <w:noWrap/>
            <w:vAlign w:val="bottom"/>
            <w:hideMark/>
          </w:tcPr>
          <w:p w14:paraId="3D419609"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w:t>
            </w:r>
          </w:p>
        </w:tc>
        <w:tc>
          <w:tcPr>
            <w:tcW w:w="1419" w:type="dxa"/>
            <w:tcBorders>
              <w:top w:val="nil"/>
              <w:left w:val="nil"/>
              <w:bottom w:val="nil"/>
              <w:right w:val="nil"/>
            </w:tcBorders>
            <w:shd w:val="clear" w:color="auto" w:fill="auto"/>
            <w:noWrap/>
            <w:vAlign w:val="bottom"/>
            <w:hideMark/>
          </w:tcPr>
          <w:p w14:paraId="18259B7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90.9090909</w:t>
            </w:r>
          </w:p>
        </w:tc>
        <w:tc>
          <w:tcPr>
            <w:tcW w:w="1419" w:type="dxa"/>
            <w:tcBorders>
              <w:top w:val="nil"/>
              <w:left w:val="nil"/>
              <w:bottom w:val="nil"/>
              <w:right w:val="nil"/>
            </w:tcBorders>
            <w:shd w:val="clear" w:color="auto" w:fill="auto"/>
            <w:noWrap/>
            <w:vAlign w:val="bottom"/>
            <w:hideMark/>
          </w:tcPr>
          <w:p w14:paraId="75C9963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43FD21ED" w14:textId="77777777" w:rsidTr="00A011E2">
        <w:trPr>
          <w:trHeight w:val="320"/>
        </w:trPr>
        <w:tc>
          <w:tcPr>
            <w:tcW w:w="1300" w:type="dxa"/>
            <w:tcBorders>
              <w:top w:val="nil"/>
              <w:left w:val="nil"/>
              <w:bottom w:val="nil"/>
              <w:right w:val="nil"/>
            </w:tcBorders>
            <w:shd w:val="clear" w:color="auto" w:fill="auto"/>
            <w:noWrap/>
            <w:vAlign w:val="bottom"/>
            <w:hideMark/>
          </w:tcPr>
          <w:p w14:paraId="5235068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8</w:t>
            </w:r>
          </w:p>
        </w:tc>
        <w:tc>
          <w:tcPr>
            <w:tcW w:w="1345" w:type="dxa"/>
            <w:tcBorders>
              <w:top w:val="nil"/>
              <w:left w:val="nil"/>
              <w:bottom w:val="nil"/>
              <w:right w:val="nil"/>
            </w:tcBorders>
            <w:shd w:val="clear" w:color="auto" w:fill="auto"/>
            <w:noWrap/>
            <w:vAlign w:val="bottom"/>
            <w:hideMark/>
          </w:tcPr>
          <w:p w14:paraId="574908E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w:t>
            </w:r>
          </w:p>
        </w:tc>
        <w:tc>
          <w:tcPr>
            <w:tcW w:w="1419" w:type="dxa"/>
            <w:tcBorders>
              <w:top w:val="nil"/>
              <w:left w:val="nil"/>
              <w:bottom w:val="nil"/>
              <w:right w:val="nil"/>
            </w:tcBorders>
            <w:shd w:val="clear" w:color="auto" w:fill="auto"/>
            <w:noWrap/>
            <w:vAlign w:val="bottom"/>
            <w:hideMark/>
          </w:tcPr>
          <w:p w14:paraId="27E7F3F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35.7142857</w:t>
            </w:r>
          </w:p>
        </w:tc>
        <w:tc>
          <w:tcPr>
            <w:tcW w:w="1419" w:type="dxa"/>
            <w:tcBorders>
              <w:top w:val="nil"/>
              <w:left w:val="nil"/>
              <w:bottom w:val="nil"/>
              <w:right w:val="nil"/>
            </w:tcBorders>
            <w:shd w:val="clear" w:color="auto" w:fill="auto"/>
            <w:noWrap/>
            <w:vAlign w:val="bottom"/>
            <w:hideMark/>
          </w:tcPr>
          <w:p w14:paraId="0887275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56.5217391</w:t>
            </w:r>
          </w:p>
        </w:tc>
      </w:tr>
    </w:tbl>
    <w:p w14:paraId="2CDC9336" w14:textId="7466B9E3" w:rsidR="00A011E2" w:rsidRDefault="00A011E2" w:rsidP="00A011E2">
      <w:pPr>
        <w:spacing w:line="360" w:lineRule="auto"/>
        <w:rPr>
          <w:rFonts w:ascii="Arial" w:eastAsia="Times New Roman" w:hAnsi="Arial" w:cs="Arial"/>
          <w:sz w:val="22"/>
        </w:rPr>
      </w:pPr>
      <w:r>
        <w:rPr>
          <w:rFonts w:ascii="Arial" w:eastAsia="Times New Roman" w:hAnsi="Arial" w:cs="Arial"/>
          <w:sz w:val="22"/>
        </w:rPr>
        <w:t xml:space="preserve">Table 2: Percent of dosage-sensitive genes analyzed that were significantly compensated, both located on the aneuploid chromosome and elsewhere. </w:t>
      </w:r>
    </w:p>
    <w:tbl>
      <w:tblPr>
        <w:tblW w:w="5376" w:type="dxa"/>
        <w:tblLook w:val="04A0" w:firstRow="1" w:lastRow="0" w:firstColumn="1" w:lastColumn="0" w:noHBand="0" w:noVBand="1"/>
      </w:tblPr>
      <w:tblGrid>
        <w:gridCol w:w="1300"/>
        <w:gridCol w:w="1543"/>
        <w:gridCol w:w="1300"/>
        <w:gridCol w:w="1605"/>
      </w:tblGrid>
      <w:tr w:rsidR="00A011E2" w:rsidRPr="00A011E2" w14:paraId="6D5E7BDA" w14:textId="77777777" w:rsidTr="00A011E2">
        <w:trPr>
          <w:trHeight w:val="320"/>
        </w:trPr>
        <w:tc>
          <w:tcPr>
            <w:tcW w:w="1300" w:type="dxa"/>
            <w:tcBorders>
              <w:top w:val="nil"/>
              <w:left w:val="nil"/>
              <w:bottom w:val="nil"/>
              <w:right w:val="nil"/>
            </w:tcBorders>
            <w:shd w:val="clear" w:color="auto" w:fill="auto"/>
            <w:noWrap/>
            <w:vAlign w:val="bottom"/>
            <w:hideMark/>
          </w:tcPr>
          <w:p w14:paraId="6FB10828"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Line</w:t>
            </w:r>
          </w:p>
        </w:tc>
        <w:tc>
          <w:tcPr>
            <w:tcW w:w="1357" w:type="dxa"/>
            <w:tcBorders>
              <w:top w:val="nil"/>
              <w:left w:val="nil"/>
              <w:bottom w:val="nil"/>
              <w:right w:val="nil"/>
            </w:tcBorders>
            <w:shd w:val="clear" w:color="auto" w:fill="auto"/>
            <w:noWrap/>
            <w:vAlign w:val="bottom"/>
            <w:hideMark/>
          </w:tcPr>
          <w:p w14:paraId="7592E4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DS genes compensated</w:t>
            </w:r>
          </w:p>
        </w:tc>
        <w:tc>
          <w:tcPr>
            <w:tcW w:w="1300" w:type="dxa"/>
            <w:tcBorders>
              <w:top w:val="nil"/>
              <w:left w:val="nil"/>
              <w:bottom w:val="nil"/>
              <w:right w:val="nil"/>
            </w:tcBorders>
            <w:shd w:val="clear" w:color="auto" w:fill="auto"/>
            <w:noWrap/>
            <w:vAlign w:val="bottom"/>
            <w:hideMark/>
          </w:tcPr>
          <w:p w14:paraId="1F62AF5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total # DS genes</w:t>
            </w:r>
          </w:p>
        </w:tc>
        <w:tc>
          <w:tcPr>
            <w:tcW w:w="1419" w:type="dxa"/>
            <w:tcBorders>
              <w:top w:val="nil"/>
              <w:left w:val="nil"/>
              <w:bottom w:val="nil"/>
              <w:right w:val="nil"/>
            </w:tcBorders>
            <w:shd w:val="clear" w:color="auto" w:fill="auto"/>
            <w:noWrap/>
            <w:vAlign w:val="bottom"/>
            <w:hideMark/>
          </w:tcPr>
          <w:p w14:paraId="27EDEB0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compensation</w:t>
            </w:r>
          </w:p>
        </w:tc>
      </w:tr>
      <w:tr w:rsidR="00A011E2" w:rsidRPr="00A011E2" w14:paraId="00E679EC" w14:textId="77777777" w:rsidTr="00A011E2">
        <w:trPr>
          <w:trHeight w:val="320"/>
        </w:trPr>
        <w:tc>
          <w:tcPr>
            <w:tcW w:w="1300" w:type="dxa"/>
            <w:tcBorders>
              <w:top w:val="nil"/>
              <w:left w:val="nil"/>
              <w:bottom w:val="nil"/>
              <w:right w:val="nil"/>
            </w:tcBorders>
            <w:shd w:val="clear" w:color="auto" w:fill="auto"/>
            <w:noWrap/>
            <w:vAlign w:val="bottom"/>
            <w:hideMark/>
          </w:tcPr>
          <w:p w14:paraId="5CC25441"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w:t>
            </w:r>
          </w:p>
        </w:tc>
        <w:tc>
          <w:tcPr>
            <w:tcW w:w="1357" w:type="dxa"/>
            <w:tcBorders>
              <w:top w:val="nil"/>
              <w:left w:val="nil"/>
              <w:bottom w:val="nil"/>
              <w:right w:val="nil"/>
            </w:tcBorders>
            <w:shd w:val="clear" w:color="auto" w:fill="auto"/>
            <w:noWrap/>
            <w:vAlign w:val="bottom"/>
            <w:hideMark/>
          </w:tcPr>
          <w:p w14:paraId="2627176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300" w:type="dxa"/>
            <w:tcBorders>
              <w:top w:val="nil"/>
              <w:left w:val="nil"/>
              <w:bottom w:val="nil"/>
              <w:right w:val="nil"/>
            </w:tcBorders>
            <w:shd w:val="clear" w:color="auto" w:fill="auto"/>
            <w:noWrap/>
            <w:vAlign w:val="bottom"/>
            <w:hideMark/>
          </w:tcPr>
          <w:p w14:paraId="44B9C9C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67F68D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7EC25D71" w14:textId="77777777" w:rsidTr="00A011E2">
        <w:trPr>
          <w:trHeight w:val="320"/>
        </w:trPr>
        <w:tc>
          <w:tcPr>
            <w:tcW w:w="1300" w:type="dxa"/>
            <w:tcBorders>
              <w:top w:val="nil"/>
              <w:left w:val="nil"/>
              <w:bottom w:val="nil"/>
              <w:right w:val="nil"/>
            </w:tcBorders>
            <w:shd w:val="clear" w:color="auto" w:fill="auto"/>
            <w:noWrap/>
            <w:vAlign w:val="bottom"/>
            <w:hideMark/>
          </w:tcPr>
          <w:p w14:paraId="24DFF67A"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2</w:t>
            </w:r>
          </w:p>
        </w:tc>
        <w:tc>
          <w:tcPr>
            <w:tcW w:w="1357" w:type="dxa"/>
            <w:tcBorders>
              <w:top w:val="nil"/>
              <w:left w:val="nil"/>
              <w:bottom w:val="nil"/>
              <w:right w:val="nil"/>
            </w:tcBorders>
            <w:shd w:val="clear" w:color="auto" w:fill="auto"/>
            <w:noWrap/>
            <w:vAlign w:val="bottom"/>
            <w:hideMark/>
          </w:tcPr>
          <w:p w14:paraId="3EFF727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108</w:t>
            </w:r>
          </w:p>
        </w:tc>
        <w:tc>
          <w:tcPr>
            <w:tcW w:w="1300" w:type="dxa"/>
            <w:tcBorders>
              <w:top w:val="nil"/>
              <w:left w:val="nil"/>
              <w:bottom w:val="nil"/>
              <w:right w:val="nil"/>
            </w:tcBorders>
            <w:shd w:val="clear" w:color="auto" w:fill="auto"/>
            <w:noWrap/>
            <w:vAlign w:val="bottom"/>
            <w:hideMark/>
          </w:tcPr>
          <w:p w14:paraId="68D679B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0708FC4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93.9130435</w:t>
            </w:r>
          </w:p>
        </w:tc>
      </w:tr>
      <w:tr w:rsidR="00A011E2" w:rsidRPr="00A011E2" w14:paraId="3CDE0D32" w14:textId="77777777" w:rsidTr="00A011E2">
        <w:trPr>
          <w:trHeight w:val="320"/>
        </w:trPr>
        <w:tc>
          <w:tcPr>
            <w:tcW w:w="1300" w:type="dxa"/>
            <w:tcBorders>
              <w:top w:val="nil"/>
              <w:left w:val="nil"/>
              <w:bottom w:val="nil"/>
              <w:right w:val="nil"/>
            </w:tcBorders>
            <w:shd w:val="clear" w:color="auto" w:fill="auto"/>
            <w:noWrap/>
            <w:vAlign w:val="bottom"/>
            <w:hideMark/>
          </w:tcPr>
          <w:p w14:paraId="0187C6B8"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3</w:t>
            </w:r>
          </w:p>
        </w:tc>
        <w:tc>
          <w:tcPr>
            <w:tcW w:w="1357" w:type="dxa"/>
            <w:tcBorders>
              <w:top w:val="nil"/>
              <w:left w:val="nil"/>
              <w:bottom w:val="nil"/>
              <w:right w:val="nil"/>
            </w:tcBorders>
            <w:shd w:val="clear" w:color="auto" w:fill="auto"/>
            <w:noWrap/>
            <w:vAlign w:val="bottom"/>
            <w:hideMark/>
          </w:tcPr>
          <w:p w14:paraId="50DF2E5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105</w:t>
            </w:r>
          </w:p>
        </w:tc>
        <w:tc>
          <w:tcPr>
            <w:tcW w:w="1300" w:type="dxa"/>
            <w:tcBorders>
              <w:top w:val="nil"/>
              <w:left w:val="nil"/>
              <w:bottom w:val="nil"/>
              <w:right w:val="nil"/>
            </w:tcBorders>
            <w:shd w:val="clear" w:color="auto" w:fill="auto"/>
            <w:noWrap/>
            <w:vAlign w:val="bottom"/>
            <w:hideMark/>
          </w:tcPr>
          <w:p w14:paraId="1D0109D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4BE21F7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2F70E3E0" w14:textId="77777777" w:rsidTr="00A011E2">
        <w:trPr>
          <w:trHeight w:val="320"/>
        </w:trPr>
        <w:tc>
          <w:tcPr>
            <w:tcW w:w="1300" w:type="dxa"/>
            <w:tcBorders>
              <w:top w:val="nil"/>
              <w:left w:val="nil"/>
              <w:bottom w:val="nil"/>
              <w:right w:val="nil"/>
            </w:tcBorders>
            <w:shd w:val="clear" w:color="auto" w:fill="auto"/>
            <w:noWrap/>
            <w:vAlign w:val="bottom"/>
            <w:hideMark/>
          </w:tcPr>
          <w:p w14:paraId="2DACFF6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4</w:t>
            </w:r>
          </w:p>
        </w:tc>
        <w:tc>
          <w:tcPr>
            <w:tcW w:w="1357" w:type="dxa"/>
            <w:tcBorders>
              <w:top w:val="nil"/>
              <w:left w:val="nil"/>
              <w:bottom w:val="nil"/>
              <w:right w:val="nil"/>
            </w:tcBorders>
            <w:shd w:val="clear" w:color="auto" w:fill="auto"/>
            <w:noWrap/>
            <w:vAlign w:val="bottom"/>
            <w:hideMark/>
          </w:tcPr>
          <w:p w14:paraId="60CEA36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102</w:t>
            </w:r>
          </w:p>
        </w:tc>
        <w:tc>
          <w:tcPr>
            <w:tcW w:w="1300" w:type="dxa"/>
            <w:tcBorders>
              <w:top w:val="nil"/>
              <w:left w:val="nil"/>
              <w:bottom w:val="nil"/>
              <w:right w:val="nil"/>
            </w:tcBorders>
            <w:shd w:val="clear" w:color="auto" w:fill="auto"/>
            <w:noWrap/>
            <w:vAlign w:val="bottom"/>
            <w:hideMark/>
          </w:tcPr>
          <w:p w14:paraId="72606F5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89CB8F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88.6956522</w:t>
            </w:r>
          </w:p>
        </w:tc>
      </w:tr>
      <w:tr w:rsidR="00A011E2" w:rsidRPr="00A011E2" w14:paraId="56C5A0B8" w14:textId="77777777" w:rsidTr="00A011E2">
        <w:trPr>
          <w:trHeight w:val="320"/>
        </w:trPr>
        <w:tc>
          <w:tcPr>
            <w:tcW w:w="1300" w:type="dxa"/>
            <w:tcBorders>
              <w:top w:val="nil"/>
              <w:left w:val="nil"/>
              <w:bottom w:val="nil"/>
              <w:right w:val="nil"/>
            </w:tcBorders>
            <w:shd w:val="clear" w:color="auto" w:fill="auto"/>
            <w:noWrap/>
            <w:vAlign w:val="bottom"/>
            <w:hideMark/>
          </w:tcPr>
          <w:p w14:paraId="18E2E3D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5</w:t>
            </w:r>
          </w:p>
        </w:tc>
        <w:tc>
          <w:tcPr>
            <w:tcW w:w="1357" w:type="dxa"/>
            <w:tcBorders>
              <w:top w:val="nil"/>
              <w:left w:val="nil"/>
              <w:bottom w:val="nil"/>
              <w:right w:val="nil"/>
            </w:tcBorders>
            <w:shd w:val="clear" w:color="auto" w:fill="auto"/>
            <w:noWrap/>
            <w:vAlign w:val="bottom"/>
            <w:hideMark/>
          </w:tcPr>
          <w:p w14:paraId="534C66C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106</w:t>
            </w:r>
          </w:p>
        </w:tc>
        <w:tc>
          <w:tcPr>
            <w:tcW w:w="1300" w:type="dxa"/>
            <w:tcBorders>
              <w:top w:val="nil"/>
              <w:left w:val="nil"/>
              <w:bottom w:val="nil"/>
              <w:right w:val="nil"/>
            </w:tcBorders>
            <w:shd w:val="clear" w:color="auto" w:fill="auto"/>
            <w:noWrap/>
            <w:vAlign w:val="bottom"/>
            <w:hideMark/>
          </w:tcPr>
          <w:p w14:paraId="3510DEA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633A832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92.173913</w:t>
            </w:r>
          </w:p>
        </w:tc>
      </w:tr>
      <w:tr w:rsidR="00A011E2" w:rsidRPr="00A011E2" w14:paraId="2EFE6DE2" w14:textId="77777777" w:rsidTr="00A011E2">
        <w:trPr>
          <w:trHeight w:val="320"/>
        </w:trPr>
        <w:tc>
          <w:tcPr>
            <w:tcW w:w="1300" w:type="dxa"/>
            <w:tcBorders>
              <w:top w:val="nil"/>
              <w:left w:val="nil"/>
              <w:bottom w:val="nil"/>
              <w:right w:val="nil"/>
            </w:tcBorders>
            <w:shd w:val="clear" w:color="auto" w:fill="auto"/>
            <w:noWrap/>
            <w:vAlign w:val="bottom"/>
            <w:hideMark/>
          </w:tcPr>
          <w:p w14:paraId="76B385D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7</w:t>
            </w:r>
          </w:p>
        </w:tc>
        <w:tc>
          <w:tcPr>
            <w:tcW w:w="1357" w:type="dxa"/>
            <w:tcBorders>
              <w:top w:val="nil"/>
              <w:left w:val="nil"/>
              <w:bottom w:val="nil"/>
              <w:right w:val="nil"/>
            </w:tcBorders>
            <w:shd w:val="clear" w:color="auto" w:fill="auto"/>
            <w:noWrap/>
            <w:vAlign w:val="bottom"/>
            <w:hideMark/>
          </w:tcPr>
          <w:p w14:paraId="6023530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114</w:t>
            </w:r>
          </w:p>
        </w:tc>
        <w:tc>
          <w:tcPr>
            <w:tcW w:w="1300" w:type="dxa"/>
            <w:tcBorders>
              <w:top w:val="nil"/>
              <w:left w:val="nil"/>
              <w:bottom w:val="nil"/>
              <w:right w:val="nil"/>
            </w:tcBorders>
            <w:shd w:val="clear" w:color="auto" w:fill="auto"/>
            <w:noWrap/>
            <w:vAlign w:val="bottom"/>
            <w:hideMark/>
          </w:tcPr>
          <w:p w14:paraId="4634914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69B7106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3F4E359F" w14:textId="77777777" w:rsidTr="00A011E2">
        <w:trPr>
          <w:trHeight w:val="320"/>
        </w:trPr>
        <w:tc>
          <w:tcPr>
            <w:tcW w:w="1300" w:type="dxa"/>
            <w:tcBorders>
              <w:top w:val="nil"/>
              <w:left w:val="nil"/>
              <w:bottom w:val="nil"/>
              <w:right w:val="nil"/>
            </w:tcBorders>
            <w:shd w:val="clear" w:color="auto" w:fill="auto"/>
            <w:noWrap/>
            <w:vAlign w:val="bottom"/>
            <w:hideMark/>
          </w:tcPr>
          <w:p w14:paraId="71CA3EB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8</w:t>
            </w:r>
          </w:p>
        </w:tc>
        <w:tc>
          <w:tcPr>
            <w:tcW w:w="1357" w:type="dxa"/>
            <w:tcBorders>
              <w:top w:val="nil"/>
              <w:left w:val="nil"/>
              <w:bottom w:val="nil"/>
              <w:right w:val="nil"/>
            </w:tcBorders>
            <w:shd w:val="clear" w:color="auto" w:fill="auto"/>
            <w:noWrap/>
            <w:vAlign w:val="bottom"/>
            <w:hideMark/>
          </w:tcPr>
          <w:p w14:paraId="76D57EA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776883B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F92D6F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r w:rsidR="00A011E2" w:rsidRPr="00A011E2" w14:paraId="419A622E" w14:textId="77777777" w:rsidTr="00A011E2">
        <w:trPr>
          <w:trHeight w:val="320"/>
        </w:trPr>
        <w:tc>
          <w:tcPr>
            <w:tcW w:w="1300" w:type="dxa"/>
            <w:tcBorders>
              <w:top w:val="nil"/>
              <w:left w:val="nil"/>
              <w:bottom w:val="nil"/>
              <w:right w:val="nil"/>
            </w:tcBorders>
            <w:shd w:val="clear" w:color="auto" w:fill="auto"/>
            <w:noWrap/>
            <w:vAlign w:val="bottom"/>
            <w:hideMark/>
          </w:tcPr>
          <w:p w14:paraId="366BF7E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w:t>
            </w:r>
          </w:p>
        </w:tc>
        <w:tc>
          <w:tcPr>
            <w:tcW w:w="1357" w:type="dxa"/>
            <w:tcBorders>
              <w:top w:val="nil"/>
              <w:left w:val="nil"/>
              <w:bottom w:val="nil"/>
              <w:right w:val="nil"/>
            </w:tcBorders>
            <w:shd w:val="clear" w:color="auto" w:fill="auto"/>
            <w:noWrap/>
            <w:vAlign w:val="bottom"/>
            <w:hideMark/>
          </w:tcPr>
          <w:p w14:paraId="6711CB9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30BBE03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32960DC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r w:rsidR="00A011E2" w:rsidRPr="00A011E2" w14:paraId="331250E6" w14:textId="77777777" w:rsidTr="00A011E2">
        <w:trPr>
          <w:trHeight w:val="320"/>
        </w:trPr>
        <w:tc>
          <w:tcPr>
            <w:tcW w:w="1300" w:type="dxa"/>
            <w:tcBorders>
              <w:top w:val="nil"/>
              <w:left w:val="nil"/>
              <w:bottom w:val="nil"/>
              <w:right w:val="nil"/>
            </w:tcBorders>
            <w:shd w:val="clear" w:color="auto" w:fill="auto"/>
            <w:noWrap/>
            <w:vAlign w:val="bottom"/>
            <w:hideMark/>
          </w:tcPr>
          <w:p w14:paraId="5AB559F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50</w:t>
            </w:r>
          </w:p>
        </w:tc>
        <w:tc>
          <w:tcPr>
            <w:tcW w:w="1357" w:type="dxa"/>
            <w:tcBorders>
              <w:top w:val="nil"/>
              <w:left w:val="nil"/>
              <w:bottom w:val="nil"/>
              <w:right w:val="nil"/>
            </w:tcBorders>
            <w:shd w:val="clear" w:color="auto" w:fill="auto"/>
            <w:noWrap/>
            <w:vAlign w:val="bottom"/>
            <w:hideMark/>
          </w:tcPr>
          <w:p w14:paraId="7A49886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111</w:t>
            </w:r>
          </w:p>
        </w:tc>
        <w:tc>
          <w:tcPr>
            <w:tcW w:w="1300" w:type="dxa"/>
            <w:tcBorders>
              <w:top w:val="nil"/>
              <w:left w:val="nil"/>
              <w:bottom w:val="nil"/>
              <w:right w:val="nil"/>
            </w:tcBorders>
            <w:shd w:val="clear" w:color="auto" w:fill="auto"/>
            <w:noWrap/>
            <w:vAlign w:val="bottom"/>
            <w:hideMark/>
          </w:tcPr>
          <w:p w14:paraId="7204088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1FC7123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96.5217391</w:t>
            </w:r>
          </w:p>
        </w:tc>
      </w:tr>
      <w:tr w:rsidR="00A011E2" w:rsidRPr="00A011E2" w14:paraId="33C3B977" w14:textId="77777777" w:rsidTr="00A011E2">
        <w:trPr>
          <w:trHeight w:val="320"/>
        </w:trPr>
        <w:tc>
          <w:tcPr>
            <w:tcW w:w="1300" w:type="dxa"/>
            <w:tcBorders>
              <w:top w:val="nil"/>
              <w:left w:val="nil"/>
              <w:bottom w:val="nil"/>
              <w:right w:val="nil"/>
            </w:tcBorders>
            <w:shd w:val="clear" w:color="auto" w:fill="auto"/>
            <w:noWrap/>
            <w:vAlign w:val="bottom"/>
            <w:hideMark/>
          </w:tcPr>
          <w:p w14:paraId="60B652A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115</w:t>
            </w:r>
          </w:p>
        </w:tc>
        <w:tc>
          <w:tcPr>
            <w:tcW w:w="1357" w:type="dxa"/>
            <w:tcBorders>
              <w:top w:val="nil"/>
              <w:left w:val="nil"/>
              <w:bottom w:val="nil"/>
              <w:right w:val="nil"/>
            </w:tcBorders>
            <w:shd w:val="clear" w:color="auto" w:fill="auto"/>
            <w:noWrap/>
            <w:vAlign w:val="bottom"/>
            <w:hideMark/>
          </w:tcPr>
          <w:p w14:paraId="4D8CEAD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300" w:type="dxa"/>
            <w:tcBorders>
              <w:top w:val="nil"/>
              <w:left w:val="nil"/>
              <w:bottom w:val="nil"/>
              <w:right w:val="nil"/>
            </w:tcBorders>
            <w:shd w:val="clear" w:color="auto" w:fill="auto"/>
            <w:noWrap/>
            <w:vAlign w:val="bottom"/>
            <w:hideMark/>
          </w:tcPr>
          <w:p w14:paraId="321A19B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E5952A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50F28156" w14:textId="77777777" w:rsidTr="00A011E2">
        <w:trPr>
          <w:trHeight w:val="320"/>
        </w:trPr>
        <w:tc>
          <w:tcPr>
            <w:tcW w:w="1300" w:type="dxa"/>
            <w:tcBorders>
              <w:top w:val="nil"/>
              <w:left w:val="nil"/>
              <w:bottom w:val="nil"/>
              <w:right w:val="nil"/>
            </w:tcBorders>
            <w:shd w:val="clear" w:color="auto" w:fill="auto"/>
            <w:noWrap/>
            <w:vAlign w:val="bottom"/>
            <w:hideMark/>
          </w:tcPr>
          <w:p w14:paraId="76AECEF0"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2</w:t>
            </w:r>
          </w:p>
        </w:tc>
        <w:tc>
          <w:tcPr>
            <w:tcW w:w="1357" w:type="dxa"/>
            <w:tcBorders>
              <w:top w:val="nil"/>
              <w:left w:val="nil"/>
              <w:bottom w:val="nil"/>
              <w:right w:val="nil"/>
            </w:tcBorders>
            <w:shd w:val="clear" w:color="auto" w:fill="auto"/>
            <w:noWrap/>
            <w:vAlign w:val="bottom"/>
            <w:hideMark/>
          </w:tcPr>
          <w:p w14:paraId="2B45BCA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83</w:t>
            </w:r>
          </w:p>
        </w:tc>
        <w:tc>
          <w:tcPr>
            <w:tcW w:w="1300" w:type="dxa"/>
            <w:tcBorders>
              <w:top w:val="nil"/>
              <w:left w:val="nil"/>
              <w:bottom w:val="nil"/>
              <w:right w:val="nil"/>
            </w:tcBorders>
            <w:shd w:val="clear" w:color="auto" w:fill="auto"/>
            <w:noWrap/>
            <w:vAlign w:val="bottom"/>
            <w:hideMark/>
          </w:tcPr>
          <w:p w14:paraId="2D6443D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A8B66C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72.173913</w:t>
            </w:r>
          </w:p>
        </w:tc>
      </w:tr>
      <w:tr w:rsidR="00A011E2" w:rsidRPr="00A011E2" w14:paraId="5F287310" w14:textId="77777777" w:rsidTr="00A011E2">
        <w:trPr>
          <w:trHeight w:val="320"/>
        </w:trPr>
        <w:tc>
          <w:tcPr>
            <w:tcW w:w="1300" w:type="dxa"/>
            <w:tcBorders>
              <w:top w:val="nil"/>
              <w:left w:val="nil"/>
              <w:bottom w:val="nil"/>
              <w:right w:val="nil"/>
            </w:tcBorders>
            <w:shd w:val="clear" w:color="auto" w:fill="auto"/>
            <w:noWrap/>
            <w:vAlign w:val="bottom"/>
            <w:hideMark/>
          </w:tcPr>
          <w:p w14:paraId="02589E2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3</w:t>
            </w:r>
          </w:p>
        </w:tc>
        <w:tc>
          <w:tcPr>
            <w:tcW w:w="1357" w:type="dxa"/>
            <w:tcBorders>
              <w:top w:val="nil"/>
              <w:left w:val="nil"/>
              <w:bottom w:val="nil"/>
              <w:right w:val="nil"/>
            </w:tcBorders>
            <w:shd w:val="clear" w:color="auto" w:fill="auto"/>
            <w:noWrap/>
            <w:vAlign w:val="bottom"/>
            <w:hideMark/>
          </w:tcPr>
          <w:p w14:paraId="1CB7225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105</w:t>
            </w:r>
          </w:p>
        </w:tc>
        <w:tc>
          <w:tcPr>
            <w:tcW w:w="1300" w:type="dxa"/>
            <w:tcBorders>
              <w:top w:val="nil"/>
              <w:left w:val="nil"/>
              <w:bottom w:val="nil"/>
              <w:right w:val="nil"/>
            </w:tcBorders>
            <w:shd w:val="clear" w:color="auto" w:fill="auto"/>
            <w:noWrap/>
            <w:vAlign w:val="bottom"/>
            <w:hideMark/>
          </w:tcPr>
          <w:p w14:paraId="38AC5E7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47B0A7F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74C49A04" w14:textId="77777777" w:rsidTr="00A011E2">
        <w:trPr>
          <w:trHeight w:val="320"/>
        </w:trPr>
        <w:tc>
          <w:tcPr>
            <w:tcW w:w="1300" w:type="dxa"/>
            <w:tcBorders>
              <w:top w:val="nil"/>
              <w:left w:val="nil"/>
              <w:bottom w:val="nil"/>
              <w:right w:val="nil"/>
            </w:tcBorders>
            <w:shd w:val="clear" w:color="auto" w:fill="auto"/>
            <w:noWrap/>
            <w:vAlign w:val="bottom"/>
            <w:hideMark/>
          </w:tcPr>
          <w:p w14:paraId="2DD31FD4"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5</w:t>
            </w:r>
          </w:p>
        </w:tc>
        <w:tc>
          <w:tcPr>
            <w:tcW w:w="1357" w:type="dxa"/>
            <w:tcBorders>
              <w:top w:val="nil"/>
              <w:left w:val="nil"/>
              <w:bottom w:val="nil"/>
              <w:right w:val="nil"/>
            </w:tcBorders>
            <w:shd w:val="clear" w:color="auto" w:fill="auto"/>
            <w:noWrap/>
            <w:vAlign w:val="bottom"/>
            <w:hideMark/>
          </w:tcPr>
          <w:p w14:paraId="1778DAE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68</w:t>
            </w:r>
          </w:p>
        </w:tc>
        <w:tc>
          <w:tcPr>
            <w:tcW w:w="1300" w:type="dxa"/>
            <w:tcBorders>
              <w:top w:val="nil"/>
              <w:left w:val="nil"/>
              <w:bottom w:val="nil"/>
              <w:right w:val="nil"/>
            </w:tcBorders>
            <w:shd w:val="clear" w:color="auto" w:fill="auto"/>
            <w:noWrap/>
            <w:vAlign w:val="bottom"/>
            <w:hideMark/>
          </w:tcPr>
          <w:p w14:paraId="12720C4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3C4D18F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59.1304348</w:t>
            </w:r>
          </w:p>
        </w:tc>
      </w:tr>
      <w:tr w:rsidR="00A011E2" w:rsidRPr="00A011E2" w14:paraId="669DBC5C" w14:textId="77777777" w:rsidTr="00A011E2">
        <w:trPr>
          <w:trHeight w:val="320"/>
        </w:trPr>
        <w:tc>
          <w:tcPr>
            <w:tcW w:w="1300" w:type="dxa"/>
            <w:tcBorders>
              <w:top w:val="nil"/>
              <w:left w:val="nil"/>
              <w:bottom w:val="nil"/>
              <w:right w:val="nil"/>
            </w:tcBorders>
            <w:shd w:val="clear" w:color="auto" w:fill="auto"/>
            <w:noWrap/>
            <w:vAlign w:val="bottom"/>
            <w:hideMark/>
          </w:tcPr>
          <w:p w14:paraId="3555922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9</w:t>
            </w:r>
          </w:p>
        </w:tc>
        <w:tc>
          <w:tcPr>
            <w:tcW w:w="1357" w:type="dxa"/>
            <w:tcBorders>
              <w:top w:val="nil"/>
              <w:left w:val="nil"/>
              <w:bottom w:val="nil"/>
              <w:right w:val="nil"/>
            </w:tcBorders>
            <w:shd w:val="clear" w:color="auto" w:fill="auto"/>
            <w:noWrap/>
            <w:vAlign w:val="bottom"/>
            <w:hideMark/>
          </w:tcPr>
          <w:p w14:paraId="2ED5929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5265F80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CE84B4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bl>
    <w:p w14:paraId="23F6260A" w14:textId="7DEDE918" w:rsidR="00A011E2" w:rsidRDefault="00A011E2" w:rsidP="00F24214">
      <w:pPr>
        <w:spacing w:line="360" w:lineRule="auto"/>
        <w:rPr>
          <w:rFonts w:ascii="Arial" w:eastAsia="Times New Roman" w:hAnsi="Arial" w:cs="Arial"/>
          <w:sz w:val="22"/>
        </w:rPr>
      </w:pPr>
      <w:r>
        <w:rPr>
          <w:rFonts w:ascii="Arial" w:eastAsia="Times New Roman" w:hAnsi="Arial" w:cs="Arial"/>
          <w:sz w:val="22"/>
        </w:rPr>
        <w:t xml:space="preserve">Table 3: Percent of dosage-sensitive genes analyzed that were significantly compensated in the euploid samples. </w:t>
      </w:r>
    </w:p>
    <w:p w14:paraId="4CDFBCFF" w14:textId="77777777" w:rsidR="00A011E2" w:rsidRDefault="00A011E2" w:rsidP="00C05D5D">
      <w:pPr>
        <w:spacing w:line="360" w:lineRule="auto"/>
        <w:ind w:firstLine="720"/>
        <w:rPr>
          <w:rFonts w:ascii="Arial" w:eastAsia="Times New Roman" w:hAnsi="Arial" w:cs="Arial"/>
          <w:sz w:val="22"/>
        </w:rPr>
      </w:pPr>
    </w:p>
    <w:p w14:paraId="2691BC89" w14:textId="77777777" w:rsidR="00A011E2" w:rsidRDefault="00A011E2" w:rsidP="00C05D5D">
      <w:pPr>
        <w:spacing w:line="360" w:lineRule="auto"/>
        <w:ind w:firstLine="720"/>
        <w:rPr>
          <w:rFonts w:ascii="Arial" w:eastAsia="Times New Roman" w:hAnsi="Arial" w:cs="Arial"/>
          <w:sz w:val="22"/>
        </w:rPr>
      </w:pPr>
    </w:p>
    <w:p w14:paraId="303DA07C" w14:textId="420DCD82" w:rsidR="009D4DE4" w:rsidRDefault="009D4DE4" w:rsidP="00C05D5D">
      <w:pPr>
        <w:spacing w:line="360" w:lineRule="auto"/>
        <w:ind w:firstLine="720"/>
        <w:rPr>
          <w:rFonts w:ascii="Arial" w:eastAsia="Times New Roman" w:hAnsi="Arial" w:cs="Arial"/>
          <w:sz w:val="22"/>
        </w:rPr>
      </w:pPr>
      <w:r>
        <w:rPr>
          <w:noProof/>
        </w:rPr>
        <w:lastRenderedPageBreak/>
        <w:drawing>
          <wp:inline distT="0" distB="0" distL="0" distR="0" wp14:anchorId="110F4E2F" wp14:editId="489816D2">
            <wp:extent cx="6844420" cy="4327556"/>
            <wp:effectExtent l="0" t="0" r="13970" b="15875"/>
            <wp:docPr id="3" name="Chart 3">
              <a:extLst xmlns:a="http://schemas.openxmlformats.org/drawingml/2006/main">
                <a:ext uri="{FF2B5EF4-FFF2-40B4-BE49-F238E27FC236}">
                  <a16:creationId xmlns:a16="http://schemas.microsoft.com/office/drawing/2014/main" id="{E09D364E-7C0E-C840-BF33-327777BDAB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79F20B1" w14:textId="3E477F39" w:rsidR="004F7BC0" w:rsidRPr="00623142" w:rsidRDefault="009D4DE4" w:rsidP="00C05D5D">
      <w:pPr>
        <w:spacing w:line="360" w:lineRule="auto"/>
        <w:rPr>
          <w:rFonts w:ascii="Arial" w:eastAsia="Times New Roman" w:hAnsi="Arial" w:cs="Arial"/>
          <w:sz w:val="22"/>
        </w:rPr>
      </w:pPr>
      <w:r w:rsidRPr="00623142">
        <w:rPr>
          <w:rFonts w:ascii="Arial" w:eastAsia="Times New Roman" w:hAnsi="Arial" w:cs="Arial"/>
          <w:b/>
          <w:bCs/>
          <w:sz w:val="22"/>
        </w:rPr>
        <w:t>Figure 1:</w:t>
      </w:r>
      <w:r>
        <w:rPr>
          <w:rFonts w:ascii="Arial" w:eastAsia="Times New Roman" w:hAnsi="Arial" w:cs="Arial"/>
          <w:sz w:val="22"/>
        </w:rPr>
        <w:t xml:space="preserve"> Rate of aneuploidy in heterozygous hybrid strain compared to the homozygous lab strain. Error bars are standard error. The homozygous lab strain had 0 </w:t>
      </w:r>
      <w:proofErr w:type="spellStart"/>
      <w:r>
        <w:rPr>
          <w:rFonts w:ascii="Arial" w:eastAsia="Times New Roman" w:hAnsi="Arial" w:cs="Arial"/>
          <w:sz w:val="22"/>
        </w:rPr>
        <w:t>tetrasomies</w:t>
      </w:r>
      <w:proofErr w:type="spellEnd"/>
      <w:r>
        <w:rPr>
          <w:rFonts w:ascii="Arial" w:eastAsia="Times New Roman" w:hAnsi="Arial" w:cs="Arial"/>
          <w:sz w:val="22"/>
        </w:rPr>
        <w:t>.</w:t>
      </w:r>
      <w:r w:rsidR="00623142">
        <w:rPr>
          <w:rFonts w:ascii="Arial" w:eastAsia="Times New Roman" w:hAnsi="Arial" w:cs="Arial"/>
          <w:sz w:val="22"/>
        </w:rPr>
        <w:t xml:space="preserve"> </w:t>
      </w:r>
      <w:r w:rsidR="004F7BC0">
        <w:t>Heterozygous lines have a higher rate of aneuploidy than homozygous lab strain lines</w:t>
      </w:r>
      <w:r w:rsidR="00623142">
        <w:t>.</w:t>
      </w:r>
    </w:p>
    <w:p w14:paraId="0852D790" w14:textId="597EC856" w:rsidR="009D4DE4" w:rsidRDefault="009D4DE4" w:rsidP="00C05D5D">
      <w:pPr>
        <w:spacing w:line="360" w:lineRule="auto"/>
        <w:rPr>
          <w:rFonts w:ascii="Arial" w:eastAsia="Times New Roman" w:hAnsi="Arial" w:cs="Arial"/>
          <w:sz w:val="22"/>
        </w:rPr>
      </w:pPr>
    </w:p>
    <w:p w14:paraId="07F12C9A" w14:textId="4810E184" w:rsidR="00E858B1" w:rsidRDefault="00E858B1"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26BF7908" wp14:editId="015CA22E">
            <wp:extent cx="5943600" cy="3404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9-05 at 11.03.59 AM.png"/>
                    <pic:cNvPicPr/>
                  </pic:nvPicPr>
                  <pic:blipFill>
                    <a:blip r:embed="rId20">
                      <a:extLst>
                        <a:ext uri="{28A0092B-C50C-407E-A947-70E740481C1C}">
                          <a14:useLocalDpi xmlns:a14="http://schemas.microsoft.com/office/drawing/2010/main" val="0"/>
                        </a:ext>
                      </a:extLst>
                    </a:blip>
                    <a:stretch>
                      <a:fillRect/>
                    </a:stretch>
                  </pic:blipFill>
                  <pic:spPr>
                    <a:xfrm>
                      <a:off x="0" y="0"/>
                      <a:ext cx="5968731" cy="3418629"/>
                    </a:xfrm>
                    <a:prstGeom prst="rect">
                      <a:avLst/>
                    </a:prstGeom>
                  </pic:spPr>
                </pic:pic>
              </a:graphicData>
            </a:graphic>
          </wp:inline>
        </w:drawing>
      </w:r>
      <w:r>
        <w:rPr>
          <w:rFonts w:ascii="Arial" w:eastAsia="Times New Roman" w:hAnsi="Arial" w:cs="Arial"/>
          <w:noProof/>
          <w:sz w:val="22"/>
        </w:rPr>
        <w:drawing>
          <wp:inline distT="0" distB="0" distL="0" distR="0" wp14:anchorId="4AA85AD2" wp14:editId="4C0A12D1">
            <wp:extent cx="5943600" cy="3460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05 at 11.04.11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60115"/>
                    </a:xfrm>
                    <a:prstGeom prst="rect">
                      <a:avLst/>
                    </a:prstGeom>
                  </pic:spPr>
                </pic:pic>
              </a:graphicData>
            </a:graphic>
          </wp:inline>
        </w:drawing>
      </w:r>
    </w:p>
    <w:p w14:paraId="6D246A94" w14:textId="2B89BADD" w:rsidR="009D4DE4" w:rsidRDefault="009D4DE4" w:rsidP="00C05D5D">
      <w:pPr>
        <w:spacing w:line="360" w:lineRule="auto"/>
        <w:rPr>
          <w:rFonts w:ascii="Arial" w:eastAsia="Times New Roman" w:hAnsi="Arial" w:cs="Arial"/>
          <w:sz w:val="22"/>
        </w:rPr>
      </w:pPr>
      <w:commentRangeStart w:id="520"/>
      <w:r w:rsidRPr="00623142">
        <w:rPr>
          <w:rFonts w:ascii="Arial" w:eastAsia="Times New Roman" w:hAnsi="Arial" w:cs="Arial"/>
          <w:b/>
          <w:bCs/>
          <w:sz w:val="22"/>
        </w:rPr>
        <w:t>Figure 2</w:t>
      </w:r>
      <w:commentRangeEnd w:id="520"/>
      <w:r w:rsidR="00BC2D2E">
        <w:rPr>
          <w:rStyle w:val="CommentReference"/>
        </w:rPr>
        <w:commentReference w:id="520"/>
      </w:r>
      <w:r w:rsidRPr="00623142">
        <w:rPr>
          <w:rFonts w:ascii="Arial" w:eastAsia="Times New Roman" w:hAnsi="Arial" w:cs="Arial"/>
          <w:b/>
          <w:bCs/>
          <w:sz w:val="22"/>
        </w:rPr>
        <w:t>:</w:t>
      </w:r>
      <w:r>
        <w:rPr>
          <w:rFonts w:ascii="Arial" w:eastAsia="Times New Roman" w:hAnsi="Arial" w:cs="Arial"/>
          <w:sz w:val="22"/>
        </w:rPr>
        <w:t xml:space="preserve"> </w:t>
      </w:r>
      <w:r w:rsidR="00E858B1">
        <w:rPr>
          <w:rFonts w:ascii="Arial" w:eastAsia="Times New Roman" w:hAnsi="Arial" w:cs="Arial"/>
          <w:sz w:val="22"/>
        </w:rPr>
        <w:t xml:space="preserve">a. </w:t>
      </w:r>
      <w:r w:rsidR="00623142">
        <w:rPr>
          <w:rFonts w:ascii="Arial" w:eastAsia="Times New Roman" w:hAnsi="Arial" w:cs="Arial"/>
          <w:sz w:val="22"/>
        </w:rPr>
        <w:t>Integrated genome viewer (</w:t>
      </w:r>
      <w:r>
        <w:rPr>
          <w:rFonts w:ascii="Arial" w:eastAsia="Times New Roman" w:hAnsi="Arial" w:cs="Arial"/>
          <w:sz w:val="22"/>
        </w:rPr>
        <w:t>IGV</w:t>
      </w:r>
      <w:r w:rsidR="00623142">
        <w:rPr>
          <w:rFonts w:ascii="Arial" w:eastAsia="Times New Roman" w:hAnsi="Arial" w:cs="Arial"/>
          <w:sz w:val="22"/>
        </w:rPr>
        <w:t>)</w:t>
      </w:r>
      <w:r>
        <w:rPr>
          <w:rFonts w:ascii="Arial" w:eastAsia="Times New Roman" w:hAnsi="Arial" w:cs="Arial"/>
          <w:sz w:val="22"/>
        </w:rPr>
        <w:t xml:space="preserve"> screenshot of the theorized initial breakpoint</w:t>
      </w:r>
      <w:r w:rsidR="00E858B1">
        <w:rPr>
          <w:rFonts w:ascii="Arial" w:eastAsia="Times New Roman" w:hAnsi="Arial" w:cs="Arial"/>
          <w:sz w:val="22"/>
        </w:rPr>
        <w:t xml:space="preserve"> (24,351). Read count increases from 46 at 24,531 to 82 at 24,532 (b</w:t>
      </w:r>
      <w:proofErr w:type="gramStart"/>
      <w:r w:rsidR="00E858B1">
        <w:rPr>
          <w:rFonts w:ascii="Arial" w:eastAsia="Times New Roman" w:hAnsi="Arial" w:cs="Arial"/>
          <w:sz w:val="22"/>
        </w:rPr>
        <w:t>), and</w:t>
      </w:r>
      <w:proofErr w:type="gramEnd"/>
      <w:r w:rsidR="00E858B1">
        <w:rPr>
          <w:rFonts w:ascii="Arial" w:eastAsia="Times New Roman" w:hAnsi="Arial" w:cs="Arial"/>
          <w:sz w:val="22"/>
        </w:rPr>
        <w:t xml:space="preserve"> continues increasing out of the frame.  </w:t>
      </w:r>
    </w:p>
    <w:p w14:paraId="395ADF23" w14:textId="0B815A25" w:rsidR="009D4DE4" w:rsidRDefault="00E858B1"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515023B5" wp14:editId="625514B5">
            <wp:extent cx="5943600" cy="345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9-05 at 11.00.16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r>
        <w:rPr>
          <w:rFonts w:ascii="Arial" w:eastAsia="Times New Roman" w:hAnsi="Arial" w:cs="Arial"/>
          <w:noProof/>
          <w:sz w:val="22"/>
        </w:rPr>
        <w:drawing>
          <wp:inline distT="0" distB="0" distL="0" distR="0" wp14:anchorId="037197A9" wp14:editId="41C36D25">
            <wp:extent cx="5943600" cy="3431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05 at 11.00.03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6E2F23CB" w14:textId="13232A4F" w:rsidR="009D4DE4" w:rsidRDefault="009D4DE4" w:rsidP="00C05D5D">
      <w:pPr>
        <w:spacing w:line="360" w:lineRule="auto"/>
        <w:rPr>
          <w:rFonts w:ascii="Arial" w:eastAsia="Times New Roman" w:hAnsi="Arial" w:cs="Arial"/>
          <w:sz w:val="22"/>
        </w:rPr>
      </w:pPr>
      <w:r w:rsidRPr="00623142">
        <w:rPr>
          <w:rFonts w:ascii="Arial" w:eastAsia="Times New Roman" w:hAnsi="Arial" w:cs="Arial"/>
          <w:b/>
          <w:bCs/>
          <w:sz w:val="22"/>
        </w:rPr>
        <w:t>Figure 3:</w:t>
      </w:r>
      <w:r>
        <w:rPr>
          <w:rFonts w:ascii="Arial" w:eastAsia="Times New Roman" w:hAnsi="Arial" w:cs="Arial"/>
          <w:sz w:val="22"/>
        </w:rPr>
        <w:t xml:space="preserve"> IGV screenshot of the theorized final breakpoint. Read count decreases from </w:t>
      </w:r>
      <w:r w:rsidR="00E858B1">
        <w:rPr>
          <w:rFonts w:ascii="Arial" w:eastAsia="Times New Roman" w:hAnsi="Arial" w:cs="Arial"/>
          <w:sz w:val="22"/>
        </w:rPr>
        <w:t>109 at 378,019 (a) to 78 at 378,020 (b)</w:t>
      </w:r>
      <w:r>
        <w:rPr>
          <w:rFonts w:ascii="Arial" w:eastAsia="Times New Roman" w:hAnsi="Arial" w:cs="Arial"/>
          <w:sz w:val="22"/>
        </w:rPr>
        <w:t xml:space="preserve"> (1.5-fold difference – consistent with 3 copies of each allele affected). </w:t>
      </w:r>
    </w:p>
    <w:p w14:paraId="3CE5CD00" w14:textId="15D2302A" w:rsidR="002D07F8" w:rsidRDefault="002D07F8" w:rsidP="00C05D5D">
      <w:pPr>
        <w:spacing w:line="360" w:lineRule="auto"/>
        <w:rPr>
          <w:rFonts w:ascii="Arial" w:eastAsia="Times New Roman" w:hAnsi="Arial" w:cs="Arial"/>
          <w:sz w:val="22"/>
        </w:rPr>
      </w:pPr>
    </w:p>
    <w:p w14:paraId="3B8E81B1" w14:textId="6A33C31C" w:rsidR="002D07F8" w:rsidRDefault="002D07F8"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40BDCBBA" wp14:editId="112EDE8A">
            <wp:extent cx="5943600" cy="3130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05 at 11.11.54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5ED102DB" w14:textId="33CA70E7" w:rsidR="002D07F8" w:rsidRDefault="002D07F8" w:rsidP="00C05D5D">
      <w:pPr>
        <w:spacing w:line="360" w:lineRule="auto"/>
        <w:rPr>
          <w:rFonts w:ascii="Arial" w:eastAsia="Times New Roman" w:hAnsi="Arial" w:cs="Arial"/>
          <w:sz w:val="22"/>
        </w:rPr>
      </w:pPr>
      <w:r>
        <w:rPr>
          <w:rFonts w:ascii="Arial" w:eastAsia="Times New Roman" w:hAnsi="Arial" w:cs="Arial"/>
          <w:sz w:val="22"/>
        </w:rPr>
        <w:t xml:space="preserve">Screenshot of genome browser (SGD) indicating approximate breakpoint of segmental duplication of chromosome X – within 200 bp of the YJLCdelta7 Ty1 LTR. </w:t>
      </w:r>
    </w:p>
    <w:p w14:paraId="3BEACA2C" w14:textId="1C8EF29B" w:rsidR="009D4DE4" w:rsidRDefault="00213525" w:rsidP="00C05D5D">
      <w:pPr>
        <w:spacing w:line="360" w:lineRule="auto"/>
        <w:rPr>
          <w:rFonts w:ascii="Arial" w:eastAsia="Times New Roman" w:hAnsi="Arial" w:cs="Arial"/>
          <w:sz w:val="22"/>
        </w:rPr>
      </w:pPr>
      <w:r>
        <w:rPr>
          <w:rFonts w:ascii="Arial" w:eastAsia="Times New Roman" w:hAnsi="Arial" w:cs="Arial"/>
          <w:noProof/>
          <w:sz w:val="22"/>
        </w:rPr>
        <w:drawing>
          <wp:inline distT="0" distB="0" distL="0" distR="0" wp14:anchorId="7ACA947B" wp14:editId="5DFCC877">
            <wp:extent cx="5567881" cy="3468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5 at 12.12.17 PM.png"/>
                    <pic:cNvPicPr/>
                  </pic:nvPicPr>
                  <pic:blipFill>
                    <a:blip r:embed="rId25">
                      <a:extLst>
                        <a:ext uri="{28A0092B-C50C-407E-A947-70E740481C1C}">
                          <a14:useLocalDpi xmlns:a14="http://schemas.microsoft.com/office/drawing/2010/main" val="0"/>
                        </a:ext>
                      </a:extLst>
                    </a:blip>
                    <a:stretch>
                      <a:fillRect/>
                    </a:stretch>
                  </pic:blipFill>
                  <pic:spPr>
                    <a:xfrm>
                      <a:off x="0" y="0"/>
                      <a:ext cx="5574071" cy="3472479"/>
                    </a:xfrm>
                    <a:prstGeom prst="rect">
                      <a:avLst/>
                    </a:prstGeom>
                  </pic:spPr>
                </pic:pic>
              </a:graphicData>
            </a:graphic>
          </wp:inline>
        </w:drawing>
      </w:r>
    </w:p>
    <w:p w14:paraId="3C076BCD" w14:textId="2616107A" w:rsidR="00213525" w:rsidRDefault="00213525" w:rsidP="00C05D5D">
      <w:pPr>
        <w:spacing w:line="360" w:lineRule="auto"/>
        <w:rPr>
          <w:rFonts w:ascii="Arial" w:eastAsia="Times New Roman" w:hAnsi="Arial" w:cs="Arial"/>
          <w:sz w:val="22"/>
        </w:rPr>
      </w:pPr>
      <w:commentRangeStart w:id="521"/>
      <w:r w:rsidRPr="00213525">
        <w:rPr>
          <w:rFonts w:ascii="Arial" w:eastAsia="Times New Roman" w:hAnsi="Arial" w:cs="Arial"/>
          <w:b/>
          <w:bCs/>
          <w:sz w:val="22"/>
        </w:rPr>
        <w:t>Figure 4</w:t>
      </w:r>
      <w:commentRangeEnd w:id="521"/>
      <w:r w:rsidR="00BC2D2E">
        <w:rPr>
          <w:rStyle w:val="CommentReference"/>
        </w:rPr>
        <w:commentReference w:id="521"/>
      </w:r>
      <w:r w:rsidRPr="00213525">
        <w:rPr>
          <w:rFonts w:ascii="Arial" w:eastAsia="Times New Roman" w:hAnsi="Arial" w:cs="Arial"/>
          <w:b/>
          <w:bCs/>
          <w:sz w:val="22"/>
        </w:rPr>
        <w:t>:</w:t>
      </w:r>
      <w:r>
        <w:rPr>
          <w:rFonts w:ascii="Arial" w:eastAsia="Times New Roman" w:hAnsi="Arial" w:cs="Arial"/>
          <w:sz w:val="22"/>
        </w:rPr>
        <w:t xml:space="preserve"> IGV screenshot of decrease in read count toward the end of chromosome VI: indicating a potential location of the duplicated arm of chromosome X in line 76. </w:t>
      </w:r>
    </w:p>
    <w:p w14:paraId="3782CE45" w14:textId="25CE1C5B" w:rsidR="00213525" w:rsidRDefault="00213525"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51348194" wp14:editId="305DD846">
            <wp:extent cx="5567680" cy="3904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5 at 12.22.16 PM.png"/>
                    <pic:cNvPicPr/>
                  </pic:nvPicPr>
                  <pic:blipFill>
                    <a:blip r:embed="rId26">
                      <a:extLst>
                        <a:ext uri="{28A0092B-C50C-407E-A947-70E740481C1C}">
                          <a14:useLocalDpi xmlns:a14="http://schemas.microsoft.com/office/drawing/2010/main" val="0"/>
                        </a:ext>
                      </a:extLst>
                    </a:blip>
                    <a:stretch>
                      <a:fillRect/>
                    </a:stretch>
                  </pic:blipFill>
                  <pic:spPr>
                    <a:xfrm>
                      <a:off x="0" y="0"/>
                      <a:ext cx="5574885" cy="3909567"/>
                    </a:xfrm>
                    <a:prstGeom prst="rect">
                      <a:avLst/>
                    </a:prstGeom>
                  </pic:spPr>
                </pic:pic>
              </a:graphicData>
            </a:graphic>
          </wp:inline>
        </w:drawing>
      </w:r>
    </w:p>
    <w:p w14:paraId="6F228B00" w14:textId="11A8C840" w:rsidR="00213525" w:rsidRDefault="00213525" w:rsidP="00C05D5D">
      <w:pPr>
        <w:spacing w:line="360" w:lineRule="auto"/>
        <w:rPr>
          <w:rFonts w:ascii="Arial" w:eastAsia="Times New Roman" w:hAnsi="Arial" w:cs="Arial"/>
          <w:sz w:val="22"/>
        </w:rPr>
      </w:pPr>
      <w:r w:rsidRPr="00213525">
        <w:rPr>
          <w:rFonts w:ascii="Arial" w:eastAsia="Times New Roman" w:hAnsi="Arial" w:cs="Arial"/>
          <w:b/>
          <w:bCs/>
          <w:sz w:val="22"/>
        </w:rPr>
        <w:t>Figure 5:</w:t>
      </w:r>
      <w:r>
        <w:rPr>
          <w:rFonts w:ascii="Arial" w:eastAsia="Times New Roman" w:hAnsi="Arial" w:cs="Arial"/>
          <w:sz w:val="22"/>
        </w:rPr>
        <w:t xml:space="preserve"> IGV screenshot of a decrease in copy number toward the end of chromosome XI, indicating a potential candidate for the location of the partially duplicated arm of chromosome X in line 76. </w:t>
      </w:r>
    </w:p>
    <w:p w14:paraId="68A11FEE" w14:textId="20954E60" w:rsidR="009D4DE4" w:rsidRDefault="009D4DE4" w:rsidP="00C05D5D">
      <w:pPr>
        <w:spacing w:line="360" w:lineRule="auto"/>
      </w:pPr>
    </w:p>
    <w:p w14:paraId="1AEC8DC5" w14:textId="77777777" w:rsidR="009D4DE4" w:rsidRDefault="009D4DE4" w:rsidP="00C05D5D">
      <w:pPr>
        <w:spacing w:line="360" w:lineRule="auto"/>
      </w:pPr>
    </w:p>
    <w:p w14:paraId="7D64982E" w14:textId="77777777" w:rsidR="00623142" w:rsidRDefault="004F7BC0" w:rsidP="00C05D5D">
      <w:pPr>
        <w:spacing w:line="360" w:lineRule="auto"/>
      </w:pPr>
      <w:r w:rsidRPr="00E74C40">
        <w:rPr>
          <w:noProof/>
        </w:rPr>
        <w:lastRenderedPageBreak/>
        <w:drawing>
          <wp:inline distT="0" distB="0" distL="0" distR="0" wp14:anchorId="3772AC99" wp14:editId="45543BDA">
            <wp:extent cx="2664430" cy="5254173"/>
            <wp:effectExtent l="0" t="0" r="0" b="0"/>
            <wp:docPr id="4" name="Picture 71">
              <a:extLst xmlns:a="http://schemas.openxmlformats.org/drawingml/2006/main">
                <a:ext uri="{FF2B5EF4-FFF2-40B4-BE49-F238E27FC236}">
                  <a16:creationId xmlns:a16="http://schemas.microsoft.com/office/drawing/2014/main" id="{A070556C-F9DD-3042-BAE4-A4EA7760F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1">
                      <a:extLst>
                        <a:ext uri="{FF2B5EF4-FFF2-40B4-BE49-F238E27FC236}">
                          <a16:creationId xmlns:a16="http://schemas.microsoft.com/office/drawing/2014/main" id="{A070556C-F9DD-3042-BAE4-A4EA7760FFA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4430" cy="5254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EB5FEF1" w14:textId="2886A382" w:rsidR="004F7BC0" w:rsidRDefault="00CD3C1D" w:rsidP="00C05D5D">
      <w:pPr>
        <w:spacing w:line="360" w:lineRule="auto"/>
      </w:pPr>
      <w:r w:rsidRPr="00CD3C1D">
        <w:rPr>
          <w:b/>
          <w:bCs/>
        </w:rPr>
        <w:t>Figure 6:</w:t>
      </w:r>
      <w:r>
        <w:t xml:space="preserve"> </w:t>
      </w:r>
      <w:r w:rsidR="004F7BC0">
        <w:t>Heatmap depicting differential gene expression at the whole-chromosome level in aneuploid lines, when compared to ancestral expression levels.</w:t>
      </w:r>
    </w:p>
    <w:p w14:paraId="02FB2080" w14:textId="160F1863" w:rsidR="002A3599" w:rsidRDefault="007C14E6" w:rsidP="00C05D5D">
      <w:pPr>
        <w:spacing w:line="360" w:lineRule="auto"/>
      </w:pPr>
      <w:r>
        <w:rPr>
          <w:noProof/>
        </w:rPr>
        <w:lastRenderedPageBreak/>
        <w:drawing>
          <wp:inline distT="0" distB="0" distL="0" distR="0" wp14:anchorId="5C2752AC" wp14:editId="00C4D986">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s_all.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B4A9EE3" w14:textId="4DEA9446" w:rsidR="004F7BC0" w:rsidRDefault="00CD3C1D" w:rsidP="00C05D5D">
      <w:pPr>
        <w:spacing w:line="360" w:lineRule="auto"/>
      </w:pPr>
      <w:r w:rsidRPr="00CD3C1D">
        <w:rPr>
          <w:b/>
          <w:bCs/>
        </w:rPr>
        <w:t>Figure 7:</w:t>
      </w:r>
      <w:r>
        <w:t xml:space="preserve"> </w:t>
      </w:r>
      <w:r w:rsidR="004F7BC0">
        <w:t>Boxplot</w:t>
      </w:r>
      <w:r>
        <w:t>s</w:t>
      </w:r>
      <w:r w:rsidR="004F7BC0">
        <w:t xml:space="preserve"> showing that gene expression levels (as measured by log2(</w:t>
      </w:r>
      <w:proofErr w:type="spellStart"/>
      <w:r w:rsidR="004F7BC0">
        <w:t>FPKMratio</w:t>
      </w:r>
      <w:proofErr w:type="spellEnd"/>
      <w:r w:rsidR="004F7BC0">
        <w:t>)</w:t>
      </w:r>
      <w:r w:rsidR="00A21911">
        <w:t>)</w:t>
      </w:r>
      <w:r w:rsidR="004F7BC0">
        <w:t xml:space="preserve"> are as expected for aneuploid chromosomes. Boxes in blue represent monosomic chromosomes in the line, boxes in red represent trisomic chromosomes in the line,</w:t>
      </w:r>
      <w:r>
        <w:t xml:space="preserve"> dark red boxes indicate </w:t>
      </w:r>
      <w:proofErr w:type="spellStart"/>
      <w:r>
        <w:t>tetrasomic</w:t>
      </w:r>
      <w:proofErr w:type="spellEnd"/>
      <w:r>
        <w:t xml:space="preserve"> chromosomes, pink represents partially duplicated chromosomes,</w:t>
      </w:r>
      <w:r w:rsidR="004F7BC0">
        <w:t xml:space="preserve"> and gray boxes are euploid </w:t>
      </w:r>
      <w:r>
        <w:t>chromosomes</w:t>
      </w:r>
      <w:r w:rsidR="004F7BC0">
        <w:t xml:space="preserve">. Red line indicates expected log2 ratio for a 1.5x increase in gene dosage, and the blue line represents expected log2 ratio for a 0.5x decrease in gene dosage. Gray middle line indicates no change in gene dosage. </w:t>
      </w:r>
    </w:p>
    <w:p w14:paraId="3BD49AF9" w14:textId="77777777" w:rsidR="00D25776" w:rsidRDefault="00D25776" w:rsidP="00C05D5D">
      <w:pPr>
        <w:spacing w:line="360" w:lineRule="auto"/>
      </w:pPr>
    </w:p>
    <w:tbl>
      <w:tblPr>
        <w:tblW w:w="4482" w:type="dxa"/>
        <w:tblCellMar>
          <w:left w:w="0" w:type="dxa"/>
          <w:right w:w="0" w:type="dxa"/>
        </w:tblCellMar>
        <w:tblLook w:val="0600" w:firstRow="0" w:lastRow="0" w:firstColumn="0" w:lastColumn="0" w:noHBand="1" w:noVBand="1"/>
      </w:tblPr>
      <w:tblGrid>
        <w:gridCol w:w="2241"/>
        <w:gridCol w:w="2241"/>
      </w:tblGrid>
      <w:tr w:rsidR="00293DD5" w:rsidRPr="009D577A" w14:paraId="77676526" w14:textId="77777777" w:rsidTr="00F24214">
        <w:trPr>
          <w:trHeight w:val="1209"/>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455A29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lastRenderedPageBreak/>
              <w:t>Trisomic Chromosome</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44A7496"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Expected median/mode of ratio of gene expression when compared to euploid</w:t>
            </w:r>
          </w:p>
        </w:tc>
      </w:tr>
      <w:tr w:rsidR="00293DD5" w:rsidRPr="009D577A" w14:paraId="5EF98918"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4A047A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3E9E4C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0.98130081</w:t>
            </w:r>
          </w:p>
        </w:tc>
      </w:tr>
      <w:tr w:rsidR="00293DD5" w:rsidRPr="009D577A" w14:paraId="1F5D5FB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60D346A"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3A0800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0.9371118</w:t>
            </w:r>
          </w:p>
        </w:tc>
      </w:tr>
      <w:tr w:rsidR="00293DD5" w:rsidRPr="009D577A" w14:paraId="7DD06E51"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C2EE0E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0D75DDF3"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0.97417272</w:t>
            </w:r>
          </w:p>
        </w:tc>
      </w:tr>
      <w:tr w:rsidR="00293DD5" w:rsidRPr="009D577A" w14:paraId="25B789B9"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0251EB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B187E7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0.8875</w:t>
            </w:r>
          </w:p>
        </w:tc>
      </w:tr>
      <w:tr w:rsidR="00293DD5" w:rsidRPr="009D577A" w14:paraId="694C5BD7"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0D2B3B94"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E99472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0.9541502</w:t>
            </w:r>
          </w:p>
        </w:tc>
      </w:tr>
      <w:tr w:rsidR="00293DD5" w:rsidRPr="009D577A" w14:paraId="4F81F7AA"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316C46C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1E4544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0.97811994</w:t>
            </w:r>
          </w:p>
        </w:tc>
      </w:tr>
      <w:tr w:rsidR="00293DD5" w:rsidRPr="009D577A" w14:paraId="2EDE28CC"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80726B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5656B9C"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0.91717325</w:t>
            </w:r>
          </w:p>
        </w:tc>
      </w:tr>
      <w:tr w:rsidR="00293DD5" w:rsidRPr="009D577A" w14:paraId="103AFC87"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BCFEDE2"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2E5AD6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0.95566112</w:t>
            </w:r>
          </w:p>
        </w:tc>
      </w:tr>
      <w:tr w:rsidR="00293DD5" w:rsidRPr="009D577A" w14:paraId="6DD6158C"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1F676EC"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IX</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73D1833"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0.96482814</w:t>
            </w:r>
          </w:p>
        </w:tc>
      </w:tr>
      <w:tr w:rsidR="00293DD5" w:rsidRPr="009D577A" w14:paraId="68BE829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9057E7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72D1769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0.94149766</w:t>
            </w:r>
          </w:p>
        </w:tc>
      </w:tr>
      <w:tr w:rsidR="00293DD5" w:rsidRPr="009D577A" w14:paraId="5FCCC7B4"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FA607F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F8C98BF"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0.94740973</w:t>
            </w:r>
          </w:p>
        </w:tc>
      </w:tr>
      <w:tr w:rsidR="00293DD5" w:rsidRPr="009D577A" w14:paraId="47DDFE90"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E1628F2"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32D9C9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0.91787072</w:t>
            </w:r>
          </w:p>
        </w:tc>
      </w:tr>
      <w:tr w:rsidR="00293DD5" w:rsidRPr="009D577A" w14:paraId="5E42A53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A7BB7C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74507A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0.92917629</w:t>
            </w:r>
          </w:p>
        </w:tc>
      </w:tr>
      <w:tr w:rsidR="00293DD5" w:rsidRPr="009D577A" w14:paraId="76DCEC9E"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3DCA421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356754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0.93929961</w:t>
            </w:r>
          </w:p>
        </w:tc>
      </w:tr>
      <w:tr w:rsidR="00293DD5" w:rsidRPr="009D577A" w14:paraId="71D4EF1E"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46E577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81E69F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0.91717325</w:t>
            </w:r>
          </w:p>
        </w:tc>
      </w:tr>
      <w:tr w:rsidR="00293DD5" w:rsidRPr="009D577A" w14:paraId="53C54874"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0E6346F"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XVI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A76346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0.92703533</w:t>
            </w:r>
          </w:p>
        </w:tc>
      </w:tr>
    </w:tbl>
    <w:p w14:paraId="4E167223" w14:textId="2DEB17BD" w:rsidR="00293DD5" w:rsidRDefault="00293DD5" w:rsidP="00C05D5D">
      <w:pPr>
        <w:spacing w:line="360" w:lineRule="auto"/>
      </w:pPr>
      <w:r>
        <w:t xml:space="preserve">Table ^: Expected trans genes ratios for trisomic chromosomes. </w:t>
      </w:r>
    </w:p>
    <w:p w14:paraId="21C64675" w14:textId="6A81F9BD" w:rsidR="00C027A7" w:rsidRDefault="00A33910" w:rsidP="00C05D5D">
      <w:pPr>
        <w:spacing w:line="360" w:lineRule="auto"/>
      </w:pPr>
      <w:r>
        <w:rPr>
          <w:noProof/>
        </w:rPr>
        <w:lastRenderedPageBreak/>
        <w:drawing>
          <wp:inline distT="0" distB="0" distL="0" distR="0" wp14:anchorId="474BF484" wp14:editId="3A4C18D0">
            <wp:extent cx="5943600" cy="59201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_samples_euploids_Distr.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5920105"/>
                    </a:xfrm>
                    <a:prstGeom prst="rect">
                      <a:avLst/>
                    </a:prstGeom>
                  </pic:spPr>
                </pic:pic>
              </a:graphicData>
            </a:graphic>
          </wp:inline>
        </w:drawing>
      </w:r>
    </w:p>
    <w:p w14:paraId="03EE73A1" w14:textId="17F1F941" w:rsidR="00C027A7" w:rsidRDefault="00C027A7" w:rsidP="00C05D5D">
      <w:pPr>
        <w:spacing w:line="360" w:lineRule="auto"/>
      </w:pPr>
      <w:r>
        <w:t xml:space="preserve">Figure ^: Ratio distribution plots of euploid progenitor lines compared to the ancestor. This plot: lab strain. </w:t>
      </w:r>
    </w:p>
    <w:p w14:paraId="4860DE7E" w14:textId="41A5CEFF" w:rsidR="009D577A" w:rsidRDefault="00A33910" w:rsidP="00C05D5D">
      <w:pPr>
        <w:spacing w:line="360" w:lineRule="auto"/>
      </w:pPr>
      <w:r>
        <w:rPr>
          <w:noProof/>
        </w:rPr>
        <w:lastRenderedPageBreak/>
        <w:drawing>
          <wp:inline distT="0" distB="0" distL="0" distR="0" wp14:anchorId="409F88E0" wp14:editId="034CCED2">
            <wp:extent cx="4556837" cy="6803756"/>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C_samples_euploids_Dist.pdf"/>
                    <pic:cNvPicPr/>
                  </pic:nvPicPr>
                  <pic:blipFill>
                    <a:blip r:embed="rId30">
                      <a:extLst>
                        <a:ext uri="{28A0092B-C50C-407E-A947-70E740481C1C}">
                          <a14:useLocalDpi xmlns:a14="http://schemas.microsoft.com/office/drawing/2010/main" val="0"/>
                        </a:ext>
                      </a:extLst>
                    </a:blip>
                    <a:stretch>
                      <a:fillRect/>
                    </a:stretch>
                  </pic:blipFill>
                  <pic:spPr>
                    <a:xfrm>
                      <a:off x="0" y="0"/>
                      <a:ext cx="4563489" cy="6813688"/>
                    </a:xfrm>
                    <a:prstGeom prst="rect">
                      <a:avLst/>
                    </a:prstGeom>
                  </pic:spPr>
                </pic:pic>
              </a:graphicData>
            </a:graphic>
          </wp:inline>
        </w:drawing>
      </w:r>
    </w:p>
    <w:p w14:paraId="501E6C24" w14:textId="42656088" w:rsidR="00C027A7" w:rsidRDefault="00C027A7" w:rsidP="00C027A7">
      <w:pPr>
        <w:spacing w:line="360" w:lineRule="auto"/>
      </w:pPr>
      <w:r>
        <w:t xml:space="preserve">Figure ^: Ratio distribution plots of euploid progenitor lines compared to the ancestor. This plot: hybrid strain. </w:t>
      </w:r>
    </w:p>
    <w:p w14:paraId="1102DD0A" w14:textId="77777777" w:rsidR="00C027A7" w:rsidRDefault="00C027A7" w:rsidP="00C05D5D">
      <w:pPr>
        <w:spacing w:line="360" w:lineRule="auto"/>
      </w:pPr>
    </w:p>
    <w:p w14:paraId="77723F43" w14:textId="1FBE9C70" w:rsidR="005C47CE" w:rsidRDefault="00B11042" w:rsidP="00C05D5D">
      <w:pPr>
        <w:spacing w:line="360" w:lineRule="auto"/>
      </w:pPr>
      <w:r>
        <w:rPr>
          <w:noProof/>
        </w:rPr>
        <w:lastRenderedPageBreak/>
        <w:drawing>
          <wp:inline distT="0" distB="0" distL="0" distR="0" wp14:anchorId="523BF629" wp14:editId="235D8787">
            <wp:extent cx="3206750" cy="60199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rI_aneuploidsDistr.pdf"/>
                    <pic:cNvPicPr/>
                  </pic:nvPicPr>
                  <pic:blipFill rotWithShape="1">
                    <a:blip r:embed="rId31">
                      <a:extLst>
                        <a:ext uri="{28A0092B-C50C-407E-A947-70E740481C1C}">
                          <a14:useLocalDpi xmlns:a14="http://schemas.microsoft.com/office/drawing/2010/main" val="0"/>
                        </a:ext>
                      </a:extLst>
                    </a:blip>
                    <a:srcRect l="16548" t="3587" r="19438" b="3553"/>
                    <a:stretch/>
                  </pic:blipFill>
                  <pic:spPr bwMode="auto">
                    <a:xfrm>
                      <a:off x="0" y="0"/>
                      <a:ext cx="3211848" cy="6029542"/>
                    </a:xfrm>
                    <a:prstGeom prst="rect">
                      <a:avLst/>
                    </a:prstGeom>
                    <a:ln>
                      <a:noFill/>
                    </a:ln>
                    <a:extLst>
                      <a:ext uri="{53640926-AAD7-44D8-BBD7-CCE9431645EC}">
                        <a14:shadowObscured xmlns:a14="http://schemas.microsoft.com/office/drawing/2010/main"/>
                      </a:ext>
                    </a:extLst>
                  </pic:spPr>
                </pic:pic>
              </a:graphicData>
            </a:graphic>
          </wp:inline>
        </w:drawing>
      </w:r>
    </w:p>
    <w:p w14:paraId="6E844528" w14:textId="1E8530E5" w:rsidR="00B11042" w:rsidRDefault="00B11042" w:rsidP="00C05D5D">
      <w:pPr>
        <w:spacing w:line="360" w:lineRule="auto"/>
      </w:pPr>
      <w:r>
        <w:t xml:space="preserve">Figure ^: a. Cis genes located on chromosome I for line 7 (hybrid strain), b. trans genes (located elsewhere in the genome) for line 7 (hybrid strain). C. cis genes chromosome I for line 18 (hybrid strain), d. trans genes for line 18, </w:t>
      </w:r>
      <w:r w:rsidR="001368ED">
        <w:t xml:space="preserve">e. cis genes for chromosome I line 152 (lab strain), f. trans genes line 152, g. cis genes chromosome I line 11 (hybrid strain), h. trans genes line 11 </w:t>
      </w:r>
    </w:p>
    <w:p w14:paraId="76B189DE" w14:textId="414E909F" w:rsidR="00645B8F" w:rsidRDefault="001D0E6E" w:rsidP="00C05D5D">
      <w:pPr>
        <w:spacing w:line="360" w:lineRule="auto"/>
      </w:pPr>
      <w:r>
        <w:rPr>
          <w:noProof/>
        </w:rPr>
        <w:lastRenderedPageBreak/>
        <w:drawing>
          <wp:inline distT="0" distB="0" distL="0" distR="0" wp14:anchorId="7E0EFE7F" wp14:editId="73F14AF3">
            <wp:extent cx="3491148" cy="6772759"/>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rV_aneuploidsDistr.pdf"/>
                    <pic:cNvPicPr/>
                  </pic:nvPicPr>
                  <pic:blipFill rotWithShape="1">
                    <a:blip r:embed="rId32">
                      <a:extLst>
                        <a:ext uri="{28A0092B-C50C-407E-A947-70E740481C1C}">
                          <a14:useLocalDpi xmlns:a14="http://schemas.microsoft.com/office/drawing/2010/main" val="0"/>
                        </a:ext>
                      </a:extLst>
                    </a:blip>
                    <a:srcRect l="18254" t="3325" r="19035" b="2667"/>
                    <a:stretch/>
                  </pic:blipFill>
                  <pic:spPr bwMode="auto">
                    <a:xfrm>
                      <a:off x="0" y="0"/>
                      <a:ext cx="3497589" cy="6785254"/>
                    </a:xfrm>
                    <a:prstGeom prst="rect">
                      <a:avLst/>
                    </a:prstGeom>
                    <a:ln>
                      <a:noFill/>
                    </a:ln>
                    <a:extLst>
                      <a:ext uri="{53640926-AAD7-44D8-BBD7-CCE9431645EC}">
                        <a14:shadowObscured xmlns:a14="http://schemas.microsoft.com/office/drawing/2010/main"/>
                      </a:ext>
                    </a:extLst>
                  </pic:spPr>
                </pic:pic>
              </a:graphicData>
            </a:graphic>
          </wp:inline>
        </w:drawing>
      </w:r>
    </w:p>
    <w:p w14:paraId="5CC77705" w14:textId="2A3DD63E" w:rsidR="00AE04BD" w:rsidRDefault="00AE04BD" w:rsidP="00C05D5D">
      <w:pPr>
        <w:spacing w:line="360" w:lineRule="auto"/>
      </w:pPr>
      <w:r>
        <w:t xml:space="preserve">Figure ^: a is line 4 cis genes chromosome V, b is line 4 trans genes chromosome V, c is line 49 cis, d is like 49 trans, </w:t>
      </w:r>
      <w:r w:rsidR="009F5A50">
        <w:t>e</w:t>
      </w:r>
      <w:r>
        <w:t xml:space="preserve"> is line 117 cis, </w:t>
      </w:r>
      <w:r w:rsidR="009F5A50">
        <w:t>f</w:t>
      </w:r>
      <w:r>
        <w:t xml:space="preserve"> is line 117 trans, </w:t>
      </w:r>
      <w:r w:rsidR="009F5A50">
        <w:t xml:space="preserve">g </w:t>
      </w:r>
      <w:r>
        <w:t xml:space="preserve">is line 123 cis, </w:t>
      </w:r>
      <w:proofErr w:type="spellStart"/>
      <w:r w:rsidR="009F5A50">
        <w:t>h</w:t>
      </w:r>
      <w:r>
        <w:t xml:space="preserve"> is</w:t>
      </w:r>
      <w:proofErr w:type="spellEnd"/>
      <w:r>
        <w:t xml:space="preserve"> line </w:t>
      </w:r>
      <w:r w:rsidR="009F5A50">
        <w:t>123 trans</w:t>
      </w:r>
    </w:p>
    <w:p w14:paraId="1B5537E4" w14:textId="0E09B4D8" w:rsidR="0061408B" w:rsidRDefault="001328A4" w:rsidP="00C05D5D">
      <w:pPr>
        <w:spacing w:line="360" w:lineRule="auto"/>
      </w:pPr>
      <w:r>
        <w:rPr>
          <w:noProof/>
        </w:rPr>
        <w:lastRenderedPageBreak/>
        <w:drawing>
          <wp:inline distT="0" distB="0" distL="0" distR="0" wp14:anchorId="28BE68EC" wp14:editId="532A3879">
            <wp:extent cx="5029200" cy="50977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rVII_aneuploidsDistr.pdf"/>
                    <pic:cNvPicPr/>
                  </pic:nvPicPr>
                  <pic:blipFill rotWithShape="1">
                    <a:blip r:embed="rId33">
                      <a:extLst>
                        <a:ext uri="{28A0092B-C50C-407E-A947-70E740481C1C}">
                          <a14:useLocalDpi xmlns:a14="http://schemas.microsoft.com/office/drawing/2010/main" val="0"/>
                        </a:ext>
                      </a:extLst>
                    </a:blip>
                    <a:srcRect l="7499" t="16792" r="7886" b="16932"/>
                    <a:stretch/>
                  </pic:blipFill>
                  <pic:spPr bwMode="auto">
                    <a:xfrm>
                      <a:off x="0" y="0"/>
                      <a:ext cx="5029200" cy="5097780"/>
                    </a:xfrm>
                    <a:prstGeom prst="rect">
                      <a:avLst/>
                    </a:prstGeom>
                    <a:ln>
                      <a:noFill/>
                    </a:ln>
                    <a:extLst>
                      <a:ext uri="{53640926-AAD7-44D8-BBD7-CCE9431645EC}">
                        <a14:shadowObscured xmlns:a14="http://schemas.microsoft.com/office/drawing/2010/main"/>
                      </a:ext>
                    </a:extLst>
                  </pic:spPr>
                </pic:pic>
              </a:graphicData>
            </a:graphic>
          </wp:inline>
        </w:drawing>
      </w:r>
    </w:p>
    <w:p w14:paraId="523573E8" w14:textId="22628B73" w:rsidR="001D0E6E" w:rsidRDefault="001328A4" w:rsidP="00C05D5D">
      <w:pPr>
        <w:spacing w:line="360" w:lineRule="auto"/>
      </w:pPr>
      <w:r>
        <w:t xml:space="preserve">Figure ^: a. line 59 </w:t>
      </w:r>
      <w:proofErr w:type="spellStart"/>
      <w:r>
        <w:t>chr</w:t>
      </w:r>
      <w:proofErr w:type="spellEnd"/>
      <w:r>
        <w:t xml:space="preserve"> VII cis genes, b. line 59 trans genes, c. line 61 cis genes, d. line 61 trans genes </w:t>
      </w:r>
    </w:p>
    <w:p w14:paraId="398C8CE7" w14:textId="1646A18E" w:rsidR="0061408B" w:rsidRDefault="0061408B" w:rsidP="00C05D5D">
      <w:pPr>
        <w:spacing w:line="360" w:lineRule="auto"/>
      </w:pPr>
      <w:r>
        <w:rPr>
          <w:noProof/>
        </w:rPr>
        <w:lastRenderedPageBreak/>
        <w:drawing>
          <wp:inline distT="0" distB="0" distL="0" distR="0" wp14:anchorId="4F25A8F6" wp14:editId="72CFC007">
            <wp:extent cx="5212080" cy="508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rVIII_aneuploidsDistr.pdf"/>
                    <pic:cNvPicPr/>
                  </pic:nvPicPr>
                  <pic:blipFill rotWithShape="1">
                    <a:blip r:embed="rId34">
                      <a:extLst>
                        <a:ext uri="{28A0092B-C50C-407E-A947-70E740481C1C}">
                          <a14:useLocalDpi xmlns:a14="http://schemas.microsoft.com/office/drawing/2010/main" val="0"/>
                        </a:ext>
                      </a:extLst>
                    </a:blip>
                    <a:srcRect l="6539" t="16940" r="5769" b="16932"/>
                    <a:stretch/>
                  </pic:blipFill>
                  <pic:spPr bwMode="auto">
                    <a:xfrm>
                      <a:off x="0" y="0"/>
                      <a:ext cx="5212080" cy="5086350"/>
                    </a:xfrm>
                    <a:prstGeom prst="rect">
                      <a:avLst/>
                    </a:prstGeom>
                    <a:ln>
                      <a:noFill/>
                    </a:ln>
                    <a:extLst>
                      <a:ext uri="{53640926-AAD7-44D8-BBD7-CCE9431645EC}">
                        <a14:shadowObscured xmlns:a14="http://schemas.microsoft.com/office/drawing/2010/main"/>
                      </a:ext>
                    </a:extLst>
                  </pic:spPr>
                </pic:pic>
              </a:graphicData>
            </a:graphic>
          </wp:inline>
        </w:drawing>
      </w:r>
    </w:p>
    <w:p w14:paraId="2EB083C0" w14:textId="453B7975" w:rsidR="0061408B" w:rsidRDefault="0061408B" w:rsidP="00C05D5D">
      <w:pPr>
        <w:spacing w:line="360" w:lineRule="auto"/>
      </w:pPr>
      <w:r>
        <w:t xml:space="preserve">Figure ^: a. line 108 </w:t>
      </w:r>
      <w:proofErr w:type="spellStart"/>
      <w:r>
        <w:t>chr</w:t>
      </w:r>
      <w:proofErr w:type="spellEnd"/>
      <w:r>
        <w:t xml:space="preserve"> VIII cis genes, </w:t>
      </w:r>
      <w:r w:rsidR="00D11C81">
        <w:t xml:space="preserve">b. line 108 trans genes, c. line 152 </w:t>
      </w:r>
      <w:proofErr w:type="spellStart"/>
      <w:r w:rsidR="00D11C81">
        <w:t>chr</w:t>
      </w:r>
      <w:proofErr w:type="spellEnd"/>
      <w:r w:rsidR="00D11C81">
        <w:t xml:space="preserve"> VIII cis genes, d. line 152 trans genes </w:t>
      </w:r>
    </w:p>
    <w:p w14:paraId="15AF64C2" w14:textId="2269AC44" w:rsidR="00004585" w:rsidRDefault="00004585" w:rsidP="00C05D5D">
      <w:pPr>
        <w:spacing w:line="360" w:lineRule="auto"/>
      </w:pPr>
    </w:p>
    <w:p w14:paraId="4B02686C" w14:textId="3AEB5AE3" w:rsidR="00004585" w:rsidRDefault="00C564C4" w:rsidP="00C05D5D">
      <w:pPr>
        <w:spacing w:line="360" w:lineRule="auto"/>
      </w:pPr>
      <w:r>
        <w:rPr>
          <w:noProof/>
        </w:rPr>
        <w:lastRenderedPageBreak/>
        <w:drawing>
          <wp:inline distT="0" distB="0" distL="0" distR="0" wp14:anchorId="720A85D0" wp14:editId="161A4A2A">
            <wp:extent cx="5074920" cy="40347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hrIX_aneuploidsDistr.pdf"/>
                    <pic:cNvPicPr/>
                  </pic:nvPicPr>
                  <pic:blipFill rotWithShape="1">
                    <a:blip r:embed="rId35">
                      <a:extLst>
                        <a:ext uri="{28A0092B-C50C-407E-A947-70E740481C1C}">
                          <a14:useLocalDpi xmlns:a14="http://schemas.microsoft.com/office/drawing/2010/main" val="0"/>
                        </a:ext>
                      </a:extLst>
                    </a:blip>
                    <a:srcRect l="9423" t="5226" r="5191" b="6927"/>
                    <a:stretch/>
                  </pic:blipFill>
                  <pic:spPr bwMode="auto">
                    <a:xfrm>
                      <a:off x="0" y="0"/>
                      <a:ext cx="5074920" cy="4034790"/>
                    </a:xfrm>
                    <a:prstGeom prst="rect">
                      <a:avLst/>
                    </a:prstGeom>
                    <a:ln>
                      <a:noFill/>
                    </a:ln>
                    <a:extLst>
                      <a:ext uri="{53640926-AAD7-44D8-BBD7-CCE9431645EC}">
                        <a14:shadowObscured xmlns:a14="http://schemas.microsoft.com/office/drawing/2010/main"/>
                      </a:ext>
                    </a:extLst>
                  </pic:spPr>
                </pic:pic>
              </a:graphicData>
            </a:graphic>
          </wp:inline>
        </w:drawing>
      </w:r>
    </w:p>
    <w:p w14:paraId="442595BE" w14:textId="538DBD05" w:rsidR="00D11C81" w:rsidRDefault="00004585" w:rsidP="00C05D5D">
      <w:pPr>
        <w:spacing w:line="360" w:lineRule="auto"/>
      </w:pPr>
      <w:r>
        <w:t xml:space="preserve">Figure ^: a. line 15 </w:t>
      </w:r>
      <w:proofErr w:type="spellStart"/>
      <w:r>
        <w:t>chr</w:t>
      </w:r>
      <w:proofErr w:type="spellEnd"/>
      <w:r>
        <w:t xml:space="preserve"> IX cis genes (trisomic), b. line 15 trans genes, c. line 88 cis, d. line 88 trans</w:t>
      </w:r>
      <w:r w:rsidR="00586BD2">
        <w:t xml:space="preserve">, </w:t>
      </w:r>
      <w:r w:rsidR="00113512">
        <w:t xml:space="preserve">e. line 119 cis, f. line 119 trans, </w:t>
      </w:r>
      <w:r w:rsidR="00C564C4">
        <w:t xml:space="preserve">g. line 76 cis, h. line 76 trans, </w:t>
      </w:r>
      <w:proofErr w:type="spellStart"/>
      <w:r w:rsidR="00C564C4">
        <w:t>i</w:t>
      </w:r>
      <w:proofErr w:type="spellEnd"/>
      <w:r w:rsidR="00C564C4">
        <w:t>. line 29 cis (monosomic), j. line 29 trans, k. line 108 cis (monosomic), l. line 108 trans</w:t>
      </w:r>
      <w:r w:rsidR="00924823">
        <w:rPr>
          <w:noProof/>
        </w:rPr>
        <w:drawing>
          <wp:inline distT="0" distB="0" distL="0" distR="0" wp14:anchorId="7F994786" wp14:editId="62C4B822">
            <wp:extent cx="4469130" cy="2343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hrX_aneuploidDistr.pdf"/>
                    <pic:cNvPicPr/>
                  </pic:nvPicPr>
                  <pic:blipFill rotWithShape="1">
                    <a:blip r:embed="rId36">
                      <a:extLst>
                        <a:ext uri="{28A0092B-C50C-407E-A947-70E740481C1C}">
                          <a14:useLocalDpi xmlns:a14="http://schemas.microsoft.com/office/drawing/2010/main" val="0"/>
                        </a:ext>
                      </a:extLst>
                    </a:blip>
                    <a:srcRect l="12115" t="30610" r="12692" b="18374"/>
                    <a:stretch/>
                  </pic:blipFill>
                  <pic:spPr bwMode="auto">
                    <a:xfrm>
                      <a:off x="0" y="0"/>
                      <a:ext cx="4469130" cy="2343150"/>
                    </a:xfrm>
                    <a:prstGeom prst="rect">
                      <a:avLst/>
                    </a:prstGeom>
                    <a:ln>
                      <a:noFill/>
                    </a:ln>
                    <a:extLst>
                      <a:ext uri="{53640926-AAD7-44D8-BBD7-CCE9431645EC}">
                        <a14:shadowObscured xmlns:a14="http://schemas.microsoft.com/office/drawing/2010/main"/>
                      </a:ext>
                    </a:extLst>
                  </pic:spPr>
                </pic:pic>
              </a:graphicData>
            </a:graphic>
          </wp:inline>
        </w:drawing>
      </w:r>
    </w:p>
    <w:p w14:paraId="508EF0EB" w14:textId="46A18898" w:rsidR="00004585" w:rsidRDefault="00004585" w:rsidP="00C05D5D">
      <w:pPr>
        <w:spacing w:line="360" w:lineRule="auto"/>
      </w:pPr>
    </w:p>
    <w:p w14:paraId="3E02034A" w14:textId="6A8050F9" w:rsidR="00C564C4" w:rsidRDefault="00924823" w:rsidP="00C05D5D">
      <w:pPr>
        <w:spacing w:line="360" w:lineRule="auto"/>
      </w:pPr>
      <w:r>
        <w:t xml:space="preserve">Figure ^: a. cis genes chromosome X line 76 (partially trisomic), b. trans genes line 76 </w:t>
      </w:r>
    </w:p>
    <w:p w14:paraId="57AF53D8" w14:textId="6967DBB0" w:rsidR="007C716C" w:rsidRDefault="007C716C" w:rsidP="00C05D5D">
      <w:pPr>
        <w:spacing w:line="360" w:lineRule="auto"/>
      </w:pPr>
      <w:r>
        <w:rPr>
          <w:noProof/>
        </w:rPr>
        <w:lastRenderedPageBreak/>
        <w:drawing>
          <wp:inline distT="0" distB="0" distL="0" distR="0" wp14:anchorId="5063F01D" wp14:editId="61ABB12D">
            <wp:extent cx="4011930" cy="2103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rXII_aneuploidDistr.pdf"/>
                    <pic:cNvPicPr/>
                  </pic:nvPicPr>
                  <pic:blipFill rotWithShape="1">
                    <a:blip r:embed="rId37">
                      <a:extLst>
                        <a:ext uri="{28A0092B-C50C-407E-A947-70E740481C1C}">
                          <a14:useLocalDpi xmlns:a14="http://schemas.microsoft.com/office/drawing/2010/main" val="0"/>
                        </a:ext>
                      </a:extLst>
                    </a:blip>
                    <a:srcRect l="15961" t="25383" r="16539" b="28826"/>
                    <a:stretch/>
                  </pic:blipFill>
                  <pic:spPr bwMode="auto">
                    <a:xfrm>
                      <a:off x="0" y="0"/>
                      <a:ext cx="4011930" cy="2103120"/>
                    </a:xfrm>
                    <a:prstGeom prst="rect">
                      <a:avLst/>
                    </a:prstGeom>
                    <a:ln>
                      <a:noFill/>
                    </a:ln>
                    <a:extLst>
                      <a:ext uri="{53640926-AAD7-44D8-BBD7-CCE9431645EC}">
                        <a14:shadowObscured xmlns:a14="http://schemas.microsoft.com/office/drawing/2010/main"/>
                      </a:ext>
                    </a:extLst>
                  </pic:spPr>
                </pic:pic>
              </a:graphicData>
            </a:graphic>
          </wp:inline>
        </w:drawing>
      </w:r>
    </w:p>
    <w:p w14:paraId="5CD702D6" w14:textId="0D30F190" w:rsidR="00924823" w:rsidRDefault="007C716C" w:rsidP="00C05D5D">
      <w:pPr>
        <w:spacing w:line="360" w:lineRule="auto"/>
      </w:pPr>
      <w:r>
        <w:t xml:space="preserve">Figure ^: a. cis genes chromosome XII line 18 (trisomic), b. trans genes line 18 </w:t>
      </w:r>
    </w:p>
    <w:p w14:paraId="29AFEB0B" w14:textId="1BD232A2" w:rsidR="007C716C" w:rsidRDefault="00F861C1" w:rsidP="00C05D5D">
      <w:pPr>
        <w:spacing w:line="360" w:lineRule="auto"/>
      </w:pPr>
      <w:r>
        <w:rPr>
          <w:noProof/>
        </w:rPr>
        <w:drawing>
          <wp:inline distT="0" distB="0" distL="0" distR="0" wp14:anchorId="2936E445" wp14:editId="5230DEB2">
            <wp:extent cx="3966210" cy="20459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hrXV_aneuploidDistr.pdf"/>
                    <pic:cNvPicPr/>
                  </pic:nvPicPr>
                  <pic:blipFill rotWithShape="1">
                    <a:blip r:embed="rId38">
                      <a:extLst>
                        <a:ext uri="{28A0092B-C50C-407E-A947-70E740481C1C}">
                          <a14:useLocalDpi xmlns:a14="http://schemas.microsoft.com/office/drawing/2010/main" val="0"/>
                        </a:ext>
                      </a:extLst>
                    </a:blip>
                    <a:srcRect l="16154" t="27623" r="17116" b="27831"/>
                    <a:stretch/>
                  </pic:blipFill>
                  <pic:spPr bwMode="auto">
                    <a:xfrm>
                      <a:off x="0" y="0"/>
                      <a:ext cx="3966210" cy="2045970"/>
                    </a:xfrm>
                    <a:prstGeom prst="rect">
                      <a:avLst/>
                    </a:prstGeom>
                    <a:ln>
                      <a:noFill/>
                    </a:ln>
                    <a:extLst>
                      <a:ext uri="{53640926-AAD7-44D8-BBD7-CCE9431645EC}">
                        <a14:shadowObscured xmlns:a14="http://schemas.microsoft.com/office/drawing/2010/main"/>
                      </a:ext>
                    </a:extLst>
                  </pic:spPr>
                </pic:pic>
              </a:graphicData>
            </a:graphic>
          </wp:inline>
        </w:drawing>
      </w:r>
    </w:p>
    <w:p w14:paraId="05690DE2" w14:textId="42AAF26C" w:rsidR="007C716C" w:rsidRDefault="00F861C1" w:rsidP="00C05D5D">
      <w:pPr>
        <w:spacing w:line="360" w:lineRule="auto"/>
      </w:pPr>
      <w:r>
        <w:t xml:space="preserve">Figure ^: a. cis genes chromosome XIV, line 9 (trisomic), b. trans genes line 9. </w:t>
      </w:r>
    </w:p>
    <w:p w14:paraId="3322F71F" w14:textId="264E7204" w:rsidR="00F861C1" w:rsidRDefault="00F861C1" w:rsidP="00C05D5D">
      <w:pPr>
        <w:spacing w:line="360" w:lineRule="auto"/>
      </w:pPr>
      <w:r>
        <w:rPr>
          <w:noProof/>
        </w:rPr>
        <w:drawing>
          <wp:inline distT="0" distB="0" distL="0" distR="0" wp14:anchorId="2A78CC96" wp14:editId="700261CB">
            <wp:extent cx="4000500" cy="2080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rXIV_aneuploidDistr.pdf"/>
                    <pic:cNvPicPr/>
                  </pic:nvPicPr>
                  <pic:blipFill rotWithShape="1">
                    <a:blip r:embed="rId39">
                      <a:extLst>
                        <a:ext uri="{28A0092B-C50C-407E-A947-70E740481C1C}">
                          <a14:useLocalDpi xmlns:a14="http://schemas.microsoft.com/office/drawing/2010/main" val="0"/>
                        </a:ext>
                      </a:extLst>
                    </a:blip>
                    <a:srcRect l="16539" t="27623" r="16154" b="27084"/>
                    <a:stretch/>
                  </pic:blipFill>
                  <pic:spPr bwMode="auto">
                    <a:xfrm>
                      <a:off x="0" y="0"/>
                      <a:ext cx="4000500" cy="2080260"/>
                    </a:xfrm>
                    <a:prstGeom prst="rect">
                      <a:avLst/>
                    </a:prstGeom>
                    <a:ln>
                      <a:noFill/>
                    </a:ln>
                    <a:extLst>
                      <a:ext uri="{53640926-AAD7-44D8-BBD7-CCE9431645EC}">
                        <a14:shadowObscured xmlns:a14="http://schemas.microsoft.com/office/drawing/2010/main"/>
                      </a:ext>
                    </a:extLst>
                  </pic:spPr>
                </pic:pic>
              </a:graphicData>
            </a:graphic>
          </wp:inline>
        </w:drawing>
      </w:r>
    </w:p>
    <w:p w14:paraId="67C59988" w14:textId="6EF18835" w:rsidR="00F861C1" w:rsidRDefault="00F861C1" w:rsidP="00C05D5D">
      <w:pPr>
        <w:spacing w:line="360" w:lineRule="auto"/>
      </w:pPr>
      <w:r>
        <w:lastRenderedPageBreak/>
        <w:t xml:space="preserve">Figure ^: a. cis genes chromosome XV, line 11 (trisomic), b. trans genes line 11. </w:t>
      </w:r>
      <w:r w:rsidR="002102F0">
        <w:rPr>
          <w:noProof/>
        </w:rPr>
        <w:drawing>
          <wp:inline distT="0" distB="0" distL="0" distR="0" wp14:anchorId="430346E0" wp14:editId="02B24797">
            <wp:extent cx="5097780" cy="5074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rXVI_aneuploidsDistr.pdf"/>
                    <pic:cNvPicPr/>
                  </pic:nvPicPr>
                  <pic:blipFill rotWithShape="1">
                    <a:blip r:embed="rId40">
                      <a:extLst>
                        <a:ext uri="{28A0092B-C50C-407E-A947-70E740481C1C}">
                          <a14:useLocalDpi xmlns:a14="http://schemas.microsoft.com/office/drawing/2010/main" val="0"/>
                        </a:ext>
                      </a:extLst>
                    </a:blip>
                    <a:srcRect l="6731" t="17387" r="7500" b="16635"/>
                    <a:stretch/>
                  </pic:blipFill>
                  <pic:spPr bwMode="auto">
                    <a:xfrm>
                      <a:off x="0" y="0"/>
                      <a:ext cx="5097780" cy="5074920"/>
                    </a:xfrm>
                    <a:prstGeom prst="rect">
                      <a:avLst/>
                    </a:prstGeom>
                    <a:ln>
                      <a:noFill/>
                    </a:ln>
                    <a:extLst>
                      <a:ext uri="{53640926-AAD7-44D8-BBD7-CCE9431645EC}">
                        <a14:shadowObscured xmlns:a14="http://schemas.microsoft.com/office/drawing/2010/main"/>
                      </a:ext>
                    </a:extLst>
                  </pic:spPr>
                </pic:pic>
              </a:graphicData>
            </a:graphic>
          </wp:inline>
        </w:drawing>
      </w:r>
    </w:p>
    <w:p w14:paraId="4292541B" w14:textId="611EBB69" w:rsidR="005F710E" w:rsidRDefault="005F710E" w:rsidP="00C05D5D">
      <w:pPr>
        <w:spacing w:line="360" w:lineRule="auto"/>
      </w:pPr>
    </w:p>
    <w:p w14:paraId="73088295" w14:textId="6D19CAEF" w:rsidR="005F710E" w:rsidRDefault="005F710E" w:rsidP="00C05D5D">
      <w:pPr>
        <w:spacing w:line="360" w:lineRule="auto"/>
      </w:pPr>
      <w:r>
        <w:t>Figure^: a. cis genes chromosome XVI line 112 (trisomic), b. trans genes line 112, c. cis genes line 8 (</w:t>
      </w:r>
      <w:proofErr w:type="spellStart"/>
      <w:r>
        <w:t>tetrasomic</w:t>
      </w:r>
      <w:proofErr w:type="spellEnd"/>
      <w:r>
        <w:t xml:space="preserve">), d. trans genes line 8 </w:t>
      </w:r>
    </w:p>
    <w:p w14:paraId="59EC377C" w14:textId="31AE1A1A" w:rsidR="00D25776" w:rsidRDefault="00D25776" w:rsidP="00C05D5D">
      <w:pPr>
        <w:spacing w:line="360" w:lineRule="auto"/>
      </w:pPr>
      <w:r w:rsidRPr="00015D1C">
        <w:rPr>
          <w:b/>
          <w:bCs/>
        </w:rPr>
        <w:t>Figure 8:</w:t>
      </w:r>
      <w:r>
        <w:t xml:space="preserve"> Ratio distribution of cis and trans genes for two lines with trisomy VIII.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7F2C32A2" w14:textId="2797079E" w:rsidR="00D25776" w:rsidRDefault="00D25776" w:rsidP="00C05D5D">
      <w:pPr>
        <w:spacing w:line="360" w:lineRule="auto"/>
      </w:pPr>
      <w:r>
        <w:t xml:space="preserve">** This is an example of plots that I will include – I have a lot </w:t>
      </w:r>
      <w:proofErr w:type="gramStart"/>
      <w:r>
        <w:t>more,</w:t>
      </w:r>
      <w:proofErr w:type="gramEnd"/>
      <w:r>
        <w:t xml:space="preserve"> I just need to modify them to look like this one. </w:t>
      </w:r>
    </w:p>
    <w:p w14:paraId="47CAC8C5" w14:textId="6EA055EA" w:rsidR="007F2F9A" w:rsidRDefault="007F2F9A" w:rsidP="00C05D5D">
      <w:pPr>
        <w:spacing w:line="360" w:lineRule="auto"/>
      </w:pPr>
    </w:p>
    <w:p w14:paraId="4D678A88" w14:textId="77777777" w:rsidR="003A658E" w:rsidRDefault="003A658E" w:rsidP="00C05D5D">
      <w:pPr>
        <w:spacing w:line="360" w:lineRule="auto"/>
      </w:pPr>
    </w:p>
    <w:p w14:paraId="41E2A347" w14:textId="77777777" w:rsidR="003C3348" w:rsidRDefault="003C3348" w:rsidP="00C05D5D">
      <w:pPr>
        <w:spacing w:line="360" w:lineRule="auto"/>
        <w:jc w:val="center"/>
      </w:pPr>
      <w:r>
        <w:rPr>
          <w:noProof/>
        </w:rPr>
        <w:drawing>
          <wp:inline distT="0" distB="0" distL="0" distR="0" wp14:anchorId="1A285528" wp14:editId="18578DD7">
            <wp:extent cx="3200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monDEgenesDiffAneu.pdf"/>
                    <pic:cNvPicPr/>
                  </pic:nvPicPr>
                  <pic:blipFill>
                    <a:blip r:embed="rId41">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E9EB8E7" w14:textId="77777777" w:rsidR="003C3348" w:rsidRDefault="003C3348" w:rsidP="00C05D5D">
      <w:pPr>
        <w:spacing w:line="360" w:lineRule="auto"/>
      </w:pPr>
      <w:r w:rsidRPr="003C3348">
        <w:rPr>
          <w:b/>
          <w:bCs/>
        </w:rPr>
        <w:t>Figure 9:</w:t>
      </w:r>
      <w:r>
        <w:t xml:space="preserve"> Aneuploids for different aneuploid chromosomes share differentially expressed genes located on euploid chromosomes</w:t>
      </w:r>
    </w:p>
    <w:p w14:paraId="6617B06F" w14:textId="0E286212" w:rsidR="004F7BC0" w:rsidRDefault="003C3348" w:rsidP="00C05D5D">
      <w:pPr>
        <w:spacing w:line="360" w:lineRule="auto"/>
      </w:pPr>
      <w:r>
        <w:t>*** This is also an example of just one of the graphs I would add (and one way of displaying the information). I will make more of these with more data and include an alternative way of displaying the data.</w:t>
      </w:r>
    </w:p>
    <w:p w14:paraId="35D87C46" w14:textId="38247313" w:rsidR="004F7BC0" w:rsidRDefault="007A391E" w:rsidP="00C05D5D">
      <w:pPr>
        <w:spacing w:line="360" w:lineRule="auto"/>
      </w:pPr>
      <w:r w:rsidRPr="008C2F6C">
        <w:rPr>
          <w:noProof/>
        </w:rPr>
        <mc:AlternateContent>
          <mc:Choice Requires="wpg">
            <w:drawing>
              <wp:anchor distT="0" distB="0" distL="114300" distR="114300" simplePos="0" relativeHeight="251659264" behindDoc="0" locked="0" layoutInCell="1" allowOverlap="1" wp14:anchorId="6F78D007" wp14:editId="662E5733">
                <wp:simplePos x="0" y="0"/>
                <wp:positionH relativeFrom="column">
                  <wp:posOffset>118751</wp:posOffset>
                </wp:positionH>
                <wp:positionV relativeFrom="paragraph">
                  <wp:posOffset>121285</wp:posOffset>
                </wp:positionV>
                <wp:extent cx="6578600" cy="4051300"/>
                <wp:effectExtent l="0" t="0" r="12700" b="0"/>
                <wp:wrapNone/>
                <wp:docPr id="11" name="Group 159"/>
                <wp:cNvGraphicFramePr/>
                <a:graphic xmlns:a="http://schemas.openxmlformats.org/drawingml/2006/main">
                  <a:graphicData uri="http://schemas.microsoft.com/office/word/2010/wordprocessingGroup">
                    <wpg:wgp>
                      <wpg:cNvGrpSpPr/>
                      <wpg:grpSpPr bwMode="auto">
                        <a:xfrm>
                          <a:off x="0" y="0"/>
                          <a:ext cx="6578600" cy="4051300"/>
                          <a:chOff x="0" y="0"/>
                          <a:chExt cx="11983145" cy="6064389"/>
                        </a:xfrm>
                      </wpg:grpSpPr>
                      <pic:pic xmlns:pic="http://schemas.openxmlformats.org/drawingml/2006/picture">
                        <pic:nvPicPr>
                          <pic:cNvPr id="12"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4389" cy="6064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aphicFrame>
                        <wpg:cNvPr id="13" name="Chart 13"/>
                        <wpg:cNvFrPr>
                          <a:graphicFrameLocks/>
                        </wpg:cNvFrPr>
                        <wpg:xfrm>
                          <a:off x="6132754" y="640287"/>
                          <a:ext cx="5850391" cy="4659731"/>
                        </wpg:xfrm>
                        <a:graphic>
                          <a:graphicData uri="http://schemas.openxmlformats.org/drawingml/2006/chart">
                            <c:chart xmlns:c="http://schemas.openxmlformats.org/drawingml/2006/chart" xmlns:r="http://schemas.openxmlformats.org/officeDocument/2006/relationships" r:id="rId43"/>
                          </a:graphicData>
                        </a:graphic>
                      </wpg:graphicFrame>
                    </wpg:wgp>
                  </a:graphicData>
                </a:graphic>
                <wp14:sizeRelH relativeFrom="margin">
                  <wp14:pctWidth>0</wp14:pctWidth>
                </wp14:sizeRelH>
                <wp14:sizeRelV relativeFrom="margin">
                  <wp14:pctHeight>0</wp14:pctHeight>
                </wp14:sizeRelV>
              </wp:anchor>
            </w:drawing>
          </mc:Choice>
          <mc:Fallback>
            <w:pict>
              <v:group w14:anchorId="07E4A6FA" id="Group 159" o:spid="_x0000_s1026" style="position:absolute;margin-left:9.35pt;margin-top:9.55pt;width:518pt;height:319pt;z-index:251659264;mso-width-relative:margin;mso-height-relative:margin" coordsize="119831,60643" o:gfxdata="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60643;height:60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">
                  <v:imagedata r:id="rId44" o:title=""/>
                </v:shape>
                <v:shape id="Chart 13" o:spid="_x0000_s1028" type="#_x0000_t75" style="position:absolute;left:61072;top:6273;width:58990;height:4695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">
                  <v:imagedata r:id="rId45" o:title=""/>
                  <o:lock v:ext="edit" aspectratio="f"/>
                </v:shape>
              </v:group>
            </w:pict>
          </mc:Fallback>
        </mc:AlternateContent>
      </w:r>
    </w:p>
    <w:p w14:paraId="4D245D20" w14:textId="77777777" w:rsidR="004F7BC0" w:rsidRDefault="004F7BC0" w:rsidP="00C05D5D">
      <w:pPr>
        <w:spacing w:line="360" w:lineRule="auto"/>
      </w:pPr>
    </w:p>
    <w:p w14:paraId="07156A59" w14:textId="77777777" w:rsidR="004F7BC0" w:rsidRDefault="004F7BC0" w:rsidP="00C05D5D">
      <w:pPr>
        <w:spacing w:line="360" w:lineRule="auto"/>
      </w:pPr>
    </w:p>
    <w:p w14:paraId="5B9D8404" w14:textId="77777777" w:rsidR="004F7BC0" w:rsidRDefault="004F7BC0" w:rsidP="00C05D5D">
      <w:pPr>
        <w:spacing w:line="360" w:lineRule="auto"/>
      </w:pPr>
    </w:p>
    <w:p w14:paraId="44DE6352" w14:textId="77777777" w:rsidR="004F7BC0" w:rsidRDefault="004F7BC0" w:rsidP="00C05D5D">
      <w:pPr>
        <w:spacing w:line="360" w:lineRule="auto"/>
      </w:pPr>
    </w:p>
    <w:p w14:paraId="229520C6" w14:textId="77777777" w:rsidR="004F7BC0" w:rsidRDefault="004F7BC0" w:rsidP="00C05D5D">
      <w:pPr>
        <w:spacing w:line="360" w:lineRule="auto"/>
      </w:pPr>
    </w:p>
    <w:p w14:paraId="4E17198E" w14:textId="77777777" w:rsidR="004F7BC0" w:rsidRDefault="004F7BC0" w:rsidP="00C05D5D">
      <w:pPr>
        <w:spacing w:line="360" w:lineRule="auto"/>
      </w:pPr>
    </w:p>
    <w:p w14:paraId="673C3D51" w14:textId="5E7B381C" w:rsidR="004F7BC0" w:rsidRDefault="004F7BC0" w:rsidP="00C05D5D">
      <w:pPr>
        <w:spacing w:line="360" w:lineRule="auto"/>
      </w:pPr>
    </w:p>
    <w:p w14:paraId="0D093960" w14:textId="77777777" w:rsidR="004F7BC0" w:rsidRDefault="004F7BC0" w:rsidP="00C05D5D">
      <w:pPr>
        <w:spacing w:line="360" w:lineRule="auto"/>
      </w:pPr>
    </w:p>
    <w:p w14:paraId="35EACF66" w14:textId="77777777" w:rsidR="004F7BC0" w:rsidRDefault="004F7BC0" w:rsidP="00C05D5D">
      <w:pPr>
        <w:spacing w:line="360" w:lineRule="auto"/>
      </w:pPr>
    </w:p>
    <w:p w14:paraId="0C234663" w14:textId="77777777" w:rsidR="004F7BC0" w:rsidRDefault="004F7BC0" w:rsidP="00C05D5D">
      <w:pPr>
        <w:spacing w:line="360" w:lineRule="auto"/>
      </w:pPr>
    </w:p>
    <w:p w14:paraId="20986825" w14:textId="77777777" w:rsidR="004F7BC0" w:rsidRDefault="004F7BC0" w:rsidP="00C05D5D">
      <w:pPr>
        <w:spacing w:line="360" w:lineRule="auto"/>
      </w:pPr>
    </w:p>
    <w:p w14:paraId="11E0056C" w14:textId="6C75C838" w:rsidR="004F7BC0" w:rsidRDefault="00DA2406" w:rsidP="00C05D5D">
      <w:pPr>
        <w:spacing w:line="360" w:lineRule="auto"/>
      </w:pPr>
      <w:r w:rsidRPr="00DA2406">
        <w:rPr>
          <w:b/>
          <w:bCs/>
        </w:rPr>
        <w:lastRenderedPageBreak/>
        <w:t>Figure 10:</w:t>
      </w:r>
      <w:r>
        <w:t xml:space="preserve"> </w:t>
      </w:r>
      <w:r w:rsidR="00B436FF">
        <w:t>Hybrid e</w:t>
      </w:r>
      <w:r w:rsidR="004F7BC0">
        <w:t xml:space="preserve">uploid lines share a common gene expression signature, likely caused by mutation accumulation. </w:t>
      </w:r>
      <w:r w:rsidR="00B436FF">
        <w:t xml:space="preserve">GO analysis indicated that most of these genes are related to mitochondrial function. </w:t>
      </w:r>
    </w:p>
    <w:p w14:paraId="7D8EF145" w14:textId="32870C07" w:rsidR="00B436FF" w:rsidRDefault="00B436FF" w:rsidP="00C05D5D">
      <w:pPr>
        <w:spacing w:line="360" w:lineRule="auto"/>
      </w:pPr>
      <w:r>
        <w:t xml:space="preserve">** I still need to make one of these for lab strain samples. </w:t>
      </w:r>
    </w:p>
    <w:p w14:paraId="1FF0FF7D" w14:textId="7B8625BD" w:rsidR="008236D4" w:rsidRDefault="008236D4" w:rsidP="00C05D5D">
      <w:pPr>
        <w:spacing w:line="360" w:lineRule="auto"/>
      </w:pPr>
    </w:p>
    <w:p w14:paraId="6462C0DD" w14:textId="2989F037" w:rsidR="008236D4" w:rsidRDefault="008236D4" w:rsidP="00C05D5D">
      <w:pPr>
        <w:spacing w:line="360" w:lineRule="auto"/>
      </w:pPr>
      <w:r>
        <w:rPr>
          <w:noProof/>
        </w:rPr>
        <w:drawing>
          <wp:inline distT="0" distB="0" distL="0" distR="0" wp14:anchorId="189B6AF1" wp14:editId="2539819D">
            <wp:extent cx="6773122" cy="4842933"/>
            <wp:effectExtent l="0" t="0" r="8890" b="8890"/>
            <wp:docPr id="1" name="Chart 1">
              <a:extLst xmlns:a="http://schemas.openxmlformats.org/drawingml/2006/main">
                <a:ext uri="{FF2B5EF4-FFF2-40B4-BE49-F238E27FC236}">
                  <a16:creationId xmlns:a16="http://schemas.microsoft.com/office/drawing/2014/main" id="{6B8D59EA-61F1-1D42-B30A-483FB50D30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11CFC28" w14:textId="77777777" w:rsidR="00DA2406" w:rsidRDefault="00DA2406" w:rsidP="00C05D5D">
      <w:pPr>
        <w:spacing w:line="360" w:lineRule="auto"/>
      </w:pPr>
    </w:p>
    <w:p w14:paraId="2BD149C5" w14:textId="6EEFC110" w:rsidR="008236D4" w:rsidRDefault="00DA2406" w:rsidP="00C05D5D">
      <w:pPr>
        <w:spacing w:line="360" w:lineRule="auto"/>
      </w:pPr>
      <w:r w:rsidRPr="00DA2406">
        <w:rPr>
          <w:b/>
          <w:bCs/>
        </w:rPr>
        <w:t>Figure 11:</w:t>
      </w:r>
      <w:r>
        <w:t xml:space="preserve"> </w:t>
      </w:r>
      <w:r w:rsidR="008236D4">
        <w:t xml:space="preserve">Percentage of genes differentially expressed located on cis (aneuploid) chromosome and trans (non-aneuploid) chromosomes </w:t>
      </w:r>
    </w:p>
    <w:p w14:paraId="0E7B9A78" w14:textId="36F36145" w:rsidR="00CA6FD4" w:rsidRDefault="00CA6FD4" w:rsidP="00C05D5D">
      <w:pPr>
        <w:spacing w:line="360" w:lineRule="auto"/>
      </w:pPr>
    </w:p>
    <w:p w14:paraId="31E76CB5" w14:textId="00DD96B2" w:rsidR="00686FFE" w:rsidRDefault="00686FFE" w:rsidP="00C05D5D">
      <w:pPr>
        <w:spacing w:line="360" w:lineRule="auto"/>
      </w:pPr>
      <w:r>
        <w:rPr>
          <w:noProof/>
        </w:rPr>
        <w:lastRenderedPageBreak/>
        <w:drawing>
          <wp:inline distT="0" distB="0" distL="0" distR="0" wp14:anchorId="0333F63F" wp14:editId="4A07A737">
            <wp:extent cx="5943600" cy="3669665"/>
            <wp:effectExtent l="0" t="0" r="12700" b="13335"/>
            <wp:docPr id="2" name="Chart 2">
              <a:extLst xmlns:a="http://schemas.openxmlformats.org/drawingml/2006/main">
                <a:ext uri="{FF2B5EF4-FFF2-40B4-BE49-F238E27FC236}">
                  <a16:creationId xmlns:a16="http://schemas.microsoft.com/office/drawing/2014/main" id="{F04530FC-34FA-3547-9C5D-D924C2D0D6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D105977" w14:textId="37CC7BEA" w:rsidR="00B436FF" w:rsidRDefault="00B436FF" w:rsidP="00C05D5D">
      <w:pPr>
        <w:spacing w:line="360" w:lineRule="auto"/>
      </w:pPr>
      <w:r w:rsidRPr="00B436FF">
        <w:rPr>
          <w:b/>
          <w:bCs/>
        </w:rPr>
        <w:t>Figure 12:</w:t>
      </w:r>
      <w:r>
        <w:t xml:space="preserve"> </w:t>
      </w:r>
      <w:r w:rsidR="00686FFE">
        <w:t xml:space="preserve">Breakdown of genes on aneuploid chromosomes by compensation type. Shown is average percentage of genes on the given aneuploid chromosome. </w:t>
      </w:r>
      <w:r>
        <w:t xml:space="preserve">** I will likely redo this later and make it look better. </w:t>
      </w:r>
    </w:p>
    <w:p w14:paraId="3ABA950D" w14:textId="6CB07319" w:rsidR="003A658E" w:rsidRDefault="003A658E" w:rsidP="00C05D5D">
      <w:pPr>
        <w:spacing w:line="360" w:lineRule="auto"/>
      </w:pPr>
    </w:p>
    <w:p w14:paraId="27B7A718" w14:textId="584D2996" w:rsidR="001F7CF1" w:rsidRDefault="001F7CF1" w:rsidP="00C027A7">
      <w:pPr>
        <w:spacing w:line="360" w:lineRule="auto"/>
      </w:pPr>
      <w:r>
        <w:t xml:space="preserve"> </w:t>
      </w:r>
    </w:p>
    <w:p w14:paraId="3C927BFF" w14:textId="77777777" w:rsidR="001F7CF1" w:rsidRDefault="001F7CF1" w:rsidP="00C05D5D">
      <w:pPr>
        <w:spacing w:line="360" w:lineRule="auto"/>
      </w:pPr>
    </w:p>
    <w:p w14:paraId="0CF28BAA" w14:textId="5C8501DA" w:rsidR="00DE6819" w:rsidRDefault="00985EE6" w:rsidP="00C05D5D">
      <w:pPr>
        <w:spacing w:line="360" w:lineRule="auto"/>
      </w:pPr>
      <w:r>
        <w:rPr>
          <w:noProof/>
        </w:rPr>
        <w:lastRenderedPageBreak/>
        <w:drawing>
          <wp:inline distT="0" distB="0" distL="0" distR="0" wp14:anchorId="1B603BFE" wp14:editId="3C7C900B">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5A4FA3C" w14:textId="677A1867" w:rsidR="00985EE6" w:rsidRDefault="00985EE6" w:rsidP="00C05D5D">
      <w:pPr>
        <w:spacing w:line="360" w:lineRule="auto"/>
      </w:pPr>
      <w:r w:rsidRPr="000A2DAA">
        <w:rPr>
          <w:b/>
          <w:bCs/>
        </w:rPr>
        <w:t>Figure 24:</w:t>
      </w:r>
      <w:r>
        <w: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w:t>
      </w:r>
      <w:r w:rsidR="000A2DAA">
        <w:t xml:space="preserve">Chromosomes with no bars were not sampled in our analyses. </w:t>
      </w:r>
    </w:p>
    <w:p w14:paraId="6F85ED00" w14:textId="32012F5E" w:rsidR="000A2DAA" w:rsidRDefault="000A2DAA" w:rsidP="004353CF">
      <w:pPr>
        <w:spacing w:line="360" w:lineRule="auto"/>
      </w:pPr>
    </w:p>
    <w:p w14:paraId="22693CC8" w14:textId="77777777" w:rsidR="00A40538" w:rsidRPr="00496D59" w:rsidRDefault="00A40538" w:rsidP="00A40538">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46EAD452" wp14:editId="39E02DFF">
            <wp:extent cx="5943600" cy="4296410"/>
            <wp:effectExtent l="0" t="0" r="12700" b="8890"/>
            <wp:docPr id="32" name="Chart 32">
              <a:extLst xmlns:a="http://schemas.openxmlformats.org/drawingml/2006/main">
                <a:ext uri="{FF2B5EF4-FFF2-40B4-BE49-F238E27FC236}">
                  <a16:creationId xmlns:a16="http://schemas.microsoft.com/office/drawing/2014/main" id="{3FB9A6A8-74CB-AC4A-BC9B-484975A81B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A4D7BBB" w14:textId="77777777" w:rsidR="00A40538" w:rsidRPr="00496D59" w:rsidRDefault="00A40538" w:rsidP="00A40538">
      <w:pPr>
        <w:spacing w:line="360" w:lineRule="auto"/>
        <w:rPr>
          <w:rFonts w:ascii="Arial" w:hAnsi="Arial" w:cs="Arial"/>
          <w:sz w:val="22"/>
          <w:szCs w:val="22"/>
        </w:rPr>
      </w:pPr>
      <w:r w:rsidRPr="00496D59">
        <w:rPr>
          <w:rFonts w:ascii="Arial" w:hAnsi="Arial" w:cs="Arial"/>
          <w:noProof/>
          <w:sz w:val="22"/>
          <w:szCs w:val="22"/>
        </w:rPr>
        <w:drawing>
          <wp:inline distT="0" distB="0" distL="0" distR="0" wp14:anchorId="6851722A" wp14:editId="1795AFFE">
            <wp:extent cx="5888052" cy="3144520"/>
            <wp:effectExtent l="0" t="0" r="17780" b="17780"/>
            <wp:docPr id="33" name="Chart 33">
              <a:extLst xmlns:a="http://schemas.openxmlformats.org/drawingml/2006/main">
                <a:ext uri="{FF2B5EF4-FFF2-40B4-BE49-F238E27FC236}">
                  <a16:creationId xmlns:a16="http://schemas.microsoft.com/office/drawing/2014/main" id="{05BCACAD-0D37-704B-AFC0-61ECE3BBC9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9907BD1" w14:textId="77777777" w:rsidR="00A40538" w:rsidRPr="00496D59" w:rsidRDefault="00A40538" w:rsidP="00A40538">
      <w:pPr>
        <w:spacing w:line="360" w:lineRule="auto"/>
        <w:rPr>
          <w:rFonts w:ascii="Arial" w:hAnsi="Arial" w:cs="Arial"/>
          <w:sz w:val="22"/>
          <w:szCs w:val="22"/>
        </w:rPr>
      </w:pPr>
      <w:r w:rsidRPr="00496D59">
        <w:rPr>
          <w:rFonts w:ascii="Arial" w:hAnsi="Arial" w:cs="Arial"/>
          <w:b/>
          <w:bCs/>
          <w:sz w:val="22"/>
          <w:szCs w:val="22"/>
        </w:rPr>
        <w:t>Figure 25:</w:t>
      </w:r>
      <w:r w:rsidRPr="00496D59">
        <w:rPr>
          <w:rFonts w:ascii="Arial" w:hAnsi="Arial" w:cs="Arial"/>
          <w:sz w:val="22"/>
          <w:szCs w:val="22"/>
        </w:rPr>
        <w:t xml:space="preserve"> Pie chart indicating the percentage of genes falling into various GO categories for ESR genes differentially expressed in hybrid euploid samples. </w:t>
      </w:r>
    </w:p>
    <w:p w14:paraId="728301A3" w14:textId="77777777" w:rsidR="00A40538" w:rsidRDefault="00A40538" w:rsidP="00C05D5D">
      <w:pPr>
        <w:spacing w:line="360" w:lineRule="auto"/>
      </w:pPr>
    </w:p>
    <w:p w14:paraId="1D74A3A0" w14:textId="77777777" w:rsidR="0006470E" w:rsidRPr="0006470E" w:rsidRDefault="00CA6FD4" w:rsidP="0006470E">
      <w:pPr>
        <w:pStyle w:val="EndNoteBibliography"/>
        <w:ind w:left="720" w:hanging="720"/>
        <w:rPr>
          <w:noProof/>
        </w:rPr>
      </w:pPr>
      <w:r>
        <w:fldChar w:fldCharType="begin"/>
      </w:r>
      <w:r>
        <w:instrText xml:space="preserve"> ADDIN EN.REFLIST </w:instrText>
      </w:r>
      <w:r>
        <w:fldChar w:fldCharType="separate"/>
      </w:r>
      <w:r w:rsidR="0006470E" w:rsidRPr="0006470E">
        <w:rPr>
          <w:noProof/>
        </w:rPr>
        <w:t>Anders, K. R., J. R. Kudrna, K. E. Keller, B. Kinghorn, E. M. Miller</w:t>
      </w:r>
      <w:r w:rsidR="0006470E" w:rsidRPr="0006470E">
        <w:rPr>
          <w:i/>
          <w:noProof/>
        </w:rPr>
        <w:t xml:space="preserve"> et al.</w:t>
      </w:r>
      <w:r w:rsidR="0006470E" w:rsidRPr="0006470E">
        <w:rPr>
          <w:noProof/>
        </w:rPr>
        <w:t>, 2009 A strategy for constructing aneuploid yeast strains by transient nondisjunction of a target chromosome. BMC Genet 10</w:t>
      </w:r>
      <w:r w:rsidR="0006470E" w:rsidRPr="0006470E">
        <w:rPr>
          <w:b/>
          <w:noProof/>
        </w:rPr>
        <w:t>:</w:t>
      </w:r>
      <w:r w:rsidR="0006470E" w:rsidRPr="0006470E">
        <w:rPr>
          <w:noProof/>
        </w:rPr>
        <w:t xml:space="preserve"> 36.</w:t>
      </w:r>
    </w:p>
    <w:p w14:paraId="277A3714" w14:textId="77777777" w:rsidR="0006470E" w:rsidRPr="0006470E" w:rsidRDefault="0006470E" w:rsidP="0006470E">
      <w:pPr>
        <w:pStyle w:val="EndNoteBibliography"/>
        <w:ind w:left="720" w:hanging="720"/>
        <w:rPr>
          <w:noProof/>
        </w:rPr>
      </w:pPr>
      <w:r w:rsidRPr="0006470E">
        <w:rPr>
          <w:noProof/>
        </w:rPr>
        <w:t>Anders, S., P. T. Pyl and W. Huber, 2015 HTSeq—a Python framework to work with high-throughput sequencing data. Bioinformatics 31</w:t>
      </w:r>
      <w:r w:rsidRPr="0006470E">
        <w:rPr>
          <w:b/>
          <w:noProof/>
        </w:rPr>
        <w:t>:</w:t>
      </w:r>
      <w:r w:rsidRPr="0006470E">
        <w:rPr>
          <w:noProof/>
        </w:rPr>
        <w:t xml:space="preserve"> 166-169.</w:t>
      </w:r>
    </w:p>
    <w:p w14:paraId="4494C06E" w14:textId="77777777" w:rsidR="0006470E" w:rsidRPr="0006470E" w:rsidRDefault="0006470E" w:rsidP="0006470E">
      <w:pPr>
        <w:pStyle w:val="EndNoteBibliography"/>
        <w:ind w:left="720" w:hanging="720"/>
        <w:rPr>
          <w:noProof/>
        </w:rPr>
      </w:pPr>
      <w:r w:rsidRPr="0006470E">
        <w:rPr>
          <w:noProof/>
        </w:rPr>
        <w:t>Anderson, M. Z., A. Saha, A. Haseeb and R. J. Bennett, 2017 A chromosome 4 trisomy contributes to increased fluconazole resistance in a clinical isolate of Candida albicans. Microbiology 163</w:t>
      </w:r>
      <w:r w:rsidRPr="0006470E">
        <w:rPr>
          <w:b/>
          <w:noProof/>
        </w:rPr>
        <w:t>:</w:t>
      </w:r>
      <w:r w:rsidRPr="0006470E">
        <w:rPr>
          <w:noProof/>
        </w:rPr>
        <w:t xml:space="preserve"> 856-865.</w:t>
      </w:r>
    </w:p>
    <w:p w14:paraId="3B3E1CA9" w14:textId="77777777" w:rsidR="0006470E" w:rsidRPr="0006470E" w:rsidRDefault="0006470E" w:rsidP="0006470E">
      <w:pPr>
        <w:pStyle w:val="EndNoteBibliography"/>
        <w:ind w:left="720" w:hanging="720"/>
        <w:rPr>
          <w:noProof/>
        </w:rPr>
      </w:pPr>
      <w:r w:rsidRPr="0006470E">
        <w:rPr>
          <w:noProof/>
        </w:rPr>
        <w:t>Audrey P Gasch, J. H., Michael A Newton, Maria Sardi, Mun Yong, Zhishi Wang, 2016 Further support for aneuploidy tolerance in wild yeast and effects of dosage compensation on gene copy-number evolution. eLIFE 5</w:t>
      </w:r>
      <w:r w:rsidRPr="0006470E">
        <w:rPr>
          <w:b/>
          <w:noProof/>
        </w:rPr>
        <w:t>:</w:t>
      </w:r>
      <w:r w:rsidRPr="0006470E">
        <w:rPr>
          <w:noProof/>
        </w:rPr>
        <w:t xml:space="preserve"> 1-12.</w:t>
      </w:r>
    </w:p>
    <w:p w14:paraId="0A00CF64" w14:textId="77777777" w:rsidR="0006470E" w:rsidRPr="0006470E" w:rsidRDefault="0006470E" w:rsidP="0006470E">
      <w:pPr>
        <w:pStyle w:val="EndNoteBibliography"/>
        <w:ind w:left="720" w:hanging="720"/>
        <w:rPr>
          <w:noProof/>
        </w:rPr>
      </w:pPr>
      <w:r w:rsidRPr="0006470E">
        <w:rPr>
          <w:noProof/>
        </w:rPr>
        <w:t>Birchler, J. A., J. Hiebert and K. Paigen, 1990 Analysis of autosomal dosage compensation involving the alcohol dehydrogenase locus in Drosophila melanogaster. Genetics 124</w:t>
      </w:r>
      <w:r w:rsidRPr="0006470E">
        <w:rPr>
          <w:b/>
          <w:noProof/>
        </w:rPr>
        <w:t>:</w:t>
      </w:r>
      <w:r w:rsidRPr="0006470E">
        <w:rPr>
          <w:noProof/>
        </w:rPr>
        <w:t xml:space="preserve"> 677-686.</w:t>
      </w:r>
    </w:p>
    <w:p w14:paraId="16BAE19D" w14:textId="77777777" w:rsidR="0006470E" w:rsidRPr="0006470E" w:rsidRDefault="0006470E" w:rsidP="0006470E">
      <w:pPr>
        <w:pStyle w:val="EndNoteBibliography"/>
        <w:ind w:left="720" w:hanging="720"/>
        <w:rPr>
          <w:noProof/>
        </w:rPr>
      </w:pPr>
      <w:r w:rsidRPr="0006470E">
        <w:rPr>
          <w:noProof/>
        </w:rPr>
        <w:t>Birchler, J. A., and K. J. Newton, 1981 Modulation of protein levels in chromosomal dosage series of maize: the biochemical basis of aneuploid syndromes. Genetics 99</w:t>
      </w:r>
      <w:r w:rsidRPr="0006470E">
        <w:rPr>
          <w:b/>
          <w:noProof/>
        </w:rPr>
        <w:t>:</w:t>
      </w:r>
      <w:r w:rsidRPr="0006470E">
        <w:rPr>
          <w:noProof/>
        </w:rPr>
        <w:t xml:space="preserve"> 247-266.</w:t>
      </w:r>
    </w:p>
    <w:p w14:paraId="1F0BC39C" w14:textId="77777777" w:rsidR="0006470E" w:rsidRPr="0006470E" w:rsidRDefault="0006470E" w:rsidP="0006470E">
      <w:pPr>
        <w:pStyle w:val="EndNoteBibliography"/>
        <w:ind w:left="720" w:hanging="720"/>
        <w:rPr>
          <w:noProof/>
        </w:rPr>
      </w:pPr>
      <w:r w:rsidRPr="0006470E">
        <w:rPr>
          <w:noProof/>
        </w:rPr>
        <w:t>Bonney, M. E., H. Moriya and A. Amon, 2015 Aneuploid proliferation defects in yeast are not driven by copy number changes of a few dosage-sensitive genes. Genes &amp; development 29</w:t>
      </w:r>
      <w:r w:rsidRPr="0006470E">
        <w:rPr>
          <w:b/>
          <w:noProof/>
        </w:rPr>
        <w:t>:</w:t>
      </w:r>
      <w:r w:rsidRPr="0006470E">
        <w:rPr>
          <w:noProof/>
        </w:rPr>
        <w:t xml:space="preserve"> 898-903.</w:t>
      </w:r>
    </w:p>
    <w:p w14:paraId="5FC0324F" w14:textId="77777777" w:rsidR="0006470E" w:rsidRPr="0006470E" w:rsidRDefault="0006470E" w:rsidP="0006470E">
      <w:pPr>
        <w:pStyle w:val="EndNoteBibliography"/>
        <w:ind w:left="720" w:hanging="720"/>
        <w:rPr>
          <w:noProof/>
        </w:rPr>
      </w:pPr>
      <w:r w:rsidRPr="0006470E">
        <w:rPr>
          <w:noProof/>
        </w:rPr>
        <w:t>Campbell, D., J. S. Doctor, J. H. Feuersanger and M. M. Doolittle, 1981 Differential mitotic stability of yeast disomes derived from triploid meiosis. Genetics 98</w:t>
      </w:r>
      <w:r w:rsidRPr="0006470E">
        <w:rPr>
          <w:b/>
          <w:noProof/>
        </w:rPr>
        <w:t>:</w:t>
      </w:r>
      <w:r w:rsidRPr="0006470E">
        <w:rPr>
          <w:noProof/>
        </w:rPr>
        <w:t xml:space="preserve"> 239-255.</w:t>
      </w:r>
    </w:p>
    <w:p w14:paraId="1C44BBEC" w14:textId="77777777" w:rsidR="0006470E" w:rsidRPr="0006470E" w:rsidRDefault="0006470E" w:rsidP="0006470E">
      <w:pPr>
        <w:pStyle w:val="EndNoteBibliography"/>
        <w:ind w:left="720" w:hanging="720"/>
        <w:rPr>
          <w:noProof/>
        </w:rPr>
      </w:pPr>
      <w:r w:rsidRPr="0006470E">
        <w:rPr>
          <w:noProof/>
        </w:rPr>
        <w:t>Carlson M, M. B., 2015 TxDb.Scerevisiae.UCSC.sacCer3.sgdGene: Annotation package for TxDb object(s). R package version 3.2.2.</w:t>
      </w:r>
    </w:p>
    <w:p w14:paraId="170227A9" w14:textId="77777777" w:rsidR="0006470E" w:rsidRPr="0006470E" w:rsidRDefault="0006470E" w:rsidP="0006470E">
      <w:pPr>
        <w:pStyle w:val="EndNoteBibliography"/>
        <w:ind w:left="720" w:hanging="720"/>
        <w:rPr>
          <w:noProof/>
        </w:rPr>
      </w:pPr>
      <w:r w:rsidRPr="0006470E">
        <w:rPr>
          <w:noProof/>
        </w:rPr>
        <w:t>Chandler, C. H., 2017 When and why does sex chromosome dosage compensation evolve? Ann N Y Acad Sci 1389</w:t>
      </w:r>
      <w:r w:rsidRPr="0006470E">
        <w:rPr>
          <w:b/>
          <w:noProof/>
        </w:rPr>
        <w:t>:</w:t>
      </w:r>
      <w:r w:rsidRPr="0006470E">
        <w:rPr>
          <w:noProof/>
        </w:rPr>
        <w:t xml:space="preserve"> 37-51.</w:t>
      </w:r>
    </w:p>
    <w:p w14:paraId="7DBBE7B9" w14:textId="77777777" w:rsidR="0006470E" w:rsidRPr="0006470E" w:rsidRDefault="0006470E" w:rsidP="0006470E">
      <w:pPr>
        <w:pStyle w:val="EndNoteBibliography"/>
        <w:ind w:left="720" w:hanging="720"/>
        <w:rPr>
          <w:noProof/>
        </w:rPr>
      </w:pPr>
      <w:r w:rsidRPr="0006470E">
        <w:rPr>
          <w:noProof/>
        </w:rPr>
        <w:t>Charlesworth, B., 1991 The evolution of sex chromosomes. Science 251</w:t>
      </w:r>
      <w:r w:rsidRPr="0006470E">
        <w:rPr>
          <w:b/>
          <w:noProof/>
        </w:rPr>
        <w:t>:</w:t>
      </w:r>
      <w:r w:rsidRPr="0006470E">
        <w:rPr>
          <w:noProof/>
        </w:rPr>
        <w:t xml:space="preserve"> 1030-1033.</w:t>
      </w:r>
    </w:p>
    <w:p w14:paraId="4DA53695" w14:textId="77777777" w:rsidR="0006470E" w:rsidRPr="0006470E" w:rsidRDefault="0006470E" w:rsidP="0006470E">
      <w:pPr>
        <w:pStyle w:val="EndNoteBibliography"/>
        <w:ind w:left="720" w:hanging="720"/>
        <w:rPr>
          <w:noProof/>
        </w:rPr>
      </w:pPr>
      <w:r w:rsidRPr="0006470E">
        <w:rPr>
          <w:noProof/>
        </w:rPr>
        <w:t>Chen, Z. X., and B. Oliver, 2015 X Chromosome and Autosome Dosage Responses in Drosophila melanogaster Heads. G3 (Bethesda) 5</w:t>
      </w:r>
      <w:r w:rsidRPr="0006470E">
        <w:rPr>
          <w:b/>
          <w:noProof/>
        </w:rPr>
        <w:t>:</w:t>
      </w:r>
      <w:r w:rsidRPr="0006470E">
        <w:rPr>
          <w:noProof/>
        </w:rPr>
        <w:t xml:space="preserve"> 1057-1063.</w:t>
      </w:r>
    </w:p>
    <w:p w14:paraId="2E2B7C96" w14:textId="77777777" w:rsidR="0006470E" w:rsidRPr="0006470E" w:rsidRDefault="0006470E" w:rsidP="0006470E">
      <w:pPr>
        <w:pStyle w:val="EndNoteBibliography"/>
        <w:ind w:left="720" w:hanging="720"/>
        <w:rPr>
          <w:noProof/>
        </w:rPr>
      </w:pPr>
      <w:r w:rsidRPr="0006470E">
        <w:rPr>
          <w:noProof/>
        </w:rPr>
        <w:t>Devlin, R. H., D. G. Holm and T. A. Grigliatti, 1982 Autosomal dosage compensation Drosophila melanogaster strains trisomic for the left arm of chromosome 2. Proc Natl Acad Sci U S A 79</w:t>
      </w:r>
      <w:r w:rsidRPr="0006470E">
        <w:rPr>
          <w:b/>
          <w:noProof/>
        </w:rPr>
        <w:t>:</w:t>
      </w:r>
      <w:r w:rsidRPr="0006470E">
        <w:rPr>
          <w:noProof/>
        </w:rPr>
        <w:t xml:space="preserve"> 1200-1204.</w:t>
      </w:r>
    </w:p>
    <w:p w14:paraId="295BBD7B" w14:textId="77777777" w:rsidR="0006470E" w:rsidRPr="0006470E" w:rsidRDefault="0006470E" w:rsidP="0006470E">
      <w:pPr>
        <w:pStyle w:val="EndNoteBibliography"/>
        <w:ind w:left="720" w:hanging="720"/>
        <w:rPr>
          <w:noProof/>
        </w:rPr>
      </w:pPr>
      <w:r w:rsidRPr="0006470E">
        <w:rPr>
          <w:noProof/>
        </w:rPr>
        <w:t>Dumetz, F., H. Imamura, M. Sanders, V. Seblova, J. Myskova</w:t>
      </w:r>
      <w:r w:rsidRPr="0006470E">
        <w:rPr>
          <w:i/>
          <w:noProof/>
        </w:rPr>
        <w:t xml:space="preserve"> et al.</w:t>
      </w:r>
      <w:r w:rsidRPr="0006470E">
        <w:rPr>
          <w:noProof/>
        </w:rPr>
        <w:t>, 2017 Modulation of aneuploidy in Leishmania donovani during adaptation to different in vitro and in vivo environments and its impact on gene expression. MBio 8</w:t>
      </w:r>
      <w:r w:rsidRPr="0006470E">
        <w:rPr>
          <w:b/>
          <w:noProof/>
        </w:rPr>
        <w:t>:</w:t>
      </w:r>
      <w:r w:rsidRPr="0006470E">
        <w:rPr>
          <w:noProof/>
        </w:rPr>
        <w:t xml:space="preserve"> e00599-00517.</w:t>
      </w:r>
    </w:p>
    <w:p w14:paraId="4BAE0DAD" w14:textId="77777777" w:rsidR="0006470E" w:rsidRPr="0006470E" w:rsidRDefault="0006470E" w:rsidP="0006470E">
      <w:pPr>
        <w:pStyle w:val="EndNoteBibliography"/>
        <w:ind w:left="720" w:hanging="720"/>
        <w:rPr>
          <w:noProof/>
        </w:rPr>
      </w:pPr>
      <w:r w:rsidRPr="0006470E">
        <w:rPr>
          <w:noProof/>
        </w:rPr>
        <w:t>Eduardo M Torres, M. S., Angelika Amon, 2016 No current evidence for widespread dosage compensation in S. cerevisiae. eLIFE 5</w:t>
      </w:r>
      <w:r w:rsidRPr="0006470E">
        <w:rPr>
          <w:b/>
          <w:noProof/>
        </w:rPr>
        <w:t>:</w:t>
      </w:r>
      <w:r w:rsidRPr="0006470E">
        <w:rPr>
          <w:noProof/>
        </w:rPr>
        <w:t xml:space="preserve"> 1-19.</w:t>
      </w:r>
    </w:p>
    <w:p w14:paraId="302AFBC1" w14:textId="77777777" w:rsidR="0006470E" w:rsidRPr="0006470E" w:rsidRDefault="0006470E" w:rsidP="0006470E">
      <w:pPr>
        <w:pStyle w:val="EndNoteBibliography"/>
        <w:ind w:left="720" w:hanging="720"/>
        <w:rPr>
          <w:noProof/>
        </w:rPr>
      </w:pPr>
      <w:r w:rsidRPr="0006470E">
        <w:rPr>
          <w:noProof/>
        </w:rPr>
        <w:t>Gasch, A. P., P. T. Spellman, C. M. Kao, O. Carmel-Harel, M. B. Eisen</w:t>
      </w:r>
      <w:r w:rsidRPr="0006470E">
        <w:rPr>
          <w:i/>
          <w:noProof/>
        </w:rPr>
        <w:t xml:space="preserve"> et al.</w:t>
      </w:r>
      <w:r w:rsidRPr="0006470E">
        <w:rPr>
          <w:noProof/>
        </w:rPr>
        <w:t>, 2000 Genomic expression programs in the response of yeast cells to environmental changes. Molecular biology of the cell 11</w:t>
      </w:r>
      <w:r w:rsidRPr="0006470E">
        <w:rPr>
          <w:b/>
          <w:noProof/>
        </w:rPr>
        <w:t>:</w:t>
      </w:r>
      <w:r w:rsidRPr="0006470E">
        <w:rPr>
          <w:noProof/>
        </w:rPr>
        <w:t xml:space="preserve"> 4241-4257.</w:t>
      </w:r>
    </w:p>
    <w:p w14:paraId="59BB035B" w14:textId="77777777" w:rsidR="0006470E" w:rsidRPr="0006470E" w:rsidRDefault="0006470E" w:rsidP="0006470E">
      <w:pPr>
        <w:pStyle w:val="EndNoteBibliography"/>
        <w:ind w:left="720" w:hanging="720"/>
        <w:rPr>
          <w:noProof/>
        </w:rPr>
      </w:pPr>
      <w:r w:rsidRPr="0006470E">
        <w:rPr>
          <w:noProof/>
        </w:rPr>
        <w:t>Guo, M., D. Davis and J. A. Birchler, 1996 Dosage effects on gene expression in a maize ploidy series. Genetics 142</w:t>
      </w:r>
      <w:r w:rsidRPr="0006470E">
        <w:rPr>
          <w:b/>
          <w:noProof/>
        </w:rPr>
        <w:t>:</w:t>
      </w:r>
      <w:r w:rsidRPr="0006470E">
        <w:rPr>
          <w:noProof/>
        </w:rPr>
        <w:t xml:space="preserve"> 1349-1355.</w:t>
      </w:r>
    </w:p>
    <w:p w14:paraId="5C8A396D" w14:textId="77777777" w:rsidR="0006470E" w:rsidRPr="0006470E" w:rsidRDefault="0006470E" w:rsidP="0006470E">
      <w:pPr>
        <w:pStyle w:val="EndNoteBibliography"/>
        <w:ind w:left="720" w:hanging="720"/>
        <w:rPr>
          <w:noProof/>
        </w:rPr>
      </w:pPr>
      <w:r w:rsidRPr="0006470E">
        <w:rPr>
          <w:noProof/>
        </w:rPr>
        <w:lastRenderedPageBreak/>
        <w:t>Hangnoh Lee, D.-Y. C., Cale Whitworth, Robert Eisman, Melissa Phelps, John Roote, Thomas Kaufman, Kevin Cook, Steven Russell, Teresa Przytycka, Brian Oliver, 2016 Effects of Gene Dose, Chromatin, and Network Topology on Expression in Drosophila melanogaster. PLoS Genetics 12.</w:t>
      </w:r>
    </w:p>
    <w:p w14:paraId="049E1641" w14:textId="77777777" w:rsidR="0006470E" w:rsidRPr="0006470E" w:rsidRDefault="0006470E" w:rsidP="0006470E">
      <w:pPr>
        <w:pStyle w:val="EndNoteBibliography"/>
        <w:ind w:left="720" w:hanging="720"/>
        <w:rPr>
          <w:noProof/>
        </w:rPr>
      </w:pPr>
      <w:r w:rsidRPr="0006470E">
        <w:rPr>
          <w:noProof/>
        </w:rPr>
        <w:t>Hassold, T., and P. Hunt, 2001 To err (meiotically) is human: the genesis of human aneuploidy. Nature Reviews Genetics 2</w:t>
      </w:r>
      <w:r w:rsidRPr="0006470E">
        <w:rPr>
          <w:b/>
          <w:noProof/>
        </w:rPr>
        <w:t>:</w:t>
      </w:r>
      <w:r w:rsidRPr="0006470E">
        <w:rPr>
          <w:noProof/>
        </w:rPr>
        <w:t xml:space="preserve"> 280.</w:t>
      </w:r>
    </w:p>
    <w:p w14:paraId="7EBD8CA0" w14:textId="77777777" w:rsidR="0006470E" w:rsidRPr="0006470E" w:rsidRDefault="0006470E" w:rsidP="0006470E">
      <w:pPr>
        <w:pStyle w:val="EndNoteBibliography"/>
        <w:ind w:left="720" w:hanging="720"/>
        <w:rPr>
          <w:noProof/>
        </w:rPr>
      </w:pPr>
      <w:r w:rsidRPr="0006470E">
        <w:rPr>
          <w:noProof/>
        </w:rPr>
        <w:t>James Hose, C. M. Y., Maria Sardi, Zhishi Wang, Michael A Newton, Audrey P Gasch, 2015 Dosage compensation can buffer copy-number variation in yeast. eLIFE 4</w:t>
      </w:r>
      <w:r w:rsidRPr="0006470E">
        <w:rPr>
          <w:b/>
          <w:noProof/>
        </w:rPr>
        <w:t>:</w:t>
      </w:r>
      <w:r w:rsidRPr="0006470E">
        <w:rPr>
          <w:noProof/>
        </w:rPr>
        <w:t xml:space="preserve"> 1-27.</w:t>
      </w:r>
    </w:p>
    <w:p w14:paraId="7E452627" w14:textId="77777777" w:rsidR="0006470E" w:rsidRPr="0006470E" w:rsidRDefault="0006470E" w:rsidP="0006470E">
      <w:pPr>
        <w:pStyle w:val="EndNoteBibliography"/>
        <w:ind w:left="720" w:hanging="720"/>
        <w:rPr>
          <w:noProof/>
        </w:rPr>
      </w:pPr>
      <w:r w:rsidRPr="0006470E">
        <w:rPr>
          <w:noProof/>
        </w:rPr>
        <w:t>Kaya, A., M. V. Gerashchenko, I. Seim, J. Labarre, M. B. Toledano</w:t>
      </w:r>
      <w:r w:rsidRPr="0006470E">
        <w:rPr>
          <w:i/>
          <w:noProof/>
        </w:rPr>
        <w:t xml:space="preserve"> et al.</w:t>
      </w:r>
      <w:r w:rsidRPr="0006470E">
        <w:rPr>
          <w:noProof/>
        </w:rPr>
        <w:t>, 2015 Adaptive aneuploidy protects against thiol peroxidase deficiency by increasing respiration via key mitochondrial proteins. Proc Natl Acad Sci U S A 112</w:t>
      </w:r>
      <w:r w:rsidRPr="0006470E">
        <w:rPr>
          <w:b/>
          <w:noProof/>
        </w:rPr>
        <w:t>:</w:t>
      </w:r>
      <w:r w:rsidRPr="0006470E">
        <w:rPr>
          <w:noProof/>
        </w:rPr>
        <w:t xml:space="preserve"> 10685-10690.</w:t>
      </w:r>
    </w:p>
    <w:p w14:paraId="3A2FCEA4" w14:textId="77777777" w:rsidR="0006470E" w:rsidRPr="0006470E" w:rsidRDefault="0006470E" w:rsidP="0006470E">
      <w:pPr>
        <w:pStyle w:val="EndNoteBibliography"/>
        <w:ind w:left="720" w:hanging="720"/>
        <w:rPr>
          <w:noProof/>
        </w:rPr>
      </w:pPr>
      <w:r w:rsidRPr="0006470E">
        <w:rPr>
          <w:noProof/>
        </w:rPr>
        <w:t>Koo, D.-H., M. Jugulam, K. Putta, I. B. Cuvaca, D. E. Peterson</w:t>
      </w:r>
      <w:r w:rsidRPr="0006470E">
        <w:rPr>
          <w:i/>
          <w:noProof/>
        </w:rPr>
        <w:t xml:space="preserve"> et al.</w:t>
      </w:r>
      <w:r w:rsidRPr="0006470E">
        <w:rPr>
          <w:noProof/>
        </w:rPr>
        <w:t>, 2018 Gene duplication and aneuploidy trigger rapid evolution of herbicide resistance in common waterhemp. Plant physiology 176</w:t>
      </w:r>
      <w:r w:rsidRPr="0006470E">
        <w:rPr>
          <w:b/>
          <w:noProof/>
        </w:rPr>
        <w:t>:</w:t>
      </w:r>
      <w:r w:rsidRPr="0006470E">
        <w:rPr>
          <w:noProof/>
        </w:rPr>
        <w:t xml:space="preserve"> 1932-1938.</w:t>
      </w:r>
    </w:p>
    <w:p w14:paraId="30320C2F" w14:textId="77777777" w:rsidR="0006470E" w:rsidRPr="0006470E" w:rsidRDefault="0006470E" w:rsidP="0006470E">
      <w:pPr>
        <w:pStyle w:val="EndNoteBibliography"/>
        <w:ind w:left="720" w:hanging="720"/>
        <w:rPr>
          <w:noProof/>
        </w:rPr>
      </w:pPr>
      <w:r w:rsidRPr="0006470E">
        <w:rPr>
          <w:noProof/>
        </w:rPr>
        <w:t>Kumaran, R., S.-Y. Yang and J.-Y. Leu, 2013 Characterization of chromosome stability in diploid, polyploid and hybrid yeast cells. PLoS One 8</w:t>
      </w:r>
      <w:r w:rsidRPr="0006470E">
        <w:rPr>
          <w:b/>
          <w:noProof/>
        </w:rPr>
        <w:t>:</w:t>
      </w:r>
      <w:r w:rsidRPr="0006470E">
        <w:rPr>
          <w:noProof/>
        </w:rPr>
        <w:t xml:space="preserve"> e68094.</w:t>
      </w:r>
    </w:p>
    <w:p w14:paraId="6BE5180A" w14:textId="77777777" w:rsidR="0006470E" w:rsidRPr="0006470E" w:rsidRDefault="0006470E" w:rsidP="0006470E">
      <w:pPr>
        <w:pStyle w:val="EndNoteBibliography"/>
        <w:ind w:left="720" w:hanging="720"/>
        <w:rPr>
          <w:noProof/>
        </w:rPr>
      </w:pPr>
      <w:r w:rsidRPr="0006470E">
        <w:rPr>
          <w:noProof/>
        </w:rPr>
        <w:t>Lee, H., D.-Y. Cho, C. Whitworth, R. Eisman, M. Phelps</w:t>
      </w:r>
      <w:r w:rsidRPr="0006470E">
        <w:rPr>
          <w:i/>
          <w:noProof/>
        </w:rPr>
        <w:t xml:space="preserve"> et al.</w:t>
      </w:r>
      <w:r w:rsidRPr="0006470E">
        <w:rPr>
          <w:noProof/>
        </w:rPr>
        <w:t>, 2016 Effects of gene dose, chromatin, and network topology on expression in Drosophila melanogaster. PLoS genetics 12</w:t>
      </w:r>
      <w:r w:rsidRPr="0006470E">
        <w:rPr>
          <w:b/>
          <w:noProof/>
        </w:rPr>
        <w:t>:</w:t>
      </w:r>
      <w:r w:rsidRPr="0006470E">
        <w:rPr>
          <w:noProof/>
        </w:rPr>
        <w:t xml:space="preserve"> e1006295.</w:t>
      </w:r>
    </w:p>
    <w:p w14:paraId="1E899407" w14:textId="77777777" w:rsidR="0006470E" w:rsidRPr="0006470E" w:rsidRDefault="0006470E" w:rsidP="0006470E">
      <w:pPr>
        <w:pStyle w:val="EndNoteBibliography"/>
        <w:ind w:left="720" w:hanging="720"/>
        <w:rPr>
          <w:noProof/>
        </w:rPr>
      </w:pPr>
      <w:r w:rsidRPr="0006470E">
        <w:rPr>
          <w:noProof/>
        </w:rPr>
        <w:t>Li, H., B. Handsaker, A. Wysoker, T. Fennell, J. Ruan</w:t>
      </w:r>
      <w:r w:rsidRPr="0006470E">
        <w:rPr>
          <w:i/>
          <w:noProof/>
        </w:rPr>
        <w:t xml:space="preserve"> et al.</w:t>
      </w:r>
      <w:r w:rsidRPr="0006470E">
        <w:rPr>
          <w:noProof/>
        </w:rPr>
        <w:t>, 2009 The sequence alignment/map format and SAMtools. Bioinformatics 25</w:t>
      </w:r>
      <w:r w:rsidRPr="0006470E">
        <w:rPr>
          <w:b/>
          <w:noProof/>
        </w:rPr>
        <w:t>:</w:t>
      </w:r>
      <w:r w:rsidRPr="0006470E">
        <w:rPr>
          <w:noProof/>
        </w:rPr>
        <w:t xml:space="preserve"> 2078-2079.</w:t>
      </w:r>
    </w:p>
    <w:p w14:paraId="2362E376" w14:textId="77777777" w:rsidR="0006470E" w:rsidRPr="0006470E" w:rsidRDefault="0006470E" w:rsidP="0006470E">
      <w:pPr>
        <w:pStyle w:val="EndNoteBibliography"/>
        <w:ind w:left="720" w:hanging="720"/>
        <w:rPr>
          <w:noProof/>
        </w:rPr>
      </w:pPr>
      <w:r w:rsidRPr="0006470E">
        <w:rPr>
          <w:noProof/>
        </w:rPr>
        <w:t>Linder, R. A., J. P. Greco, F. Seidl, T. Matsui and I. M. Ehrenreich, 2017 The Stress-Inducible Peroxidase TSA2 Underlies a Conditionally Beneficial Chromosomal Duplication in Saccharomyces cerevisiae. G3 (Bethesda) 7</w:t>
      </w:r>
      <w:r w:rsidRPr="0006470E">
        <w:rPr>
          <w:b/>
          <w:noProof/>
        </w:rPr>
        <w:t>:</w:t>
      </w:r>
      <w:r w:rsidRPr="0006470E">
        <w:rPr>
          <w:noProof/>
        </w:rPr>
        <w:t xml:space="preserve"> 3177-3184.</w:t>
      </w:r>
    </w:p>
    <w:p w14:paraId="2071C50E" w14:textId="77777777" w:rsidR="0006470E" w:rsidRPr="0006470E" w:rsidRDefault="0006470E" w:rsidP="0006470E">
      <w:pPr>
        <w:pStyle w:val="EndNoteBibliography"/>
        <w:ind w:left="720" w:hanging="720"/>
        <w:rPr>
          <w:noProof/>
        </w:rPr>
      </w:pPr>
      <w:r w:rsidRPr="0006470E">
        <w:rPr>
          <w:noProof/>
        </w:rPr>
        <w:t>Lundberg, L. E., M. L. Figueiredo, P. Stenberg and J. Larsson, 2012 Buffering and proteolysis are induced by segmental monosomy in Drosophila melanogaster. Nucleic Acids Res 40</w:t>
      </w:r>
      <w:r w:rsidRPr="0006470E">
        <w:rPr>
          <w:b/>
          <w:noProof/>
        </w:rPr>
        <w:t>:</w:t>
      </w:r>
      <w:r w:rsidRPr="0006470E">
        <w:rPr>
          <w:noProof/>
        </w:rPr>
        <w:t xml:space="preserve"> 5926-5937.</w:t>
      </w:r>
    </w:p>
    <w:p w14:paraId="656691B9" w14:textId="77777777" w:rsidR="0006470E" w:rsidRPr="0006470E" w:rsidRDefault="0006470E" w:rsidP="0006470E">
      <w:pPr>
        <w:pStyle w:val="EndNoteBibliography"/>
        <w:ind w:left="720" w:hanging="720"/>
        <w:rPr>
          <w:noProof/>
        </w:rPr>
      </w:pPr>
      <w:r w:rsidRPr="0006470E">
        <w:rPr>
          <w:noProof/>
        </w:rPr>
        <w:t>Makanae, K., R. Kintaka, T. Makino, H. Kitano and H. Moriya, 2013 Identification of dosage-sensitive genes in Saccharomyces cerevisiae using the genetic tug-of-war method. Genome research 23</w:t>
      </w:r>
      <w:r w:rsidRPr="0006470E">
        <w:rPr>
          <w:b/>
          <w:noProof/>
        </w:rPr>
        <w:t>:</w:t>
      </w:r>
      <w:r w:rsidRPr="0006470E">
        <w:rPr>
          <w:noProof/>
        </w:rPr>
        <w:t xml:space="preserve"> 300-311.</w:t>
      </w:r>
    </w:p>
    <w:p w14:paraId="33D4072B" w14:textId="77777777" w:rsidR="0006470E" w:rsidRPr="0006470E" w:rsidRDefault="0006470E" w:rsidP="0006470E">
      <w:pPr>
        <w:pStyle w:val="EndNoteBibliography"/>
        <w:ind w:left="720" w:hanging="720"/>
        <w:rPr>
          <w:noProof/>
        </w:rPr>
      </w:pPr>
      <w:r w:rsidRPr="0006470E">
        <w:rPr>
          <w:noProof/>
        </w:rPr>
        <w:t>Malone, J. H., D. Y. Cho, N. R. Mattiuzzo, C. G. Artieri, L. Jiang</w:t>
      </w:r>
      <w:r w:rsidRPr="0006470E">
        <w:rPr>
          <w:i/>
          <w:noProof/>
        </w:rPr>
        <w:t xml:space="preserve"> et al.</w:t>
      </w:r>
      <w:r w:rsidRPr="0006470E">
        <w:rPr>
          <w:noProof/>
        </w:rPr>
        <w:t>, 2012 Mediation of Drosophila autosomal dosage effects and compensation by network interactions. Genome Biol 13</w:t>
      </w:r>
      <w:r w:rsidRPr="0006470E">
        <w:rPr>
          <w:b/>
          <w:noProof/>
        </w:rPr>
        <w:t>:</w:t>
      </w:r>
      <w:r w:rsidRPr="0006470E">
        <w:rPr>
          <w:noProof/>
        </w:rPr>
        <w:t xml:space="preserve"> r28.</w:t>
      </w:r>
    </w:p>
    <w:p w14:paraId="3FED554D" w14:textId="77777777" w:rsidR="0006470E" w:rsidRPr="0006470E" w:rsidRDefault="0006470E" w:rsidP="0006470E">
      <w:pPr>
        <w:pStyle w:val="EndNoteBibliography"/>
        <w:ind w:left="720" w:hanging="720"/>
        <w:rPr>
          <w:noProof/>
        </w:rPr>
      </w:pPr>
      <w:r w:rsidRPr="0006470E">
        <w:rPr>
          <w:noProof/>
        </w:rPr>
        <w:t>Marin, I., M. L. Siegal and B. S. Baker, 2000 The evolution of dosage-compensation mechanisms. system 18</w:t>
      </w:r>
      <w:r w:rsidRPr="0006470E">
        <w:rPr>
          <w:b/>
          <w:noProof/>
        </w:rPr>
        <w:t>:</w:t>
      </w:r>
      <w:r w:rsidRPr="0006470E">
        <w:rPr>
          <w:noProof/>
        </w:rPr>
        <w:t xml:space="preserve"> 19.</w:t>
      </w:r>
    </w:p>
    <w:p w14:paraId="1C0BCE18" w14:textId="77777777" w:rsidR="0006470E" w:rsidRPr="0006470E" w:rsidRDefault="0006470E" w:rsidP="0006470E">
      <w:pPr>
        <w:pStyle w:val="EndNoteBibliography"/>
        <w:ind w:left="720" w:hanging="720"/>
        <w:rPr>
          <w:noProof/>
        </w:rPr>
      </w:pPr>
      <w:r w:rsidRPr="0006470E">
        <w:rPr>
          <w:noProof/>
        </w:rPr>
        <w:t>Marinoni, G., M. Manuel, R. F. Petersen, J. Hvidtfeldt, P. Sulo</w:t>
      </w:r>
      <w:r w:rsidRPr="0006470E">
        <w:rPr>
          <w:i/>
          <w:noProof/>
        </w:rPr>
        <w:t xml:space="preserve"> et al.</w:t>
      </w:r>
      <w:r w:rsidRPr="0006470E">
        <w:rPr>
          <w:noProof/>
        </w:rPr>
        <w:t>, 1999 Horizontal transfer of genetic material amongSaccharomyces yeasts. Journal of Bacteriology 181</w:t>
      </w:r>
      <w:r w:rsidRPr="0006470E">
        <w:rPr>
          <w:b/>
          <w:noProof/>
        </w:rPr>
        <w:t>:</w:t>
      </w:r>
      <w:r w:rsidRPr="0006470E">
        <w:rPr>
          <w:noProof/>
        </w:rPr>
        <w:t xml:space="preserve"> 6488-6496.</w:t>
      </w:r>
    </w:p>
    <w:p w14:paraId="4A9CBE96" w14:textId="77777777" w:rsidR="0006470E" w:rsidRPr="0006470E" w:rsidRDefault="0006470E" w:rsidP="0006470E">
      <w:pPr>
        <w:pStyle w:val="EndNoteBibliography"/>
        <w:ind w:left="720" w:hanging="720"/>
        <w:rPr>
          <w:noProof/>
        </w:rPr>
      </w:pPr>
      <w:r w:rsidRPr="0006470E">
        <w:rPr>
          <w:noProof/>
        </w:rPr>
        <w:t>Matos, I., M. Machado, M. Schartl and M. Coelho, 2015 Gene expression dosage regulation in an allopolyploid fish. PloS one 10</w:t>
      </w:r>
      <w:r w:rsidRPr="0006470E">
        <w:rPr>
          <w:b/>
          <w:noProof/>
        </w:rPr>
        <w:t>:</w:t>
      </w:r>
      <w:r w:rsidRPr="0006470E">
        <w:rPr>
          <w:noProof/>
        </w:rPr>
        <w:t xml:space="preserve"> e0116309.</w:t>
      </w:r>
    </w:p>
    <w:p w14:paraId="42B03838" w14:textId="77777777" w:rsidR="0006470E" w:rsidRPr="0006470E" w:rsidRDefault="0006470E" w:rsidP="0006470E">
      <w:pPr>
        <w:pStyle w:val="EndNoteBibliography"/>
        <w:ind w:left="720" w:hanging="720"/>
        <w:rPr>
          <w:noProof/>
        </w:rPr>
      </w:pPr>
      <w:r w:rsidRPr="0006470E">
        <w:rPr>
          <w:noProof/>
        </w:rPr>
        <w:t>McAnally, A. A., and L. Y. Yampolsky, 2009 Widespread transcriptional autosomal dosage compensation in Drosophila correlates with gene expression level. Genome Biol Evol 2</w:t>
      </w:r>
      <w:r w:rsidRPr="0006470E">
        <w:rPr>
          <w:b/>
          <w:noProof/>
        </w:rPr>
        <w:t>:</w:t>
      </w:r>
      <w:r w:rsidRPr="0006470E">
        <w:rPr>
          <w:noProof/>
        </w:rPr>
        <w:t xml:space="preserve"> 44-52.</w:t>
      </w:r>
    </w:p>
    <w:p w14:paraId="302AB69C" w14:textId="77777777" w:rsidR="0006470E" w:rsidRPr="0006470E" w:rsidRDefault="0006470E" w:rsidP="0006470E">
      <w:pPr>
        <w:pStyle w:val="EndNoteBibliography"/>
        <w:ind w:left="720" w:hanging="720"/>
        <w:rPr>
          <w:noProof/>
        </w:rPr>
      </w:pPr>
      <w:r w:rsidRPr="0006470E">
        <w:rPr>
          <w:noProof/>
        </w:rPr>
        <w:lastRenderedPageBreak/>
        <w:t>Medici, M., E. Porcu, G. Pistis, A. Teumer, S. J. Brown</w:t>
      </w:r>
      <w:r w:rsidRPr="0006470E">
        <w:rPr>
          <w:i/>
          <w:noProof/>
        </w:rPr>
        <w:t xml:space="preserve"> et al.</w:t>
      </w:r>
      <w:r w:rsidRPr="0006470E">
        <w:rPr>
          <w:noProof/>
        </w:rPr>
        <w:t>, 2014 Identification of novel genetic Loci associated with thyroid peroxidase antibodies and clinical thyroid disease. PLoS Genet 10</w:t>
      </w:r>
      <w:r w:rsidRPr="0006470E">
        <w:rPr>
          <w:b/>
          <w:noProof/>
        </w:rPr>
        <w:t>:</w:t>
      </w:r>
      <w:r w:rsidRPr="0006470E">
        <w:rPr>
          <w:noProof/>
        </w:rPr>
        <w:t xml:space="preserve"> e1004123.</w:t>
      </w:r>
    </w:p>
    <w:p w14:paraId="240A17D7" w14:textId="77777777" w:rsidR="0006470E" w:rsidRPr="0006470E" w:rsidRDefault="0006470E" w:rsidP="0006470E">
      <w:pPr>
        <w:pStyle w:val="EndNoteBibliography"/>
        <w:ind w:left="720" w:hanging="720"/>
        <w:rPr>
          <w:noProof/>
        </w:rPr>
      </w:pPr>
      <w:r w:rsidRPr="0006470E">
        <w:rPr>
          <w:noProof/>
        </w:rPr>
        <w:t>Mulla, W., J. Zhu and R. Li, 2014 Yeast: a simple model system to study complex phenomena of aneuploidy. FEMS microbiology reviews 38</w:t>
      </w:r>
      <w:r w:rsidRPr="0006470E">
        <w:rPr>
          <w:b/>
          <w:noProof/>
        </w:rPr>
        <w:t>:</w:t>
      </w:r>
      <w:r w:rsidRPr="0006470E">
        <w:rPr>
          <w:noProof/>
        </w:rPr>
        <w:t xml:space="preserve"> 201-212.</w:t>
      </w:r>
    </w:p>
    <w:p w14:paraId="0F8239AE" w14:textId="77777777" w:rsidR="0006470E" w:rsidRPr="0006470E" w:rsidRDefault="0006470E" w:rsidP="0006470E">
      <w:pPr>
        <w:pStyle w:val="EndNoteBibliography"/>
        <w:ind w:left="720" w:hanging="720"/>
        <w:rPr>
          <w:noProof/>
        </w:rPr>
      </w:pPr>
      <w:r w:rsidRPr="0006470E">
        <w:rPr>
          <w:noProof/>
        </w:rPr>
        <w:t>Osley, M. A., and L. M. Hereford, 1981 Yeast histone genes show dosage compensation. Cell 24</w:t>
      </w:r>
      <w:r w:rsidRPr="0006470E">
        <w:rPr>
          <w:b/>
          <w:noProof/>
        </w:rPr>
        <w:t>:</w:t>
      </w:r>
      <w:r w:rsidRPr="0006470E">
        <w:rPr>
          <w:noProof/>
        </w:rPr>
        <w:t xml:space="preserve"> 377-384.</w:t>
      </w:r>
    </w:p>
    <w:p w14:paraId="3B0ED1E1" w14:textId="77777777" w:rsidR="0006470E" w:rsidRPr="0006470E" w:rsidRDefault="0006470E" w:rsidP="0006470E">
      <w:pPr>
        <w:pStyle w:val="EndNoteBibliography"/>
        <w:ind w:left="720" w:hanging="720"/>
        <w:rPr>
          <w:noProof/>
        </w:rPr>
      </w:pPr>
      <w:r w:rsidRPr="0006470E">
        <w:rPr>
          <w:noProof/>
        </w:rPr>
        <w:t>Peter R. Eriksson, D. G., V. Nagarajavel, and David J. Clark, 2012 Regulation of Histone Gene Expression in Budding Yeast. Genetics 191</w:t>
      </w:r>
      <w:r w:rsidRPr="0006470E">
        <w:rPr>
          <w:b/>
          <w:noProof/>
        </w:rPr>
        <w:t>:</w:t>
      </w:r>
      <w:r w:rsidRPr="0006470E">
        <w:rPr>
          <w:noProof/>
        </w:rPr>
        <w:t xml:space="preserve"> 7-20.</w:t>
      </w:r>
    </w:p>
    <w:p w14:paraId="23549C00" w14:textId="77777777" w:rsidR="0006470E" w:rsidRPr="0006470E" w:rsidRDefault="0006470E" w:rsidP="0006470E">
      <w:pPr>
        <w:pStyle w:val="EndNoteBibliography"/>
        <w:ind w:left="720" w:hanging="720"/>
        <w:rPr>
          <w:noProof/>
        </w:rPr>
      </w:pPr>
      <w:r w:rsidRPr="0006470E">
        <w:rPr>
          <w:noProof/>
        </w:rPr>
        <w:t>Robinson, M. D., D. J. McCarthy and G. K. Smyth, 2010 edgeR: a Bioconductor package for differential expression analysis of digital gene expression data. Bioinformatics 26</w:t>
      </w:r>
      <w:r w:rsidRPr="0006470E">
        <w:rPr>
          <w:b/>
          <w:noProof/>
        </w:rPr>
        <w:t>:</w:t>
      </w:r>
      <w:r w:rsidRPr="0006470E">
        <w:rPr>
          <w:noProof/>
        </w:rPr>
        <w:t xml:space="preserve"> 139-140.</w:t>
      </w:r>
    </w:p>
    <w:p w14:paraId="6A7C9B89" w14:textId="77777777" w:rsidR="0006470E" w:rsidRPr="0006470E" w:rsidRDefault="0006470E" w:rsidP="0006470E">
      <w:pPr>
        <w:pStyle w:val="EndNoteBibliography"/>
        <w:ind w:left="720" w:hanging="720"/>
        <w:rPr>
          <w:noProof/>
        </w:rPr>
      </w:pPr>
      <w:r w:rsidRPr="0006470E">
        <w:rPr>
          <w:noProof/>
        </w:rPr>
        <w:t>Strope, P. K., D. A. Skelly, S. G. Kozmin, G. Mahadevan, E. A. Stone</w:t>
      </w:r>
      <w:r w:rsidRPr="0006470E">
        <w:rPr>
          <w:i/>
          <w:noProof/>
        </w:rPr>
        <w:t xml:space="preserve"> et al.</w:t>
      </w:r>
      <w:r w:rsidRPr="0006470E">
        <w:rPr>
          <w:noProof/>
        </w:rPr>
        <w:t>, 2015 The 100-genomes strains, an S. cerevisiae resource that illuminates its natural phenotypic and genotypic variation and emergence as an opportunistic pathogen. Genome research 25</w:t>
      </w:r>
      <w:r w:rsidRPr="0006470E">
        <w:rPr>
          <w:b/>
          <w:noProof/>
        </w:rPr>
        <w:t>:</w:t>
      </w:r>
      <w:r w:rsidRPr="0006470E">
        <w:rPr>
          <w:noProof/>
        </w:rPr>
        <w:t xml:space="preserve"> 762-774.</w:t>
      </w:r>
    </w:p>
    <w:p w14:paraId="2A1CDB23" w14:textId="77777777" w:rsidR="0006470E" w:rsidRPr="0006470E" w:rsidRDefault="0006470E" w:rsidP="0006470E">
      <w:pPr>
        <w:pStyle w:val="EndNoteBibliography"/>
        <w:ind w:left="720" w:hanging="720"/>
        <w:rPr>
          <w:noProof/>
        </w:rPr>
      </w:pPr>
      <w:r w:rsidRPr="0006470E">
        <w:rPr>
          <w:noProof/>
        </w:rPr>
        <w:t>Team, R. C., 2013 R: A language and environment for statistical computing.</w:t>
      </w:r>
    </w:p>
    <w:p w14:paraId="6231948D" w14:textId="77777777" w:rsidR="0006470E" w:rsidRPr="0006470E" w:rsidRDefault="0006470E" w:rsidP="0006470E">
      <w:pPr>
        <w:pStyle w:val="EndNoteBibliography"/>
        <w:ind w:left="720" w:hanging="720"/>
        <w:rPr>
          <w:noProof/>
        </w:rPr>
      </w:pPr>
      <w:r w:rsidRPr="0006470E">
        <w:rPr>
          <w:noProof/>
        </w:rPr>
        <w:t>Thomas, P. D., M. J. Campbell, A. Kejariwal, H. Mi, B. Karlak</w:t>
      </w:r>
      <w:r w:rsidRPr="0006470E">
        <w:rPr>
          <w:i/>
          <w:noProof/>
        </w:rPr>
        <w:t xml:space="preserve"> et al.</w:t>
      </w:r>
      <w:r w:rsidRPr="0006470E">
        <w:rPr>
          <w:noProof/>
        </w:rPr>
        <w:t>, 2003 PANTHER: a library of protein families and subfamilies indexed by function. Genome research 13</w:t>
      </w:r>
      <w:r w:rsidRPr="0006470E">
        <w:rPr>
          <w:b/>
          <w:noProof/>
        </w:rPr>
        <w:t>:</w:t>
      </w:r>
      <w:r w:rsidRPr="0006470E">
        <w:rPr>
          <w:noProof/>
        </w:rPr>
        <w:t xml:space="preserve"> 2129-2141.</w:t>
      </w:r>
    </w:p>
    <w:p w14:paraId="6F1C3B22" w14:textId="77777777" w:rsidR="0006470E" w:rsidRPr="0006470E" w:rsidRDefault="0006470E" w:rsidP="0006470E">
      <w:pPr>
        <w:pStyle w:val="EndNoteBibliography"/>
        <w:ind w:left="720" w:hanging="720"/>
        <w:rPr>
          <w:noProof/>
        </w:rPr>
      </w:pPr>
      <w:r w:rsidRPr="0006470E">
        <w:rPr>
          <w:noProof/>
        </w:rPr>
        <w:t>Todd, R. T., A. Forche and A. Selmecki, 2017 Ploidy Variation in Fungi–Polyploidy, Aneuploidy, and Genome Evolution. Microbiology spectrum 5.</w:t>
      </w:r>
    </w:p>
    <w:p w14:paraId="360D31A7" w14:textId="77777777" w:rsidR="0006470E" w:rsidRPr="0006470E" w:rsidRDefault="0006470E" w:rsidP="0006470E">
      <w:pPr>
        <w:pStyle w:val="EndNoteBibliography"/>
        <w:ind w:left="720" w:hanging="720"/>
        <w:rPr>
          <w:noProof/>
        </w:rPr>
      </w:pPr>
      <w:r w:rsidRPr="0006470E">
        <w:rPr>
          <w:noProof/>
        </w:rPr>
        <w:t>Torres, E. M., N. Dephoure, A. Panneerselvam, C. M. Tucker, C. A. Whittaker</w:t>
      </w:r>
      <w:r w:rsidRPr="0006470E">
        <w:rPr>
          <w:i/>
          <w:noProof/>
        </w:rPr>
        <w:t xml:space="preserve"> et al.</w:t>
      </w:r>
      <w:r w:rsidRPr="0006470E">
        <w:rPr>
          <w:noProof/>
        </w:rPr>
        <w:t>, 2010 Identification of aneuploidy-tolerating mutations. Cell 143</w:t>
      </w:r>
      <w:r w:rsidRPr="0006470E">
        <w:rPr>
          <w:b/>
          <w:noProof/>
        </w:rPr>
        <w:t>:</w:t>
      </w:r>
      <w:r w:rsidRPr="0006470E">
        <w:rPr>
          <w:noProof/>
        </w:rPr>
        <w:t xml:space="preserve"> 71-83.</w:t>
      </w:r>
    </w:p>
    <w:p w14:paraId="51E7DA34" w14:textId="77777777" w:rsidR="0006470E" w:rsidRPr="0006470E" w:rsidRDefault="0006470E" w:rsidP="0006470E">
      <w:pPr>
        <w:pStyle w:val="EndNoteBibliography"/>
        <w:ind w:left="720" w:hanging="720"/>
        <w:rPr>
          <w:noProof/>
        </w:rPr>
      </w:pPr>
      <w:r w:rsidRPr="0006470E">
        <w:rPr>
          <w:noProof/>
        </w:rPr>
        <w:t>Torres, E. M., T. Sokolsky, C. M. Tucker, L. Y. Chan, M. Boselli</w:t>
      </w:r>
      <w:r w:rsidRPr="0006470E">
        <w:rPr>
          <w:i/>
          <w:noProof/>
        </w:rPr>
        <w:t xml:space="preserve"> et al.</w:t>
      </w:r>
      <w:r w:rsidRPr="0006470E">
        <w:rPr>
          <w:noProof/>
        </w:rPr>
        <w:t>, 2007 Effects of aneuploidy on cellular physiology and cell division in haploid yeast. Science 317</w:t>
      </w:r>
      <w:r w:rsidRPr="0006470E">
        <w:rPr>
          <w:b/>
          <w:noProof/>
        </w:rPr>
        <w:t>:</w:t>
      </w:r>
      <w:r w:rsidRPr="0006470E">
        <w:rPr>
          <w:noProof/>
        </w:rPr>
        <w:t xml:space="preserve"> 916-924.</w:t>
      </w:r>
    </w:p>
    <w:p w14:paraId="00632EE7" w14:textId="77777777" w:rsidR="0006470E" w:rsidRPr="0006470E" w:rsidRDefault="0006470E" w:rsidP="0006470E">
      <w:pPr>
        <w:pStyle w:val="EndNoteBibliography"/>
        <w:ind w:left="720" w:hanging="720"/>
        <w:rPr>
          <w:noProof/>
        </w:rPr>
      </w:pPr>
      <w:r w:rsidRPr="0006470E">
        <w:rPr>
          <w:noProof/>
        </w:rPr>
        <w:t>Trapnell, C., A. Roberts, L. Goff, G. Pertea, D. Kim</w:t>
      </w:r>
      <w:r w:rsidRPr="0006470E">
        <w:rPr>
          <w:i/>
          <w:noProof/>
        </w:rPr>
        <w:t xml:space="preserve"> et al.</w:t>
      </w:r>
      <w:r w:rsidRPr="0006470E">
        <w:rPr>
          <w:noProof/>
        </w:rPr>
        <w:t>, 2012 Differential gene and transcript expression analysis of RNA-seq experiments with TopHat and Cufflinks. Nature protocols 7</w:t>
      </w:r>
      <w:r w:rsidRPr="0006470E">
        <w:rPr>
          <w:b/>
          <w:noProof/>
        </w:rPr>
        <w:t>:</w:t>
      </w:r>
      <w:r w:rsidRPr="0006470E">
        <w:rPr>
          <w:noProof/>
        </w:rPr>
        <w:t xml:space="preserve"> 562-578.</w:t>
      </w:r>
    </w:p>
    <w:p w14:paraId="775A8887" w14:textId="77777777" w:rsidR="0006470E" w:rsidRPr="0006470E" w:rsidRDefault="0006470E" w:rsidP="0006470E">
      <w:pPr>
        <w:pStyle w:val="EndNoteBibliography"/>
        <w:ind w:left="720" w:hanging="720"/>
        <w:rPr>
          <w:noProof/>
        </w:rPr>
      </w:pPr>
      <w:r w:rsidRPr="0006470E">
        <w:rPr>
          <w:noProof/>
        </w:rPr>
        <w:t>Wakabayashi, H., C. Tucker, G. Bethlendy, A. Kravets, S. L. Welle</w:t>
      </w:r>
      <w:r w:rsidRPr="0006470E">
        <w:rPr>
          <w:i/>
          <w:noProof/>
        </w:rPr>
        <w:t xml:space="preserve"> et al.</w:t>
      </w:r>
      <w:r w:rsidRPr="0006470E">
        <w:rPr>
          <w:noProof/>
        </w:rPr>
        <w:t>, 2017 NuA4 histone acetyltransferase activity is required for H4 acetylation on a dosage-compensated monosomic chromosome that confers resistance to fungal toxins. Epigenetics Chromatin 10</w:t>
      </w:r>
      <w:r w:rsidRPr="0006470E">
        <w:rPr>
          <w:b/>
          <w:noProof/>
        </w:rPr>
        <w:t>:</w:t>
      </w:r>
      <w:r w:rsidRPr="0006470E">
        <w:rPr>
          <w:noProof/>
        </w:rPr>
        <w:t xml:space="preserve"> 49.</w:t>
      </w:r>
    </w:p>
    <w:p w14:paraId="65EF41AB" w14:textId="77777777" w:rsidR="0006470E" w:rsidRPr="0006470E" w:rsidRDefault="0006470E" w:rsidP="0006470E">
      <w:pPr>
        <w:pStyle w:val="EndNoteBibliography"/>
        <w:ind w:left="720" w:hanging="720"/>
        <w:rPr>
          <w:noProof/>
        </w:rPr>
      </w:pPr>
      <w:r w:rsidRPr="0006470E">
        <w:rPr>
          <w:noProof/>
        </w:rPr>
        <w:t xml:space="preserve">Wickham, H., 2016 </w:t>
      </w:r>
      <w:r w:rsidRPr="0006470E">
        <w:rPr>
          <w:i/>
          <w:noProof/>
        </w:rPr>
        <w:t>ggplot2: elegant graphics for data analysis</w:t>
      </w:r>
      <w:r w:rsidRPr="0006470E">
        <w:rPr>
          <w:noProof/>
        </w:rPr>
        <w:t>. Springer.</w:t>
      </w:r>
    </w:p>
    <w:p w14:paraId="05D09985" w14:textId="77777777" w:rsidR="0006470E" w:rsidRPr="0006470E" w:rsidRDefault="0006470E" w:rsidP="0006470E">
      <w:pPr>
        <w:pStyle w:val="EndNoteBibliography"/>
        <w:ind w:left="720" w:hanging="720"/>
        <w:rPr>
          <w:noProof/>
        </w:rPr>
      </w:pPr>
      <w:r w:rsidRPr="0006470E">
        <w:rPr>
          <w:noProof/>
        </w:rPr>
        <w:t>Yona, A. H., Y. S. Manor, R. H. Herbst, G. H. Romano, A. Mitchell</w:t>
      </w:r>
      <w:r w:rsidRPr="0006470E">
        <w:rPr>
          <w:i/>
          <w:noProof/>
        </w:rPr>
        <w:t xml:space="preserve"> et al.</w:t>
      </w:r>
      <w:r w:rsidRPr="0006470E">
        <w:rPr>
          <w:noProof/>
        </w:rPr>
        <w:t>, 2012 Chromosomal duplication is a transient evolutionary solution to stress. Proceedings of the National Academy of Sciences 109</w:t>
      </w:r>
      <w:r w:rsidRPr="0006470E">
        <w:rPr>
          <w:b/>
          <w:noProof/>
        </w:rPr>
        <w:t>:</w:t>
      </w:r>
      <w:r w:rsidRPr="0006470E">
        <w:rPr>
          <w:noProof/>
        </w:rPr>
        <w:t xml:space="preserve"> 21010-21015.</w:t>
      </w:r>
    </w:p>
    <w:p w14:paraId="225FC9A5" w14:textId="77777777" w:rsidR="0006470E" w:rsidRPr="0006470E" w:rsidRDefault="0006470E" w:rsidP="0006470E">
      <w:pPr>
        <w:pStyle w:val="EndNoteBibliography"/>
        <w:ind w:left="720" w:hanging="720"/>
        <w:rPr>
          <w:noProof/>
        </w:rPr>
      </w:pPr>
      <w:r w:rsidRPr="0006470E">
        <w:rPr>
          <w:noProof/>
        </w:rPr>
        <w:t>Zhang, R., L. Hao, L. Wang, M. Chen, W. Li</w:t>
      </w:r>
      <w:r w:rsidRPr="0006470E">
        <w:rPr>
          <w:i/>
          <w:noProof/>
        </w:rPr>
        <w:t xml:space="preserve"> et al.</w:t>
      </w:r>
      <w:r w:rsidRPr="0006470E">
        <w:rPr>
          <w:noProof/>
        </w:rPr>
        <w:t>, 2013 Gene expression analysis of induced pluripotent stem cells from aneuploid chromosomal syndromes. BMC genomics 14</w:t>
      </w:r>
      <w:r w:rsidRPr="0006470E">
        <w:rPr>
          <w:b/>
          <w:noProof/>
        </w:rPr>
        <w:t>:</w:t>
      </w:r>
      <w:r w:rsidRPr="0006470E">
        <w:rPr>
          <w:noProof/>
        </w:rPr>
        <w:t xml:space="preserve"> S8.</w:t>
      </w:r>
    </w:p>
    <w:p w14:paraId="155436BB" w14:textId="77777777" w:rsidR="0006470E" w:rsidRPr="0006470E" w:rsidRDefault="0006470E" w:rsidP="0006470E">
      <w:pPr>
        <w:pStyle w:val="EndNoteBibliography"/>
        <w:ind w:left="720" w:hanging="720"/>
        <w:rPr>
          <w:noProof/>
        </w:rPr>
      </w:pPr>
      <w:r w:rsidRPr="0006470E">
        <w:rPr>
          <w:noProof/>
        </w:rPr>
        <w:t>Zhu, Y. O., M. L. Siegal, D. W. Hall and D. A. Petrov, 2014 Precise estimates of mutation rate and spectrum in yeast. Proceedings of the National Academy of Sciences 111</w:t>
      </w:r>
      <w:r w:rsidRPr="0006470E">
        <w:rPr>
          <w:b/>
          <w:noProof/>
        </w:rPr>
        <w:t>:</w:t>
      </w:r>
      <w:r w:rsidRPr="0006470E">
        <w:rPr>
          <w:noProof/>
        </w:rPr>
        <w:t xml:space="preserve"> E2310-E2318.</w:t>
      </w:r>
    </w:p>
    <w:p w14:paraId="3D8D3873" w14:textId="77777777" w:rsidR="0006470E" w:rsidRPr="0006470E" w:rsidRDefault="0006470E" w:rsidP="0006470E">
      <w:pPr>
        <w:pStyle w:val="EndNoteBibliography"/>
        <w:ind w:left="720" w:hanging="720"/>
        <w:rPr>
          <w:noProof/>
        </w:rPr>
      </w:pPr>
      <w:r w:rsidRPr="0006470E">
        <w:rPr>
          <w:noProof/>
        </w:rPr>
        <w:t>Zillikens, M. C., S. Demissie, Y. H. Hsu, L. M. Yerges-Armstrong, W. C. Chou</w:t>
      </w:r>
      <w:r w:rsidRPr="0006470E">
        <w:rPr>
          <w:i/>
          <w:noProof/>
        </w:rPr>
        <w:t xml:space="preserve"> et al.</w:t>
      </w:r>
      <w:r w:rsidRPr="0006470E">
        <w:rPr>
          <w:noProof/>
        </w:rPr>
        <w:t>, 2017 Erratum: Large meta-analysis of genome-wide association studies identifies five loci for lean body mass. Nat Commun 8</w:t>
      </w:r>
      <w:r w:rsidRPr="0006470E">
        <w:rPr>
          <w:b/>
          <w:noProof/>
        </w:rPr>
        <w:t>:</w:t>
      </w:r>
      <w:r w:rsidRPr="0006470E">
        <w:rPr>
          <w:noProof/>
        </w:rPr>
        <w:t xml:space="preserve"> 1414.</w:t>
      </w:r>
    </w:p>
    <w:p w14:paraId="5A3CB9A1" w14:textId="5AC4736E" w:rsidR="004F7BC0" w:rsidRDefault="00CA6FD4" w:rsidP="00C05D5D">
      <w:pPr>
        <w:spacing w:line="360" w:lineRule="auto"/>
      </w:pPr>
      <w:r>
        <w:fldChar w:fldCharType="end"/>
      </w:r>
    </w:p>
    <w:sectPr w:rsidR="004F7BC0" w:rsidSect="009D432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Holly Celina Mcqueary" w:date="2019-09-19T17:06:00Z" w:initials="HCM">
    <w:p w14:paraId="6D5AFDE3" w14:textId="33015F42" w:rsidR="000F3246" w:rsidRDefault="000F3246">
      <w:pPr>
        <w:pStyle w:val="CommentText"/>
      </w:pPr>
      <w:r>
        <w:rPr>
          <w:rStyle w:val="CommentReference"/>
        </w:rPr>
        <w:annotationRef/>
      </w:r>
      <w:r>
        <w:t xml:space="preserve">This paragraph says basically the same thing as the one </w:t>
      </w:r>
      <w:proofErr w:type="gramStart"/>
      <w:r>
        <w:t>above</w:t>
      </w:r>
      <w:proofErr w:type="gramEnd"/>
      <w:r>
        <w:t xml:space="preserve"> but I put it in the sex chromosome context sort of here </w:t>
      </w:r>
    </w:p>
  </w:comment>
  <w:comment w:id="8" w:author="Holly Celina Mcqueary" w:date="2019-07-18T16:31:00Z" w:initials="HCM">
    <w:p w14:paraId="1222BA3C" w14:textId="77777777" w:rsidR="000F3246" w:rsidRDefault="000F3246" w:rsidP="000F3246">
      <w:pPr>
        <w:pStyle w:val="CommentText"/>
      </w:pPr>
      <w:r>
        <w:rPr>
          <w:rStyle w:val="CommentReference"/>
        </w:rPr>
        <w:annotationRef/>
      </w:r>
      <w:r>
        <w:t>Is this in the counter argument to the Hose paper?</w:t>
      </w:r>
    </w:p>
  </w:comment>
  <w:comment w:id="14" w:author="Holly Celina Mcqueary" w:date="2019-07-18T16:31:00Z" w:initials="HCM">
    <w:p w14:paraId="513AC0DC" w14:textId="69F4BA41" w:rsidR="00186E40" w:rsidRDefault="00186E40" w:rsidP="00D543AC">
      <w:pPr>
        <w:pStyle w:val="CommentText"/>
      </w:pPr>
      <w:r>
        <w:rPr>
          <w:rStyle w:val="CommentReference"/>
        </w:rPr>
        <w:annotationRef/>
      </w:r>
      <w:r>
        <w:t>Is this in the counter argument to the Hose paper?</w:t>
      </w:r>
    </w:p>
  </w:comment>
  <w:comment w:id="17" w:author="Holly Celina Mcqueary" w:date="2019-09-19T17:10:00Z" w:initials="HCM">
    <w:p w14:paraId="46B41A0F" w14:textId="4023E069" w:rsidR="000F3246" w:rsidRDefault="000F3246">
      <w:pPr>
        <w:pStyle w:val="CommentText"/>
      </w:pPr>
      <w:r>
        <w:rPr>
          <w:rStyle w:val="CommentReference"/>
        </w:rPr>
        <w:annotationRef/>
      </w:r>
      <w:r>
        <w:t>I don’t know if I want to start off with this or just say something like “analyze the rate, types, and effects of aneuploidy” instead of focusing on dosage compensation?</w:t>
      </w:r>
    </w:p>
  </w:comment>
  <w:comment w:id="20" w:author="Holly McQueary" w:date="2018-03-23T09:45:00Z" w:initials="HCM">
    <w:p w14:paraId="5605901D" w14:textId="77777777" w:rsidR="00186E40" w:rsidRDefault="00186E40" w:rsidP="00D543AC">
      <w:pPr>
        <w:pStyle w:val="CommentText"/>
      </w:pPr>
      <w:r>
        <w:rPr>
          <w:rStyle w:val="CommentReference"/>
        </w:rPr>
        <w:annotationRef/>
      </w:r>
      <w:r>
        <w:t>I decided to call them “hybrid” and “lab strain” to avoid confusion between GC/MA</w:t>
      </w:r>
    </w:p>
  </w:comment>
  <w:comment w:id="21" w:author="Holly Celina Mcqueary" w:date="2019-09-20T12:55:00Z" w:initials="HCM">
    <w:p w14:paraId="1CDE13D4" w14:textId="77777777" w:rsidR="008F499E" w:rsidRDefault="008F499E">
      <w:pPr>
        <w:pStyle w:val="CommentText"/>
      </w:pPr>
      <w:r>
        <w:rPr>
          <w:rStyle w:val="CommentReference"/>
        </w:rPr>
        <w:annotationRef/>
      </w:r>
      <w:r>
        <w:t>Is this still true?</w:t>
      </w:r>
    </w:p>
    <w:p w14:paraId="1FDE07FC" w14:textId="607252C4" w:rsidR="008F499E" w:rsidRDefault="008F499E">
      <w:pPr>
        <w:pStyle w:val="CommentText"/>
      </w:pPr>
    </w:p>
  </w:comment>
  <w:comment w:id="22" w:author="Holly Celina Mcqueary" w:date="2019-09-20T12:56:00Z" w:initials="HCM">
    <w:p w14:paraId="51A9A8F8" w14:textId="20AC4672" w:rsidR="008F499E" w:rsidRDefault="008F499E">
      <w:pPr>
        <w:pStyle w:val="CommentText"/>
      </w:pPr>
      <w:r>
        <w:rPr>
          <w:rStyle w:val="CommentReference"/>
        </w:rPr>
        <w:annotationRef/>
      </w:r>
      <w:r>
        <w:t>I need to double-check that these are correct (because some of the samples were actually euploid not aneuploid)</w:t>
      </w:r>
    </w:p>
  </w:comment>
  <w:comment w:id="23" w:author="Microsoft Office User" w:date="2018-02-22T15:56:00Z" w:initials="MOU">
    <w:p w14:paraId="2E767A5C" w14:textId="77777777" w:rsidR="00186E40" w:rsidRDefault="00186E40" w:rsidP="00D543AC">
      <w:pPr>
        <w:pStyle w:val="CommentText"/>
      </w:pPr>
      <w:r>
        <w:rPr>
          <w:rStyle w:val="CommentReference"/>
        </w:rPr>
        <w:annotationRef/>
      </w:r>
      <w:r>
        <w:t xml:space="preserve">My </w:t>
      </w:r>
      <w:proofErr w:type="spellStart"/>
      <w:r>
        <w:t>github</w:t>
      </w:r>
      <w:proofErr w:type="spellEnd"/>
      <w:r>
        <w:t xml:space="preserve"> is currently private so this link goes nowhere</w:t>
      </w:r>
    </w:p>
  </w:comment>
  <w:comment w:id="28" w:author="Holly Celina Mcqueary" w:date="2019-07-19T11:27:00Z" w:initials="HCM">
    <w:p w14:paraId="1240DC63" w14:textId="77777777" w:rsidR="00186E40" w:rsidRDefault="00186E40" w:rsidP="00D543AC">
      <w:pPr>
        <w:pStyle w:val="CommentText"/>
      </w:pPr>
      <w:r>
        <w:rPr>
          <w:rStyle w:val="CommentReference"/>
        </w:rPr>
        <w:annotationRef/>
      </w:r>
      <w:r>
        <w:t>Add citation for DESeq2</w:t>
      </w:r>
    </w:p>
  </w:comment>
  <w:comment w:id="34" w:author="Holly Celina Mcqueary" w:date="2019-09-20T14:51:00Z" w:initials="HCM">
    <w:p w14:paraId="2EA30A06" w14:textId="17D9D83E" w:rsidR="00A95C85" w:rsidRDefault="00A95C85">
      <w:pPr>
        <w:pStyle w:val="CommentText"/>
      </w:pPr>
      <w:r>
        <w:rPr>
          <w:rStyle w:val="CommentReference"/>
        </w:rPr>
        <w:annotationRef/>
      </w:r>
      <w:r>
        <w:t xml:space="preserve">I feel like this might be more useful in the </w:t>
      </w:r>
      <w:proofErr w:type="gramStart"/>
      <w:r>
        <w:t>results section?</w:t>
      </w:r>
      <w:proofErr w:type="gramEnd"/>
    </w:p>
  </w:comment>
  <w:comment w:id="160" w:author="Dave Hall" w:date="2019-08-20T08:49:00Z" w:initials="DWH">
    <w:p w14:paraId="52D262EA" w14:textId="657331AA" w:rsidR="00186E40" w:rsidRDefault="00186E40">
      <w:pPr>
        <w:pStyle w:val="CommentText"/>
      </w:pPr>
      <w:r>
        <w:rPr>
          <w:rStyle w:val="CommentReference"/>
        </w:rPr>
        <w:annotationRef/>
      </w:r>
      <w:r>
        <w:t>Not sure a figure is needed for this result. Maybe a table?</w:t>
      </w:r>
    </w:p>
  </w:comment>
  <w:comment w:id="162" w:author="Holly Celina Mcqueary" w:date="2019-06-14T12:58:00Z" w:initials="HCM">
    <w:p w14:paraId="78A868B2" w14:textId="388852BD" w:rsidR="00186E40" w:rsidRDefault="00186E40" w:rsidP="001076C4">
      <w:pPr>
        <w:pStyle w:val="CommentText"/>
      </w:pPr>
      <w:r>
        <w:rPr>
          <w:rStyle w:val="CommentReference"/>
        </w:rPr>
        <w:annotationRef/>
      </w:r>
      <w:r>
        <w:t>Tie this into my data somehow – calculate rate of aneuploidy specifically for chromosome v?</w:t>
      </w:r>
    </w:p>
  </w:comment>
  <w:comment w:id="163" w:author="Dave Hall" w:date="2019-08-20T08:50:00Z" w:initials="DWH">
    <w:p w14:paraId="77395432" w14:textId="355B6976" w:rsidR="00186E40" w:rsidRDefault="00186E40">
      <w:pPr>
        <w:pStyle w:val="CommentText"/>
      </w:pPr>
      <w:r>
        <w:rPr>
          <w:rStyle w:val="CommentReference"/>
        </w:rPr>
        <w:annotationRef/>
      </w:r>
      <w:r>
        <w:t xml:space="preserve">Indeed. We could calculate the rate for chromosome V directly. In addition, a consideration of the rate across </w:t>
      </w:r>
      <w:proofErr w:type="spellStart"/>
      <w:r>
        <w:t>chromsooems</w:t>
      </w:r>
      <w:proofErr w:type="spellEnd"/>
      <w:r>
        <w:t xml:space="preserve"> might be worth </w:t>
      </w:r>
      <w:proofErr w:type="spellStart"/>
      <w:r>
        <w:t>dioscussing</w:t>
      </w:r>
      <w:proofErr w:type="spellEnd"/>
      <w:r>
        <w:t xml:space="preserve">. Do you think all chromosomes can be trisomic? Are </w:t>
      </w:r>
      <w:proofErr w:type="spellStart"/>
      <w:r>
        <w:t>spome</w:t>
      </w:r>
      <w:proofErr w:type="spellEnd"/>
      <w:r>
        <w:t xml:space="preserve"> better </w:t>
      </w:r>
      <w:proofErr w:type="spellStart"/>
      <w:r>
        <w:t>toelrated</w:t>
      </w:r>
      <w:proofErr w:type="spellEnd"/>
      <w:r>
        <w:t xml:space="preserve"> than others (and thus detected at higher frequency)? Maybe come up with a distribution assuming chromosome identity does not matter and use rate to calculate a Poisson expectation for number of chromosomes with 0, 1, 2, </w:t>
      </w:r>
      <w:proofErr w:type="spellStart"/>
      <w:r>
        <w:t>etc</w:t>
      </w:r>
      <w:proofErr w:type="spellEnd"/>
      <w:r>
        <w:t xml:space="preserve"> aneuploidies </w:t>
      </w:r>
      <w:proofErr w:type="spellStart"/>
      <w:r>
        <w:t>ac ross</w:t>
      </w:r>
      <w:proofErr w:type="spellEnd"/>
      <w:r>
        <w:t xml:space="preserve"> both </w:t>
      </w:r>
      <w:proofErr w:type="spellStart"/>
      <w:r>
        <w:t>experiemnts</w:t>
      </w:r>
      <w:proofErr w:type="spellEnd"/>
      <w:r>
        <w:t xml:space="preserve"> (or for each). </w:t>
      </w:r>
    </w:p>
  </w:comment>
  <w:comment w:id="165" w:author="Holly Celina Mcqueary" w:date="2019-09-03T12:29:00Z" w:initials="HCM">
    <w:p w14:paraId="70586A04" w14:textId="57F84F5C" w:rsidR="00186E40" w:rsidRDefault="00186E40">
      <w:pPr>
        <w:pStyle w:val="CommentText"/>
      </w:pPr>
      <w:r>
        <w:rPr>
          <w:rStyle w:val="CommentReference"/>
        </w:rPr>
        <w:annotationRef/>
      </w:r>
      <w:r>
        <w:t xml:space="preserve">There were actually 38 </w:t>
      </w:r>
      <w:proofErr w:type="spellStart"/>
      <w:r>
        <w:t>trisomies</w:t>
      </w:r>
      <w:proofErr w:type="spellEnd"/>
      <w:r>
        <w:t xml:space="preserve"> in the GC experiment – counting based on chromosome. Several lines were </w:t>
      </w:r>
      <w:proofErr w:type="spellStart"/>
      <w:r>
        <w:t>aneiploid</w:t>
      </w:r>
      <w:proofErr w:type="spellEnd"/>
      <w:r>
        <w:t xml:space="preserve"> for multiple chromosomes which is why I had said 29 samples above. </w:t>
      </w:r>
    </w:p>
  </w:comment>
  <w:comment w:id="182" w:author="Dave Hall" w:date="2019-08-20T09:07:00Z" w:initials="DWH">
    <w:p w14:paraId="01146411" w14:textId="0F9E5866" w:rsidR="00186E40" w:rsidRDefault="00186E40">
      <w:pPr>
        <w:pStyle w:val="CommentText"/>
      </w:pPr>
      <w:r>
        <w:rPr>
          <w:rStyle w:val="CommentReference"/>
        </w:rPr>
        <w:annotationRef/>
      </w:r>
      <w:r>
        <w:t>What does this mean?</w:t>
      </w:r>
    </w:p>
  </w:comment>
  <w:comment w:id="183" w:author="Dave Hall" w:date="2019-08-20T09:07:00Z" w:initials="DWH">
    <w:p w14:paraId="12C67CAE" w14:textId="6A4320F3" w:rsidR="00186E40" w:rsidRDefault="00186E40">
      <w:pPr>
        <w:pStyle w:val="CommentText"/>
      </w:pPr>
      <w:r>
        <w:rPr>
          <w:rStyle w:val="CommentReference"/>
        </w:rPr>
        <w:annotationRef/>
      </w:r>
      <w:r>
        <w:t xml:space="preserve">How many times? Greater than 9 events? </w:t>
      </w:r>
    </w:p>
  </w:comment>
  <w:comment w:id="184" w:author="Dave Hall" w:date="2019-08-20T09:08:00Z" w:initials="DWH">
    <w:p w14:paraId="000B4513" w14:textId="72551875" w:rsidR="00186E40" w:rsidRDefault="00186E40">
      <w:pPr>
        <w:pStyle w:val="CommentText"/>
      </w:pPr>
      <w:r>
        <w:rPr>
          <w:rStyle w:val="CommentReference"/>
        </w:rPr>
        <w:annotationRef/>
      </w:r>
      <w:r>
        <w:t>Any evidence for XVI being unstable in either or both of our experiments?</w:t>
      </w:r>
    </w:p>
  </w:comment>
  <w:comment w:id="185" w:author="Holly Celina Mcqueary" w:date="2019-09-03T12:11:00Z" w:initials="HCM">
    <w:p w14:paraId="099104B8" w14:textId="3683FF94" w:rsidR="00186E40" w:rsidRDefault="00186E40">
      <w:pPr>
        <w:pStyle w:val="CommentText"/>
      </w:pPr>
      <w:r>
        <w:rPr>
          <w:rStyle w:val="CommentReference"/>
        </w:rPr>
        <w:annotationRef/>
      </w:r>
      <w:r>
        <w:t xml:space="preserve">Yes – there are a 9 </w:t>
      </w:r>
      <w:proofErr w:type="spellStart"/>
      <w:r>
        <w:t>trisomies</w:t>
      </w:r>
      <w:proofErr w:type="spellEnd"/>
      <w:r>
        <w:t xml:space="preserve"> of </w:t>
      </w:r>
      <w:proofErr w:type="spellStart"/>
      <w:r>
        <w:t>chrom</w:t>
      </w:r>
      <w:proofErr w:type="spellEnd"/>
      <w:r>
        <w:t xml:space="preserve"> XVI in hybrid strain and 3 </w:t>
      </w:r>
      <w:proofErr w:type="spellStart"/>
      <w:r>
        <w:t>trisomies</w:t>
      </w:r>
      <w:proofErr w:type="spellEnd"/>
      <w:r>
        <w:t xml:space="preserve"> in lab strain (which is high for that strain considering the most was chromosome 8 with 4 </w:t>
      </w:r>
      <w:proofErr w:type="spellStart"/>
      <w:r>
        <w:t>trisomies</w:t>
      </w:r>
      <w:proofErr w:type="spellEnd"/>
      <w:r>
        <w:t xml:space="preserve">). </w:t>
      </w:r>
      <w:proofErr w:type="gramStart"/>
      <w:r>
        <w:t>Also</w:t>
      </w:r>
      <w:proofErr w:type="gramEnd"/>
      <w:r>
        <w:t xml:space="preserve"> </w:t>
      </w:r>
      <w:proofErr w:type="spellStart"/>
      <w:r>
        <w:t>Chr</w:t>
      </w:r>
      <w:proofErr w:type="spellEnd"/>
      <w:r>
        <w:t xml:space="preserve"> XVI had a tetrasomy in the hybrid strain. </w:t>
      </w:r>
    </w:p>
  </w:comment>
  <w:comment w:id="195" w:author="Dave Hall" w:date="2019-08-20T09:09:00Z" w:initials="DWH">
    <w:p w14:paraId="434C0753" w14:textId="39D8C953" w:rsidR="00186E40" w:rsidRDefault="00186E40">
      <w:pPr>
        <w:pStyle w:val="CommentText"/>
      </w:pPr>
      <w:r>
        <w:rPr>
          <w:rStyle w:val="CommentReference"/>
        </w:rPr>
        <w:annotationRef/>
      </w:r>
      <w:r>
        <w:t>Is this the start of the chromosome? I would guess that it was a terminal duplication.</w:t>
      </w:r>
    </w:p>
  </w:comment>
  <w:comment w:id="196" w:author="Holly Celina Mcqueary" w:date="2019-08-28T14:14:00Z" w:initials="HCM">
    <w:p w14:paraId="3860EB10" w14:textId="3A654F02" w:rsidR="00186E40" w:rsidRDefault="00186E40">
      <w:pPr>
        <w:pStyle w:val="CommentText"/>
      </w:pPr>
      <w:r>
        <w:rPr>
          <w:rStyle w:val="CommentReference"/>
        </w:rPr>
        <w:annotationRef/>
      </w:r>
      <w:r>
        <w:t>I thought it would be too, but the read depth before this point looks disomic</w:t>
      </w:r>
    </w:p>
  </w:comment>
  <w:comment w:id="197" w:author="Dave Hall" w:date="2019-08-20T09:10:00Z" w:initials="DWH">
    <w:p w14:paraId="6F44AAB9" w14:textId="25E90E06" w:rsidR="00186E40" w:rsidRDefault="00186E40">
      <w:pPr>
        <w:pStyle w:val="CommentText"/>
      </w:pPr>
      <w:r>
        <w:rPr>
          <w:rStyle w:val="CommentReference"/>
        </w:rPr>
        <w:annotationRef/>
      </w:r>
      <w:r>
        <w:t xml:space="preserve">It makes locating where it might now be difficult, unless we can find a chromosome end that has reduced depth from the end up to a TE. Are there any </w:t>
      </w:r>
      <w:proofErr w:type="spellStart"/>
      <w:r>
        <w:t>Tes</w:t>
      </w:r>
      <w:proofErr w:type="spellEnd"/>
      <w:r>
        <w:t xml:space="preserve"> located near chromosome ends? (These may not be very well annotated)</w:t>
      </w:r>
    </w:p>
  </w:comment>
  <w:comment w:id="199" w:author="Dave Hall" w:date="2019-08-20T09:11:00Z" w:initials="DWH">
    <w:p w14:paraId="2AB3757F" w14:textId="26D8D71B" w:rsidR="00186E40" w:rsidRDefault="00186E40">
      <w:pPr>
        <w:pStyle w:val="CommentText"/>
      </w:pPr>
      <w:r>
        <w:rPr>
          <w:rStyle w:val="CommentReference"/>
        </w:rPr>
        <w:annotationRef/>
      </w:r>
      <w:proofErr w:type="gramStart"/>
      <w:r>
        <w:t>Ha,</w:t>
      </w:r>
      <w:proofErr w:type="gramEnd"/>
      <w:r>
        <w:t xml:space="preserve"> should have read to end of paragraph before previous comment!</w:t>
      </w:r>
    </w:p>
  </w:comment>
  <w:comment w:id="200" w:author="Holly Celina Mcqueary" w:date="2019-06-14T13:07:00Z" w:initials="HCM">
    <w:p w14:paraId="7512744C" w14:textId="7F47A1CA" w:rsidR="00186E40" w:rsidRDefault="00186E40">
      <w:pPr>
        <w:pStyle w:val="CommentText"/>
      </w:pPr>
      <w:r>
        <w:rPr>
          <w:rStyle w:val="CommentReference"/>
        </w:rPr>
        <w:annotationRef/>
      </w:r>
      <w:r>
        <w:t xml:space="preserve">I haven’t gotten to this yet </w:t>
      </w:r>
    </w:p>
  </w:comment>
  <w:comment w:id="201" w:author="Dave Hall" w:date="2019-08-20T09:12:00Z" w:initials="DWH">
    <w:p w14:paraId="0EA44CCA" w14:textId="51027A35" w:rsidR="00186E40" w:rsidRDefault="00186E40">
      <w:pPr>
        <w:pStyle w:val="CommentText"/>
      </w:pPr>
      <w:r>
        <w:rPr>
          <w:rStyle w:val="CommentReference"/>
        </w:rPr>
        <w:annotationRef/>
      </w:r>
      <w:r>
        <w:t>Interesting idea. I’m not positive what the analysis will be but carry on!</w:t>
      </w:r>
    </w:p>
  </w:comment>
  <w:comment w:id="202" w:author="Holly Celina Mcqueary" w:date="2019-09-20T15:02:00Z" w:initials="HCM">
    <w:p w14:paraId="14E6DFD0" w14:textId="0BD4A27B" w:rsidR="00CB21AA" w:rsidRDefault="00CB21AA">
      <w:pPr>
        <w:pStyle w:val="CommentText"/>
      </w:pPr>
      <w:r>
        <w:rPr>
          <w:rStyle w:val="CommentReference"/>
        </w:rPr>
        <w:annotationRef/>
      </w:r>
      <w:r>
        <w:t xml:space="preserve">I still kind of want to look at this, but I’m not really sure how to approach it, so I’ve tabled it for now. </w:t>
      </w:r>
    </w:p>
  </w:comment>
  <w:comment w:id="205" w:author="Dave Hall" w:date="2019-08-20T09:14:00Z" w:initials="DWH">
    <w:p w14:paraId="1F90E914" w14:textId="664A9580" w:rsidR="00186E40" w:rsidRDefault="00186E40">
      <w:pPr>
        <w:pStyle w:val="CommentText"/>
      </w:pPr>
      <w:r>
        <w:rPr>
          <w:rStyle w:val="CommentReference"/>
        </w:rPr>
        <w:annotationRef/>
      </w:r>
      <w:r>
        <w:t>“its” refers to what? The entire genome, just the aneuploid chromosome?</w:t>
      </w:r>
    </w:p>
  </w:comment>
  <w:comment w:id="469" w:author="Dave Hall" w:date="2019-08-20T09:14:00Z" w:initials="DWH">
    <w:p w14:paraId="2386253A" w14:textId="36921A27" w:rsidR="00186E40" w:rsidRDefault="00186E40">
      <w:pPr>
        <w:pStyle w:val="CommentText"/>
      </w:pPr>
      <w:r>
        <w:rPr>
          <w:rStyle w:val="CommentReference"/>
        </w:rPr>
        <w:annotationRef/>
      </w:r>
      <w:r>
        <w:t xml:space="preserve">Need to </w:t>
      </w:r>
      <w:proofErr w:type="spellStart"/>
      <w:r>
        <w:t>explcitly</w:t>
      </w:r>
      <w:proofErr w:type="spellEnd"/>
      <w:r>
        <w:t xml:space="preserve"> state what that would look like. Without an </w:t>
      </w:r>
      <w:proofErr w:type="spellStart"/>
      <w:r>
        <w:t>expecttaion</w:t>
      </w:r>
      <w:proofErr w:type="spellEnd"/>
      <w:r>
        <w:t xml:space="preserve"> given, it is hard to evaluate this claim (which I think you are pretty confident in)</w:t>
      </w:r>
    </w:p>
  </w:comment>
  <w:comment w:id="470" w:author="Dave Hall" w:date="2019-08-20T09:17:00Z" w:initials="DWH">
    <w:p w14:paraId="01B96954" w14:textId="663684C3" w:rsidR="00186E40" w:rsidRDefault="00186E40">
      <w:pPr>
        <w:pStyle w:val="CommentText"/>
      </w:pPr>
      <w:r>
        <w:rPr>
          <w:rStyle w:val="CommentReference"/>
        </w:rPr>
        <w:annotationRef/>
      </w:r>
      <w:r>
        <w:t xml:space="preserve">You have to give the expectation. </w:t>
      </w:r>
    </w:p>
  </w:comment>
  <w:comment w:id="497" w:author="Dave Hall" w:date="2019-08-20T09:28:00Z" w:initials="DWH">
    <w:p w14:paraId="5185790E" w14:textId="033BF551" w:rsidR="00186E40" w:rsidRDefault="00186E40">
      <w:pPr>
        <w:pStyle w:val="CommentText"/>
      </w:pPr>
      <w:r>
        <w:rPr>
          <w:rStyle w:val="CommentReference"/>
        </w:rPr>
        <w:annotationRef/>
      </w:r>
      <w:r>
        <w:t>How does this paragraph relate to the last?</w:t>
      </w:r>
    </w:p>
  </w:comment>
  <w:comment w:id="499" w:author="Dave Hall" w:date="2019-08-20T09:25:00Z" w:initials="DWH">
    <w:p w14:paraId="094AFF76" w14:textId="356F3207" w:rsidR="00186E40" w:rsidRDefault="00186E40">
      <w:pPr>
        <w:pStyle w:val="CommentText"/>
      </w:pPr>
      <w:r>
        <w:rPr>
          <w:rStyle w:val="CommentReference"/>
        </w:rPr>
        <w:annotationRef/>
      </w:r>
      <w:r>
        <w:t>A bit more detail. What numbers were used?</w:t>
      </w:r>
    </w:p>
  </w:comment>
  <w:comment w:id="498" w:author="Holly Celina Mcqueary" w:date="2019-09-03T14:50:00Z" w:initials="HCM">
    <w:p w14:paraId="6005D0B9" w14:textId="0DF4B318" w:rsidR="00186E40" w:rsidRDefault="00186E40">
      <w:pPr>
        <w:pStyle w:val="CommentText"/>
      </w:pPr>
      <w:r>
        <w:rPr>
          <w:rStyle w:val="CommentReference"/>
        </w:rPr>
        <w:annotationRef/>
      </w:r>
      <w:r>
        <w:t>Should I even bother with Tukey’s, or can I just stick to the ANOVAs?</w:t>
      </w:r>
    </w:p>
  </w:comment>
  <w:comment w:id="500" w:author="Dave Hall" w:date="2019-08-20T09:26:00Z" w:initials="DWH">
    <w:p w14:paraId="7ECE8BDD" w14:textId="1C2CED4E" w:rsidR="00186E40" w:rsidRDefault="00186E40">
      <w:pPr>
        <w:pStyle w:val="CommentText"/>
      </w:pPr>
      <w:r>
        <w:rPr>
          <w:rStyle w:val="CommentReference"/>
        </w:rPr>
        <w:annotationRef/>
      </w:r>
      <w:proofErr w:type="gramStart"/>
      <w:r>
        <w:t>So</w:t>
      </w:r>
      <w:proofErr w:type="gramEnd"/>
      <w:r>
        <w:t xml:space="preserve"> these are the examples where there was a significant difference from expectation? </w:t>
      </w:r>
    </w:p>
  </w:comment>
  <w:comment w:id="501" w:author="Dave Hall" w:date="2019-08-20T09:29:00Z" w:initials="DWH">
    <w:p w14:paraId="66161903" w14:textId="3B51BCEE" w:rsidR="00186E40" w:rsidRDefault="00186E40">
      <w:pPr>
        <w:pStyle w:val="CommentText"/>
      </w:pPr>
      <w:r>
        <w:rPr>
          <w:rStyle w:val="CommentReference"/>
        </w:rPr>
        <w:annotationRef/>
      </w:r>
      <w:r>
        <w:t xml:space="preserve">Maybe say what </w:t>
      </w:r>
      <w:proofErr w:type="gramStart"/>
      <w:r>
        <w:t>these mean</w:t>
      </w:r>
      <w:proofErr w:type="gramEnd"/>
      <w:r>
        <w:t>?</w:t>
      </w:r>
    </w:p>
  </w:comment>
  <w:comment w:id="502" w:author="Dave Hall" w:date="2019-08-20T09:29:00Z" w:initials="DWH">
    <w:p w14:paraId="3EE5B123" w14:textId="0FCA08E1" w:rsidR="00186E40" w:rsidRDefault="00186E40">
      <w:pPr>
        <w:pStyle w:val="CommentText"/>
      </w:pPr>
      <w:r>
        <w:rPr>
          <w:rStyle w:val="CommentReference"/>
        </w:rPr>
        <w:annotationRef/>
      </w:r>
      <w:r>
        <w:t>These two sentences seem not to agree.</w:t>
      </w:r>
    </w:p>
  </w:comment>
  <w:comment w:id="503" w:author="Holly Celina Mcqueary" w:date="2019-09-11T13:02:00Z" w:initials="HCM">
    <w:p w14:paraId="03FB9532" w14:textId="27F62156" w:rsidR="00186E40" w:rsidRDefault="00186E40">
      <w:pPr>
        <w:pStyle w:val="CommentText"/>
      </w:pPr>
      <w:r>
        <w:rPr>
          <w:rStyle w:val="CommentReference"/>
        </w:rPr>
        <w:annotationRef/>
      </w:r>
      <w:r>
        <w:t xml:space="preserve">I originally had this in my methods section, but can move it here </w:t>
      </w:r>
    </w:p>
  </w:comment>
  <w:comment w:id="504" w:author="Holly Celina Mcqueary" w:date="2019-06-14T14:54:00Z" w:initials="HCM">
    <w:p w14:paraId="60E3CD68" w14:textId="3FC3FBF6" w:rsidR="00186E40" w:rsidRDefault="00186E40">
      <w:pPr>
        <w:pStyle w:val="CommentText"/>
      </w:pPr>
      <w:r>
        <w:rPr>
          <w:rStyle w:val="CommentReference"/>
        </w:rPr>
        <w:annotationRef/>
      </w:r>
      <w:r>
        <w:t xml:space="preserve">I don’t have any figures for this data yet, still thinking of how best to display it. (It’s currently in excel spreadsheets). </w:t>
      </w:r>
    </w:p>
  </w:comment>
  <w:comment w:id="505" w:author="Dave Hall" w:date="2019-08-20T09:31:00Z" w:initials="DWH">
    <w:p w14:paraId="7E60507A" w14:textId="00A60649" w:rsidR="00186E40" w:rsidRDefault="00186E40">
      <w:pPr>
        <w:pStyle w:val="CommentText"/>
      </w:pPr>
      <w:r>
        <w:rPr>
          <w:rStyle w:val="CommentReference"/>
        </w:rPr>
        <w:annotationRef/>
      </w:r>
      <w:r>
        <w:t>Need to figure a better way to present/discuss these data</w:t>
      </w:r>
    </w:p>
  </w:comment>
  <w:comment w:id="506" w:author="Dave Hall" w:date="2019-08-20T09:32:00Z" w:initials="DWH">
    <w:p w14:paraId="350512D1" w14:textId="57428762" w:rsidR="00186E40" w:rsidRDefault="00186E40">
      <w:pPr>
        <w:pStyle w:val="CommentText"/>
      </w:pPr>
      <w:r>
        <w:rPr>
          <w:rStyle w:val="CommentReference"/>
        </w:rPr>
        <w:annotationRef/>
      </w:r>
      <w:r>
        <w:t>What do you mean by differentially expressed? AN expectation is needed that we can test against.</w:t>
      </w:r>
    </w:p>
  </w:comment>
  <w:comment w:id="510" w:author="Holly Celina Mcqueary" w:date="2019-06-14T14:59:00Z" w:initials="HCM">
    <w:p w14:paraId="46E1EA88" w14:textId="4071A604" w:rsidR="00186E40" w:rsidRDefault="00186E40">
      <w:pPr>
        <w:pStyle w:val="CommentText"/>
      </w:pPr>
      <w:r>
        <w:rPr>
          <w:rStyle w:val="CommentReference"/>
        </w:rPr>
        <w:annotationRef/>
      </w:r>
      <w:r>
        <w:t xml:space="preserve">I need to redo this analysis. </w:t>
      </w:r>
    </w:p>
  </w:comment>
  <w:comment w:id="511" w:author="Dave Hall" w:date="2019-08-20T09:33:00Z" w:initials="DWH">
    <w:p w14:paraId="3C887562" w14:textId="22618F8B" w:rsidR="00186E40" w:rsidRDefault="00186E40">
      <w:pPr>
        <w:pStyle w:val="CommentText"/>
      </w:pPr>
      <w:r>
        <w:rPr>
          <w:rStyle w:val="CommentReference"/>
        </w:rPr>
        <w:annotationRef/>
      </w:r>
      <w:r>
        <w:t>Did we find any of these?</w:t>
      </w:r>
    </w:p>
  </w:comment>
  <w:comment w:id="512" w:author="Holly Celina Mcqueary" w:date="2019-06-14T14:01:00Z" w:initials="HCM">
    <w:p w14:paraId="333F20C6" w14:textId="010F32E3" w:rsidR="00186E40" w:rsidRDefault="00186E40">
      <w:pPr>
        <w:pStyle w:val="CommentText"/>
      </w:pPr>
      <w:r>
        <w:rPr>
          <w:rStyle w:val="CommentReference"/>
        </w:rPr>
        <w:annotationRef/>
      </w:r>
      <w:r>
        <w:t xml:space="preserve">I wrote this and now I have no idea what I was talking about </w:t>
      </w:r>
    </w:p>
  </w:comment>
  <w:comment w:id="514" w:author="Holly Celina Mcqueary" w:date="2019-06-14T14:01:00Z" w:initials="HCM">
    <w:p w14:paraId="2824E927" w14:textId="77777777" w:rsidR="00186E40" w:rsidRDefault="00186E40" w:rsidP="00D543AC">
      <w:pPr>
        <w:pStyle w:val="CommentText"/>
      </w:pPr>
      <w:r>
        <w:rPr>
          <w:rStyle w:val="CommentReference"/>
        </w:rPr>
        <w:annotationRef/>
      </w:r>
      <w:r>
        <w:t xml:space="preserve">I’m not sure this is </w:t>
      </w:r>
      <w:proofErr w:type="gramStart"/>
      <w:r>
        <w:t>true..</w:t>
      </w:r>
      <w:proofErr w:type="gramEnd"/>
      <w:r>
        <w:t xml:space="preserve"> did yeast evolve before drosophila? (assuming yes but probably should cite something here)</w:t>
      </w:r>
    </w:p>
  </w:comment>
  <w:comment w:id="516" w:author="Holly Celina Mcqueary" w:date="2019-06-14T14:01:00Z" w:initials="HCM">
    <w:p w14:paraId="40A1A02E" w14:textId="77777777" w:rsidR="00A21911" w:rsidRDefault="00A21911" w:rsidP="00A21911">
      <w:pPr>
        <w:pStyle w:val="CommentText"/>
      </w:pPr>
      <w:r>
        <w:rPr>
          <w:rStyle w:val="CommentReference"/>
        </w:rPr>
        <w:annotationRef/>
      </w:r>
      <w:r>
        <w:t xml:space="preserve">I’m not sure this is </w:t>
      </w:r>
      <w:proofErr w:type="gramStart"/>
      <w:r>
        <w:t>true..</w:t>
      </w:r>
      <w:proofErr w:type="gramEnd"/>
      <w:r>
        <w:t xml:space="preserve"> did yeast evolve before drosophila? (assuming yes but probably should cite something here)</w:t>
      </w:r>
    </w:p>
  </w:comment>
  <w:comment w:id="515" w:author="Dave Hall" w:date="2019-08-20T09:28:00Z" w:initials="DWH">
    <w:p w14:paraId="138AEBCE" w14:textId="77777777" w:rsidR="00A21911" w:rsidRDefault="00A21911" w:rsidP="00A21911">
      <w:pPr>
        <w:pStyle w:val="CommentText"/>
      </w:pPr>
      <w:r>
        <w:rPr>
          <w:rStyle w:val="CommentReference"/>
        </w:rPr>
        <w:annotationRef/>
      </w:r>
      <w:r>
        <w:t xml:space="preserve">This is not </w:t>
      </w:r>
      <w:proofErr w:type="gramStart"/>
      <w:r>
        <w:t>results</w:t>
      </w:r>
      <w:proofErr w:type="gramEnd"/>
      <w:r>
        <w:t xml:space="preserve"> but discussion (and wild speculation)</w:t>
      </w:r>
    </w:p>
  </w:comment>
  <w:comment w:id="513" w:author="Holly Celina Mcqueary" w:date="2019-07-12T14:02:00Z" w:initials="HCM">
    <w:p w14:paraId="2B11464D" w14:textId="77777777" w:rsidR="00186E40" w:rsidRDefault="00186E40" w:rsidP="00D543AC">
      <w:pPr>
        <w:pStyle w:val="CommentText"/>
      </w:pPr>
      <w:r>
        <w:rPr>
          <w:rStyle w:val="CommentReference"/>
        </w:rPr>
        <w:annotationRef/>
      </w:r>
      <w:r>
        <w:t>This is more of a discussion paragraph than results.</w:t>
      </w:r>
    </w:p>
  </w:comment>
  <w:comment w:id="520" w:author="Dave Hall" w:date="2019-08-20T09:43:00Z" w:initials="DWH">
    <w:p w14:paraId="0FD04300" w14:textId="07095359" w:rsidR="00186E40" w:rsidRDefault="00186E40">
      <w:pPr>
        <w:pStyle w:val="CommentText"/>
      </w:pPr>
      <w:r>
        <w:rPr>
          <w:rStyle w:val="CommentReference"/>
        </w:rPr>
        <w:annotationRef/>
      </w:r>
      <w:r>
        <w:t xml:space="preserve">We need to chat more about this duplication. What is red box? Note that scale of Fig 2 and 3 should be the same. </w:t>
      </w:r>
    </w:p>
  </w:comment>
  <w:comment w:id="521" w:author="Dave Hall" w:date="2019-08-20T09:44:00Z" w:initials="DWH">
    <w:p w14:paraId="32E27402" w14:textId="58139B2D" w:rsidR="00186E40" w:rsidRDefault="00186E40">
      <w:pPr>
        <w:pStyle w:val="CommentText"/>
      </w:pPr>
      <w:r>
        <w:rPr>
          <w:rStyle w:val="CommentReference"/>
        </w:rPr>
        <w:annotationRef/>
      </w:r>
      <w:r>
        <w:t>Is break point at a 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5AFDE3" w15:done="0"/>
  <w15:commentEx w15:paraId="1222BA3C" w15:done="0"/>
  <w15:commentEx w15:paraId="513AC0DC" w15:done="0"/>
  <w15:commentEx w15:paraId="46B41A0F" w15:done="0"/>
  <w15:commentEx w15:paraId="5605901D" w15:done="0"/>
  <w15:commentEx w15:paraId="1FDE07FC" w15:done="0"/>
  <w15:commentEx w15:paraId="51A9A8F8" w15:done="0"/>
  <w15:commentEx w15:paraId="2E767A5C" w15:done="0"/>
  <w15:commentEx w15:paraId="1240DC63" w15:done="1"/>
  <w15:commentEx w15:paraId="2EA30A06" w15:done="0"/>
  <w15:commentEx w15:paraId="52D262EA" w15:done="0"/>
  <w15:commentEx w15:paraId="78A868B2" w15:done="0"/>
  <w15:commentEx w15:paraId="77395432" w15:paraIdParent="78A868B2" w15:done="0"/>
  <w15:commentEx w15:paraId="70586A04" w15:done="0"/>
  <w15:commentEx w15:paraId="01146411" w15:done="0"/>
  <w15:commentEx w15:paraId="12C67CAE" w15:done="0"/>
  <w15:commentEx w15:paraId="000B4513" w15:done="0"/>
  <w15:commentEx w15:paraId="099104B8" w15:paraIdParent="000B4513" w15:done="0"/>
  <w15:commentEx w15:paraId="434C0753" w15:done="0"/>
  <w15:commentEx w15:paraId="3860EB10" w15:paraIdParent="434C0753" w15:done="0"/>
  <w15:commentEx w15:paraId="6F44AAB9" w15:done="0"/>
  <w15:commentEx w15:paraId="2AB3757F" w15:done="0"/>
  <w15:commentEx w15:paraId="7512744C" w15:done="0"/>
  <w15:commentEx w15:paraId="0EA44CCA" w15:paraIdParent="7512744C" w15:done="0"/>
  <w15:commentEx w15:paraId="14E6DFD0" w15:done="0"/>
  <w15:commentEx w15:paraId="1F90E914" w15:done="1"/>
  <w15:commentEx w15:paraId="2386253A" w15:done="0"/>
  <w15:commentEx w15:paraId="01B96954" w15:done="1"/>
  <w15:commentEx w15:paraId="5185790E" w15:done="0"/>
  <w15:commentEx w15:paraId="094AFF76" w15:done="0"/>
  <w15:commentEx w15:paraId="6005D0B9" w15:done="0"/>
  <w15:commentEx w15:paraId="7ECE8BDD" w15:done="0"/>
  <w15:commentEx w15:paraId="66161903" w15:done="0"/>
  <w15:commentEx w15:paraId="3EE5B123" w15:done="0"/>
  <w15:commentEx w15:paraId="03FB9532" w15:done="0"/>
  <w15:commentEx w15:paraId="60E3CD68" w15:done="0"/>
  <w15:commentEx w15:paraId="7E60507A" w15:done="0"/>
  <w15:commentEx w15:paraId="350512D1" w15:done="0"/>
  <w15:commentEx w15:paraId="46E1EA88" w15:done="0"/>
  <w15:commentEx w15:paraId="3C887562" w15:done="0"/>
  <w15:commentEx w15:paraId="333F20C6" w15:done="0"/>
  <w15:commentEx w15:paraId="2824E927" w15:done="0"/>
  <w15:commentEx w15:paraId="40A1A02E" w15:done="0"/>
  <w15:commentEx w15:paraId="138AEBCE" w15:done="0"/>
  <w15:commentEx w15:paraId="2B11464D" w15:done="0"/>
  <w15:commentEx w15:paraId="0FD04300" w15:done="0"/>
  <w15:commentEx w15:paraId="32E274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5AFDE3" w16cid:durableId="212E341F"/>
  <w16cid:commentId w16cid:paraId="1222BA3C" w16cid:durableId="212E348F"/>
  <w16cid:commentId w16cid:paraId="513AC0DC" w16cid:durableId="20DB1D6F"/>
  <w16cid:commentId w16cid:paraId="46B41A0F" w16cid:durableId="212E3501"/>
  <w16cid:commentId w16cid:paraId="5605901D" w16cid:durableId="1E5F4B46"/>
  <w16cid:commentId w16cid:paraId="1FDE07FC" w16cid:durableId="212F4AAB"/>
  <w16cid:commentId w16cid:paraId="51A9A8F8" w16cid:durableId="212F4AEE"/>
  <w16cid:commentId w16cid:paraId="2E767A5C" w16cid:durableId="1E3966C7"/>
  <w16cid:commentId w16cid:paraId="1240DC63" w16cid:durableId="20DC27A0"/>
  <w16cid:commentId w16cid:paraId="2EA30A06" w16cid:durableId="212F65D7"/>
  <w16cid:commentId w16cid:paraId="52D262EA" w16cid:durableId="210632AF"/>
  <w16cid:commentId w16cid:paraId="78A868B2" w16cid:durableId="20AE188F"/>
  <w16cid:commentId w16cid:paraId="77395432" w16cid:durableId="210632CE"/>
  <w16cid:commentId w16cid:paraId="70586A04" w16cid:durableId="2118DB31"/>
  <w16cid:commentId w16cid:paraId="01146411" w16cid:durableId="210636BE"/>
  <w16cid:commentId w16cid:paraId="12C67CAE" w16cid:durableId="210636DE"/>
  <w16cid:commentId w16cid:paraId="000B4513" w16cid:durableId="2106370F"/>
  <w16cid:commentId w16cid:paraId="099104B8" w16cid:durableId="2118D6E6"/>
  <w16cid:commentId w16cid:paraId="434C0753" w16cid:durableId="21063746"/>
  <w16cid:commentId w16cid:paraId="3860EB10" w16cid:durableId="21110ACA"/>
  <w16cid:commentId w16cid:paraId="6F44AAB9" w16cid:durableId="21063771"/>
  <w16cid:commentId w16cid:paraId="2AB3757F" w16cid:durableId="210637D5"/>
  <w16cid:commentId w16cid:paraId="7512744C" w16cid:durableId="20AE1A9E"/>
  <w16cid:commentId w16cid:paraId="0EA44CCA" w16cid:durableId="210637FB"/>
  <w16cid:commentId w16cid:paraId="14E6DFD0" w16cid:durableId="212F688C"/>
  <w16cid:commentId w16cid:paraId="1F90E914" w16cid:durableId="21063858"/>
  <w16cid:commentId w16cid:paraId="2386253A" w16cid:durableId="21063879"/>
  <w16cid:commentId w16cid:paraId="01B96954" w16cid:durableId="21063925"/>
  <w16cid:commentId w16cid:paraId="5185790E" w16cid:durableId="21063BA1"/>
  <w16cid:commentId w16cid:paraId="094AFF76" w16cid:durableId="21063B0D"/>
  <w16cid:commentId w16cid:paraId="6005D0B9" w16cid:durableId="2118FC48"/>
  <w16cid:commentId w16cid:paraId="7ECE8BDD" w16cid:durableId="21063B61"/>
  <w16cid:commentId w16cid:paraId="66161903" w16cid:durableId="21063BEF"/>
  <w16cid:commentId w16cid:paraId="3EE5B123" w16cid:durableId="21063C13"/>
  <w16cid:commentId w16cid:paraId="03FB9532" w16cid:durableId="21236EF9"/>
  <w16cid:commentId w16cid:paraId="60E3CD68" w16cid:durableId="20AE33AE"/>
  <w16cid:commentId w16cid:paraId="7E60507A" w16cid:durableId="21063C68"/>
  <w16cid:commentId w16cid:paraId="350512D1" w16cid:durableId="21063CB0"/>
  <w16cid:commentId w16cid:paraId="46E1EA88" w16cid:durableId="20AE34B7"/>
  <w16cid:commentId w16cid:paraId="3C887562" w16cid:durableId="21063CEC"/>
  <w16cid:commentId w16cid:paraId="333F20C6" w16cid:durableId="20AE2725"/>
  <w16cid:commentId w16cid:paraId="2824E927" w16cid:durableId="20DC4A61"/>
  <w16cid:commentId w16cid:paraId="40A1A02E" w16cid:durableId="212A1025"/>
  <w16cid:commentId w16cid:paraId="138AEBCE" w16cid:durableId="212A1024"/>
  <w16cid:commentId w16cid:paraId="2B11464D" w16cid:durableId="20DC4A60"/>
  <w16cid:commentId w16cid:paraId="0FD04300" w16cid:durableId="21063F59"/>
  <w16cid:commentId w16cid:paraId="32E27402" w16cid:durableId="21063F7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2B17B9"/>
    <w:multiLevelType w:val="hybridMultilevel"/>
    <w:tmpl w:val="B8D67CF2"/>
    <w:lvl w:ilvl="0" w:tplc="C25AAEC6">
      <w:start w:val="1"/>
      <w:numFmt w:val="bullet"/>
      <w:lvlText w:val="•"/>
      <w:lvlJc w:val="left"/>
      <w:pPr>
        <w:tabs>
          <w:tab w:val="num" w:pos="720"/>
        </w:tabs>
        <w:ind w:left="720" w:hanging="360"/>
      </w:pPr>
      <w:rPr>
        <w:rFonts w:ascii="Arial" w:hAnsi="Arial" w:hint="default"/>
      </w:rPr>
    </w:lvl>
    <w:lvl w:ilvl="1" w:tplc="6AA844A6">
      <w:numFmt w:val="bullet"/>
      <w:lvlText w:val="•"/>
      <w:lvlJc w:val="left"/>
      <w:pPr>
        <w:tabs>
          <w:tab w:val="num" w:pos="1440"/>
        </w:tabs>
        <w:ind w:left="1440" w:hanging="360"/>
      </w:pPr>
      <w:rPr>
        <w:rFonts w:ascii="Arial" w:hAnsi="Arial" w:hint="default"/>
      </w:rPr>
    </w:lvl>
    <w:lvl w:ilvl="2" w:tplc="E44E37FA">
      <w:numFmt w:val="bullet"/>
      <w:lvlText w:val="•"/>
      <w:lvlJc w:val="left"/>
      <w:pPr>
        <w:tabs>
          <w:tab w:val="num" w:pos="2160"/>
        </w:tabs>
        <w:ind w:left="2160" w:hanging="360"/>
      </w:pPr>
      <w:rPr>
        <w:rFonts w:ascii="Arial" w:hAnsi="Arial" w:hint="default"/>
      </w:rPr>
    </w:lvl>
    <w:lvl w:ilvl="3" w:tplc="EA380DCE">
      <w:numFmt w:val="bullet"/>
      <w:lvlText w:val="•"/>
      <w:lvlJc w:val="left"/>
      <w:pPr>
        <w:tabs>
          <w:tab w:val="num" w:pos="2880"/>
        </w:tabs>
        <w:ind w:left="2880" w:hanging="360"/>
      </w:pPr>
      <w:rPr>
        <w:rFonts w:ascii="Arial" w:hAnsi="Arial" w:hint="default"/>
      </w:rPr>
    </w:lvl>
    <w:lvl w:ilvl="4" w:tplc="08BEA846" w:tentative="1">
      <w:start w:val="1"/>
      <w:numFmt w:val="bullet"/>
      <w:lvlText w:val="•"/>
      <w:lvlJc w:val="left"/>
      <w:pPr>
        <w:tabs>
          <w:tab w:val="num" w:pos="3600"/>
        </w:tabs>
        <w:ind w:left="3600" w:hanging="360"/>
      </w:pPr>
      <w:rPr>
        <w:rFonts w:ascii="Arial" w:hAnsi="Arial" w:hint="default"/>
      </w:rPr>
    </w:lvl>
    <w:lvl w:ilvl="5" w:tplc="EE2E06DC" w:tentative="1">
      <w:start w:val="1"/>
      <w:numFmt w:val="bullet"/>
      <w:lvlText w:val="•"/>
      <w:lvlJc w:val="left"/>
      <w:pPr>
        <w:tabs>
          <w:tab w:val="num" w:pos="4320"/>
        </w:tabs>
        <w:ind w:left="4320" w:hanging="360"/>
      </w:pPr>
      <w:rPr>
        <w:rFonts w:ascii="Arial" w:hAnsi="Arial" w:hint="default"/>
      </w:rPr>
    </w:lvl>
    <w:lvl w:ilvl="6" w:tplc="622239DC" w:tentative="1">
      <w:start w:val="1"/>
      <w:numFmt w:val="bullet"/>
      <w:lvlText w:val="•"/>
      <w:lvlJc w:val="left"/>
      <w:pPr>
        <w:tabs>
          <w:tab w:val="num" w:pos="5040"/>
        </w:tabs>
        <w:ind w:left="5040" w:hanging="360"/>
      </w:pPr>
      <w:rPr>
        <w:rFonts w:ascii="Arial" w:hAnsi="Arial" w:hint="default"/>
      </w:rPr>
    </w:lvl>
    <w:lvl w:ilvl="7" w:tplc="0D76E3EC" w:tentative="1">
      <w:start w:val="1"/>
      <w:numFmt w:val="bullet"/>
      <w:lvlText w:val="•"/>
      <w:lvlJc w:val="left"/>
      <w:pPr>
        <w:tabs>
          <w:tab w:val="num" w:pos="5760"/>
        </w:tabs>
        <w:ind w:left="5760" w:hanging="360"/>
      </w:pPr>
      <w:rPr>
        <w:rFonts w:ascii="Arial" w:hAnsi="Arial" w:hint="default"/>
      </w:rPr>
    </w:lvl>
    <w:lvl w:ilvl="8" w:tplc="8BEA148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A4729FC"/>
    <w:multiLevelType w:val="hybridMultilevel"/>
    <w:tmpl w:val="E72AB6BA"/>
    <w:lvl w:ilvl="0" w:tplc="986E217C">
      <w:start w:val="1"/>
      <w:numFmt w:val="bullet"/>
      <w:lvlText w:val="•"/>
      <w:lvlJc w:val="left"/>
      <w:pPr>
        <w:tabs>
          <w:tab w:val="num" w:pos="720"/>
        </w:tabs>
        <w:ind w:left="720" w:hanging="360"/>
      </w:pPr>
      <w:rPr>
        <w:rFonts w:ascii="Arial" w:hAnsi="Arial" w:hint="default"/>
      </w:rPr>
    </w:lvl>
    <w:lvl w:ilvl="1" w:tplc="D7D4968E">
      <w:numFmt w:val="bullet"/>
      <w:lvlText w:val="•"/>
      <w:lvlJc w:val="left"/>
      <w:pPr>
        <w:tabs>
          <w:tab w:val="num" w:pos="1440"/>
        </w:tabs>
        <w:ind w:left="1440" w:hanging="360"/>
      </w:pPr>
      <w:rPr>
        <w:rFonts w:ascii="Arial" w:hAnsi="Arial" w:hint="default"/>
      </w:rPr>
    </w:lvl>
    <w:lvl w:ilvl="2" w:tplc="6728FC3E" w:tentative="1">
      <w:start w:val="1"/>
      <w:numFmt w:val="bullet"/>
      <w:lvlText w:val="•"/>
      <w:lvlJc w:val="left"/>
      <w:pPr>
        <w:tabs>
          <w:tab w:val="num" w:pos="2160"/>
        </w:tabs>
        <w:ind w:left="2160" w:hanging="360"/>
      </w:pPr>
      <w:rPr>
        <w:rFonts w:ascii="Arial" w:hAnsi="Arial" w:hint="default"/>
      </w:rPr>
    </w:lvl>
    <w:lvl w:ilvl="3" w:tplc="6B980E6A" w:tentative="1">
      <w:start w:val="1"/>
      <w:numFmt w:val="bullet"/>
      <w:lvlText w:val="•"/>
      <w:lvlJc w:val="left"/>
      <w:pPr>
        <w:tabs>
          <w:tab w:val="num" w:pos="2880"/>
        </w:tabs>
        <w:ind w:left="2880" w:hanging="360"/>
      </w:pPr>
      <w:rPr>
        <w:rFonts w:ascii="Arial" w:hAnsi="Arial" w:hint="default"/>
      </w:rPr>
    </w:lvl>
    <w:lvl w:ilvl="4" w:tplc="57D26488" w:tentative="1">
      <w:start w:val="1"/>
      <w:numFmt w:val="bullet"/>
      <w:lvlText w:val="•"/>
      <w:lvlJc w:val="left"/>
      <w:pPr>
        <w:tabs>
          <w:tab w:val="num" w:pos="3600"/>
        </w:tabs>
        <w:ind w:left="3600" w:hanging="360"/>
      </w:pPr>
      <w:rPr>
        <w:rFonts w:ascii="Arial" w:hAnsi="Arial" w:hint="default"/>
      </w:rPr>
    </w:lvl>
    <w:lvl w:ilvl="5" w:tplc="25325B88" w:tentative="1">
      <w:start w:val="1"/>
      <w:numFmt w:val="bullet"/>
      <w:lvlText w:val="•"/>
      <w:lvlJc w:val="left"/>
      <w:pPr>
        <w:tabs>
          <w:tab w:val="num" w:pos="4320"/>
        </w:tabs>
        <w:ind w:left="4320" w:hanging="360"/>
      </w:pPr>
      <w:rPr>
        <w:rFonts w:ascii="Arial" w:hAnsi="Arial" w:hint="default"/>
      </w:rPr>
    </w:lvl>
    <w:lvl w:ilvl="6" w:tplc="E1647794" w:tentative="1">
      <w:start w:val="1"/>
      <w:numFmt w:val="bullet"/>
      <w:lvlText w:val="•"/>
      <w:lvlJc w:val="left"/>
      <w:pPr>
        <w:tabs>
          <w:tab w:val="num" w:pos="5040"/>
        </w:tabs>
        <w:ind w:left="5040" w:hanging="360"/>
      </w:pPr>
      <w:rPr>
        <w:rFonts w:ascii="Arial" w:hAnsi="Arial" w:hint="default"/>
      </w:rPr>
    </w:lvl>
    <w:lvl w:ilvl="7" w:tplc="CCC430AA" w:tentative="1">
      <w:start w:val="1"/>
      <w:numFmt w:val="bullet"/>
      <w:lvlText w:val="•"/>
      <w:lvlJc w:val="left"/>
      <w:pPr>
        <w:tabs>
          <w:tab w:val="num" w:pos="5760"/>
        </w:tabs>
        <w:ind w:left="5760" w:hanging="360"/>
      </w:pPr>
      <w:rPr>
        <w:rFonts w:ascii="Arial" w:hAnsi="Arial" w:hint="default"/>
      </w:rPr>
    </w:lvl>
    <w:lvl w:ilvl="8" w:tplc="6E8430D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FC016B3"/>
    <w:multiLevelType w:val="hybridMultilevel"/>
    <w:tmpl w:val="1DBACB12"/>
    <w:lvl w:ilvl="0" w:tplc="1AC662B8">
      <w:start w:val="1"/>
      <w:numFmt w:val="bullet"/>
      <w:lvlText w:val="•"/>
      <w:lvlJc w:val="left"/>
      <w:pPr>
        <w:tabs>
          <w:tab w:val="num" w:pos="720"/>
        </w:tabs>
        <w:ind w:left="720" w:hanging="360"/>
      </w:pPr>
      <w:rPr>
        <w:rFonts w:ascii="Arial" w:hAnsi="Arial" w:hint="default"/>
      </w:rPr>
    </w:lvl>
    <w:lvl w:ilvl="1" w:tplc="A91879E8">
      <w:start w:val="1"/>
      <w:numFmt w:val="bullet"/>
      <w:lvlText w:val="•"/>
      <w:lvlJc w:val="left"/>
      <w:pPr>
        <w:tabs>
          <w:tab w:val="num" w:pos="1440"/>
        </w:tabs>
        <w:ind w:left="1440" w:hanging="360"/>
      </w:pPr>
      <w:rPr>
        <w:rFonts w:ascii="Arial" w:hAnsi="Arial" w:hint="default"/>
      </w:rPr>
    </w:lvl>
    <w:lvl w:ilvl="2" w:tplc="2506DA28">
      <w:start w:val="1"/>
      <w:numFmt w:val="bullet"/>
      <w:lvlText w:val="•"/>
      <w:lvlJc w:val="left"/>
      <w:pPr>
        <w:tabs>
          <w:tab w:val="num" w:pos="2160"/>
        </w:tabs>
        <w:ind w:left="2160" w:hanging="360"/>
      </w:pPr>
      <w:rPr>
        <w:rFonts w:ascii="Arial" w:hAnsi="Arial" w:hint="default"/>
      </w:rPr>
    </w:lvl>
    <w:lvl w:ilvl="3" w:tplc="CC3E256A">
      <w:start w:val="1"/>
      <w:numFmt w:val="bullet"/>
      <w:lvlText w:val="•"/>
      <w:lvlJc w:val="left"/>
      <w:pPr>
        <w:tabs>
          <w:tab w:val="num" w:pos="2880"/>
        </w:tabs>
        <w:ind w:left="2880" w:hanging="360"/>
      </w:pPr>
      <w:rPr>
        <w:rFonts w:ascii="Arial" w:hAnsi="Arial" w:hint="default"/>
      </w:rPr>
    </w:lvl>
    <w:lvl w:ilvl="4" w:tplc="DF30C954" w:tentative="1">
      <w:start w:val="1"/>
      <w:numFmt w:val="bullet"/>
      <w:lvlText w:val="•"/>
      <w:lvlJc w:val="left"/>
      <w:pPr>
        <w:tabs>
          <w:tab w:val="num" w:pos="3600"/>
        </w:tabs>
        <w:ind w:left="3600" w:hanging="360"/>
      </w:pPr>
      <w:rPr>
        <w:rFonts w:ascii="Arial" w:hAnsi="Arial" w:hint="default"/>
      </w:rPr>
    </w:lvl>
    <w:lvl w:ilvl="5" w:tplc="48BCE518" w:tentative="1">
      <w:start w:val="1"/>
      <w:numFmt w:val="bullet"/>
      <w:lvlText w:val="•"/>
      <w:lvlJc w:val="left"/>
      <w:pPr>
        <w:tabs>
          <w:tab w:val="num" w:pos="4320"/>
        </w:tabs>
        <w:ind w:left="4320" w:hanging="360"/>
      </w:pPr>
      <w:rPr>
        <w:rFonts w:ascii="Arial" w:hAnsi="Arial" w:hint="default"/>
      </w:rPr>
    </w:lvl>
    <w:lvl w:ilvl="6" w:tplc="786AE5F4" w:tentative="1">
      <w:start w:val="1"/>
      <w:numFmt w:val="bullet"/>
      <w:lvlText w:val="•"/>
      <w:lvlJc w:val="left"/>
      <w:pPr>
        <w:tabs>
          <w:tab w:val="num" w:pos="5040"/>
        </w:tabs>
        <w:ind w:left="5040" w:hanging="360"/>
      </w:pPr>
      <w:rPr>
        <w:rFonts w:ascii="Arial" w:hAnsi="Arial" w:hint="default"/>
      </w:rPr>
    </w:lvl>
    <w:lvl w:ilvl="7" w:tplc="4094C0E2" w:tentative="1">
      <w:start w:val="1"/>
      <w:numFmt w:val="bullet"/>
      <w:lvlText w:val="•"/>
      <w:lvlJc w:val="left"/>
      <w:pPr>
        <w:tabs>
          <w:tab w:val="num" w:pos="5760"/>
        </w:tabs>
        <w:ind w:left="5760" w:hanging="360"/>
      </w:pPr>
      <w:rPr>
        <w:rFonts w:ascii="Arial" w:hAnsi="Arial" w:hint="default"/>
      </w:rPr>
    </w:lvl>
    <w:lvl w:ilvl="8" w:tplc="515A426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1C42BDD"/>
    <w:multiLevelType w:val="hybridMultilevel"/>
    <w:tmpl w:val="0174002E"/>
    <w:lvl w:ilvl="0" w:tplc="2096610C">
      <w:start w:val="1"/>
      <w:numFmt w:val="bullet"/>
      <w:lvlText w:val="•"/>
      <w:lvlJc w:val="left"/>
      <w:pPr>
        <w:tabs>
          <w:tab w:val="num" w:pos="720"/>
        </w:tabs>
        <w:ind w:left="720" w:hanging="360"/>
      </w:pPr>
      <w:rPr>
        <w:rFonts w:ascii="Arial" w:hAnsi="Arial" w:hint="default"/>
      </w:rPr>
    </w:lvl>
    <w:lvl w:ilvl="1" w:tplc="8E40B016">
      <w:numFmt w:val="bullet"/>
      <w:lvlText w:val="•"/>
      <w:lvlJc w:val="left"/>
      <w:pPr>
        <w:tabs>
          <w:tab w:val="num" w:pos="1440"/>
        </w:tabs>
        <w:ind w:left="1440" w:hanging="360"/>
      </w:pPr>
      <w:rPr>
        <w:rFonts w:ascii="Arial" w:hAnsi="Arial" w:hint="default"/>
      </w:rPr>
    </w:lvl>
    <w:lvl w:ilvl="2" w:tplc="D72AFB58" w:tentative="1">
      <w:start w:val="1"/>
      <w:numFmt w:val="bullet"/>
      <w:lvlText w:val="•"/>
      <w:lvlJc w:val="left"/>
      <w:pPr>
        <w:tabs>
          <w:tab w:val="num" w:pos="2160"/>
        </w:tabs>
        <w:ind w:left="2160" w:hanging="360"/>
      </w:pPr>
      <w:rPr>
        <w:rFonts w:ascii="Arial" w:hAnsi="Arial" w:hint="default"/>
      </w:rPr>
    </w:lvl>
    <w:lvl w:ilvl="3" w:tplc="E3ACEBEA" w:tentative="1">
      <w:start w:val="1"/>
      <w:numFmt w:val="bullet"/>
      <w:lvlText w:val="•"/>
      <w:lvlJc w:val="left"/>
      <w:pPr>
        <w:tabs>
          <w:tab w:val="num" w:pos="2880"/>
        </w:tabs>
        <w:ind w:left="2880" w:hanging="360"/>
      </w:pPr>
      <w:rPr>
        <w:rFonts w:ascii="Arial" w:hAnsi="Arial" w:hint="default"/>
      </w:rPr>
    </w:lvl>
    <w:lvl w:ilvl="4" w:tplc="FFA891AA" w:tentative="1">
      <w:start w:val="1"/>
      <w:numFmt w:val="bullet"/>
      <w:lvlText w:val="•"/>
      <w:lvlJc w:val="left"/>
      <w:pPr>
        <w:tabs>
          <w:tab w:val="num" w:pos="3600"/>
        </w:tabs>
        <w:ind w:left="3600" w:hanging="360"/>
      </w:pPr>
      <w:rPr>
        <w:rFonts w:ascii="Arial" w:hAnsi="Arial" w:hint="default"/>
      </w:rPr>
    </w:lvl>
    <w:lvl w:ilvl="5" w:tplc="8C1CA5FE" w:tentative="1">
      <w:start w:val="1"/>
      <w:numFmt w:val="bullet"/>
      <w:lvlText w:val="•"/>
      <w:lvlJc w:val="left"/>
      <w:pPr>
        <w:tabs>
          <w:tab w:val="num" w:pos="4320"/>
        </w:tabs>
        <w:ind w:left="4320" w:hanging="360"/>
      </w:pPr>
      <w:rPr>
        <w:rFonts w:ascii="Arial" w:hAnsi="Arial" w:hint="default"/>
      </w:rPr>
    </w:lvl>
    <w:lvl w:ilvl="6" w:tplc="8B5E1F8E" w:tentative="1">
      <w:start w:val="1"/>
      <w:numFmt w:val="bullet"/>
      <w:lvlText w:val="•"/>
      <w:lvlJc w:val="left"/>
      <w:pPr>
        <w:tabs>
          <w:tab w:val="num" w:pos="5040"/>
        </w:tabs>
        <w:ind w:left="5040" w:hanging="360"/>
      </w:pPr>
      <w:rPr>
        <w:rFonts w:ascii="Arial" w:hAnsi="Arial" w:hint="default"/>
      </w:rPr>
    </w:lvl>
    <w:lvl w:ilvl="7" w:tplc="FD5694B6" w:tentative="1">
      <w:start w:val="1"/>
      <w:numFmt w:val="bullet"/>
      <w:lvlText w:val="•"/>
      <w:lvlJc w:val="left"/>
      <w:pPr>
        <w:tabs>
          <w:tab w:val="num" w:pos="5760"/>
        </w:tabs>
        <w:ind w:left="5760" w:hanging="360"/>
      </w:pPr>
      <w:rPr>
        <w:rFonts w:ascii="Arial" w:hAnsi="Arial" w:hint="default"/>
      </w:rPr>
    </w:lvl>
    <w:lvl w:ilvl="8" w:tplc="AD0AF00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
  </w:num>
  <w:num w:numId="3">
    <w:abstractNumId w:val="3"/>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ly Celina Mcqueary">
    <w15:presenceInfo w15:providerId="AD" w15:userId="S::hcm14449@uga.edu::45116c23-686c-47e5-9090-67907b183cc4"/>
  </w15:person>
  <w15:person w15:author="Holly McQueary">
    <w15:presenceInfo w15:providerId="None" w15:userId="Holly McQueary"/>
  </w15:person>
  <w15:person w15:author="Microsoft Office User">
    <w15:presenceInfo w15:providerId="None" w15:userId="Microsoft Office User"/>
  </w15:person>
  <w15:person w15:author="Dave Hall">
    <w15:presenceInfo w15:providerId="None" w15:userId="Dave Ha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atepv5dd5d00ue2wzp5ex0sta0r0a5r5t2t&quot;&gt;My EndNote Library&lt;record-ids&gt;&lt;item&gt;1&lt;/item&gt;&lt;item&gt;2&lt;/item&gt;&lt;item&gt;3&lt;/item&gt;&lt;item&gt;4&lt;/item&gt;&lt;item&gt;29&lt;/item&gt;&lt;item&gt;56&lt;/item&gt;&lt;item&gt;58&lt;/item&gt;&lt;item&gt;164&lt;/item&gt;&lt;item&gt;166&lt;/item&gt;&lt;item&gt;170&lt;/item&gt;&lt;item&gt;204&lt;/item&gt;&lt;item&gt;217&lt;/item&gt;&lt;item&gt;222&lt;/item&gt;&lt;item&gt;327&lt;/item&gt;&lt;item&gt;329&lt;/item&gt;&lt;item&gt;333&lt;/item&gt;&lt;item&gt;514&lt;/item&gt;&lt;item&gt;521&lt;/item&gt;&lt;item&gt;522&lt;/item&gt;&lt;item&gt;526&lt;/item&gt;&lt;item&gt;529&lt;/item&gt;&lt;item&gt;535&lt;/item&gt;&lt;item&gt;545&lt;/item&gt;&lt;item&gt;547&lt;/item&gt;&lt;item&gt;552&lt;/item&gt;&lt;item&gt;556&lt;/item&gt;&lt;item&gt;558&lt;/item&gt;&lt;item&gt;564&lt;/item&gt;&lt;item&gt;566&lt;/item&gt;&lt;item&gt;569&lt;/item&gt;&lt;item&gt;576&lt;/item&gt;&lt;item&gt;580&lt;/item&gt;&lt;item&gt;594&lt;/item&gt;&lt;item&gt;600&lt;/item&gt;&lt;item&gt;607&lt;/item&gt;&lt;item&gt;612&lt;/item&gt;&lt;item&gt;653&lt;/item&gt;&lt;item&gt;657&lt;/item&gt;&lt;item&gt;661&lt;/item&gt;&lt;item&gt;676&lt;/item&gt;&lt;item&gt;679&lt;/item&gt;&lt;item&gt;680&lt;/item&gt;&lt;item&gt;684&lt;/item&gt;&lt;item&gt;685&lt;/item&gt;&lt;item&gt;688&lt;/item&gt;&lt;item&gt;708&lt;/item&gt;&lt;item&gt;709&lt;/item&gt;&lt;item&gt;710&lt;/item&gt;&lt;item&gt;711&lt;/item&gt;&lt;item&gt;712&lt;/item&gt;&lt;item&gt;719&lt;/item&gt;&lt;/record-ids&gt;&lt;/item&gt;&lt;/Libraries&gt;"/>
  </w:docVars>
  <w:rsids>
    <w:rsidRoot w:val="004F7BC0"/>
    <w:rsid w:val="00000760"/>
    <w:rsid w:val="00003175"/>
    <w:rsid w:val="00004585"/>
    <w:rsid w:val="00015D1C"/>
    <w:rsid w:val="00021849"/>
    <w:rsid w:val="000306BA"/>
    <w:rsid w:val="0003241F"/>
    <w:rsid w:val="0004630B"/>
    <w:rsid w:val="0005095D"/>
    <w:rsid w:val="0005619D"/>
    <w:rsid w:val="00056893"/>
    <w:rsid w:val="0006470E"/>
    <w:rsid w:val="000705CA"/>
    <w:rsid w:val="0007471A"/>
    <w:rsid w:val="000747DF"/>
    <w:rsid w:val="00084E60"/>
    <w:rsid w:val="00087352"/>
    <w:rsid w:val="00096E18"/>
    <w:rsid w:val="000A2DAA"/>
    <w:rsid w:val="000A30FB"/>
    <w:rsid w:val="000B7774"/>
    <w:rsid w:val="000C1956"/>
    <w:rsid w:val="000C5C1B"/>
    <w:rsid w:val="000D350E"/>
    <w:rsid w:val="000F2296"/>
    <w:rsid w:val="000F3246"/>
    <w:rsid w:val="000F60D4"/>
    <w:rsid w:val="00101534"/>
    <w:rsid w:val="00101CB8"/>
    <w:rsid w:val="00106448"/>
    <w:rsid w:val="001076C4"/>
    <w:rsid w:val="00113512"/>
    <w:rsid w:val="00121EC8"/>
    <w:rsid w:val="00122926"/>
    <w:rsid w:val="00122DF9"/>
    <w:rsid w:val="001268B9"/>
    <w:rsid w:val="001328A4"/>
    <w:rsid w:val="00133BEB"/>
    <w:rsid w:val="001368ED"/>
    <w:rsid w:val="00140A6E"/>
    <w:rsid w:val="00144171"/>
    <w:rsid w:val="001445CF"/>
    <w:rsid w:val="00152DF1"/>
    <w:rsid w:val="00173236"/>
    <w:rsid w:val="001746D3"/>
    <w:rsid w:val="00181CA8"/>
    <w:rsid w:val="00186E40"/>
    <w:rsid w:val="00187B17"/>
    <w:rsid w:val="00196E91"/>
    <w:rsid w:val="001B506E"/>
    <w:rsid w:val="001C5048"/>
    <w:rsid w:val="001C6C9E"/>
    <w:rsid w:val="001D0E6E"/>
    <w:rsid w:val="001D6346"/>
    <w:rsid w:val="001E16D9"/>
    <w:rsid w:val="001F0E25"/>
    <w:rsid w:val="001F504F"/>
    <w:rsid w:val="001F7CF1"/>
    <w:rsid w:val="002102F0"/>
    <w:rsid w:val="00213525"/>
    <w:rsid w:val="0021424A"/>
    <w:rsid w:val="002240C7"/>
    <w:rsid w:val="00250787"/>
    <w:rsid w:val="00270900"/>
    <w:rsid w:val="00275095"/>
    <w:rsid w:val="00277D2B"/>
    <w:rsid w:val="00283A96"/>
    <w:rsid w:val="00293DD5"/>
    <w:rsid w:val="002A3599"/>
    <w:rsid w:val="002C0B27"/>
    <w:rsid w:val="002C5D6A"/>
    <w:rsid w:val="002C6E6F"/>
    <w:rsid w:val="002D07F8"/>
    <w:rsid w:val="002D4342"/>
    <w:rsid w:val="002D653B"/>
    <w:rsid w:val="0030294C"/>
    <w:rsid w:val="00303AFA"/>
    <w:rsid w:val="0030632E"/>
    <w:rsid w:val="00317289"/>
    <w:rsid w:val="00345CFC"/>
    <w:rsid w:val="00363913"/>
    <w:rsid w:val="00372435"/>
    <w:rsid w:val="00381778"/>
    <w:rsid w:val="00391BC9"/>
    <w:rsid w:val="00393233"/>
    <w:rsid w:val="00394CAF"/>
    <w:rsid w:val="0039620C"/>
    <w:rsid w:val="00397FF1"/>
    <w:rsid w:val="003A658E"/>
    <w:rsid w:val="003A6FB3"/>
    <w:rsid w:val="003B37B2"/>
    <w:rsid w:val="003B4FE4"/>
    <w:rsid w:val="003C12B4"/>
    <w:rsid w:val="003C3348"/>
    <w:rsid w:val="003F1F95"/>
    <w:rsid w:val="003F58BD"/>
    <w:rsid w:val="00405328"/>
    <w:rsid w:val="0042185A"/>
    <w:rsid w:val="00433C0A"/>
    <w:rsid w:val="004353CF"/>
    <w:rsid w:val="004374D9"/>
    <w:rsid w:val="00440052"/>
    <w:rsid w:val="004430BF"/>
    <w:rsid w:val="004467D1"/>
    <w:rsid w:val="00446FEB"/>
    <w:rsid w:val="0046054B"/>
    <w:rsid w:val="00466E8F"/>
    <w:rsid w:val="004758AF"/>
    <w:rsid w:val="00483E8C"/>
    <w:rsid w:val="00486FC7"/>
    <w:rsid w:val="00493B3F"/>
    <w:rsid w:val="004948FD"/>
    <w:rsid w:val="004A6E6E"/>
    <w:rsid w:val="004B2197"/>
    <w:rsid w:val="004B34B4"/>
    <w:rsid w:val="004C1419"/>
    <w:rsid w:val="004C29E8"/>
    <w:rsid w:val="004D3C2A"/>
    <w:rsid w:val="004E1CA6"/>
    <w:rsid w:val="004E34AD"/>
    <w:rsid w:val="004E6D8E"/>
    <w:rsid w:val="004F2160"/>
    <w:rsid w:val="004F2FFE"/>
    <w:rsid w:val="004F4855"/>
    <w:rsid w:val="004F7BC0"/>
    <w:rsid w:val="00507285"/>
    <w:rsid w:val="00517903"/>
    <w:rsid w:val="00523C94"/>
    <w:rsid w:val="00532402"/>
    <w:rsid w:val="005349E0"/>
    <w:rsid w:val="005360AB"/>
    <w:rsid w:val="00566DFD"/>
    <w:rsid w:val="005673F8"/>
    <w:rsid w:val="0057119A"/>
    <w:rsid w:val="00585248"/>
    <w:rsid w:val="00586BD2"/>
    <w:rsid w:val="005A6F69"/>
    <w:rsid w:val="005B60AE"/>
    <w:rsid w:val="005C123F"/>
    <w:rsid w:val="005C140E"/>
    <w:rsid w:val="005C47CE"/>
    <w:rsid w:val="005C7F2E"/>
    <w:rsid w:val="005D4B4C"/>
    <w:rsid w:val="005D6EBA"/>
    <w:rsid w:val="005E0C06"/>
    <w:rsid w:val="005E53FF"/>
    <w:rsid w:val="005F1CEE"/>
    <w:rsid w:val="005F4619"/>
    <w:rsid w:val="005F710E"/>
    <w:rsid w:val="005F741A"/>
    <w:rsid w:val="0061408B"/>
    <w:rsid w:val="00623142"/>
    <w:rsid w:val="00645B8F"/>
    <w:rsid w:val="0064608F"/>
    <w:rsid w:val="0064725C"/>
    <w:rsid w:val="00665F05"/>
    <w:rsid w:val="00686FFE"/>
    <w:rsid w:val="006876F4"/>
    <w:rsid w:val="00696593"/>
    <w:rsid w:val="00697AD1"/>
    <w:rsid w:val="006A17F1"/>
    <w:rsid w:val="006B1C1F"/>
    <w:rsid w:val="006D5297"/>
    <w:rsid w:val="006D59C7"/>
    <w:rsid w:val="006E0258"/>
    <w:rsid w:val="006E0824"/>
    <w:rsid w:val="006E6381"/>
    <w:rsid w:val="006F0388"/>
    <w:rsid w:val="006F3585"/>
    <w:rsid w:val="00710BDC"/>
    <w:rsid w:val="00711D2D"/>
    <w:rsid w:val="007132A9"/>
    <w:rsid w:val="00714441"/>
    <w:rsid w:val="00716F66"/>
    <w:rsid w:val="00720B35"/>
    <w:rsid w:val="00721027"/>
    <w:rsid w:val="00722BD3"/>
    <w:rsid w:val="00730301"/>
    <w:rsid w:val="0073698A"/>
    <w:rsid w:val="00737B4F"/>
    <w:rsid w:val="007517A6"/>
    <w:rsid w:val="007520AF"/>
    <w:rsid w:val="007569AA"/>
    <w:rsid w:val="00760B4C"/>
    <w:rsid w:val="007625BB"/>
    <w:rsid w:val="00763304"/>
    <w:rsid w:val="00765757"/>
    <w:rsid w:val="00770BA7"/>
    <w:rsid w:val="00771372"/>
    <w:rsid w:val="00781343"/>
    <w:rsid w:val="00792F78"/>
    <w:rsid w:val="007961F1"/>
    <w:rsid w:val="007A391E"/>
    <w:rsid w:val="007B57F9"/>
    <w:rsid w:val="007B7194"/>
    <w:rsid w:val="007C14E6"/>
    <w:rsid w:val="007C716C"/>
    <w:rsid w:val="007D3E44"/>
    <w:rsid w:val="007D64A6"/>
    <w:rsid w:val="007D7AD2"/>
    <w:rsid w:val="007E0E3C"/>
    <w:rsid w:val="007E30D6"/>
    <w:rsid w:val="007F2D6D"/>
    <w:rsid w:val="007F2F9A"/>
    <w:rsid w:val="007F321F"/>
    <w:rsid w:val="00811057"/>
    <w:rsid w:val="00812A25"/>
    <w:rsid w:val="00813426"/>
    <w:rsid w:val="008236D4"/>
    <w:rsid w:val="00825473"/>
    <w:rsid w:val="008441A5"/>
    <w:rsid w:val="008539A5"/>
    <w:rsid w:val="00853C8B"/>
    <w:rsid w:val="0085450B"/>
    <w:rsid w:val="00855CD2"/>
    <w:rsid w:val="00867EA9"/>
    <w:rsid w:val="00871AD2"/>
    <w:rsid w:val="00883A21"/>
    <w:rsid w:val="00891538"/>
    <w:rsid w:val="008939ED"/>
    <w:rsid w:val="008B2215"/>
    <w:rsid w:val="008B2532"/>
    <w:rsid w:val="008B60D2"/>
    <w:rsid w:val="008B6F61"/>
    <w:rsid w:val="008D684F"/>
    <w:rsid w:val="008E13C3"/>
    <w:rsid w:val="008E3CC4"/>
    <w:rsid w:val="008E4E11"/>
    <w:rsid w:val="008F499E"/>
    <w:rsid w:val="008F4B4A"/>
    <w:rsid w:val="00903A0E"/>
    <w:rsid w:val="00906AEF"/>
    <w:rsid w:val="00911433"/>
    <w:rsid w:val="00912DE2"/>
    <w:rsid w:val="00913147"/>
    <w:rsid w:val="009228A1"/>
    <w:rsid w:val="00924823"/>
    <w:rsid w:val="00924C3C"/>
    <w:rsid w:val="00925B41"/>
    <w:rsid w:val="009300E0"/>
    <w:rsid w:val="00933AFF"/>
    <w:rsid w:val="009365AF"/>
    <w:rsid w:val="0093707C"/>
    <w:rsid w:val="0094173F"/>
    <w:rsid w:val="00945BF3"/>
    <w:rsid w:val="00953A16"/>
    <w:rsid w:val="00963A3F"/>
    <w:rsid w:val="00975825"/>
    <w:rsid w:val="00976467"/>
    <w:rsid w:val="00983E76"/>
    <w:rsid w:val="00985EE6"/>
    <w:rsid w:val="009954BB"/>
    <w:rsid w:val="009A0A8A"/>
    <w:rsid w:val="009A12EE"/>
    <w:rsid w:val="009A2ED6"/>
    <w:rsid w:val="009C1689"/>
    <w:rsid w:val="009C5977"/>
    <w:rsid w:val="009D432F"/>
    <w:rsid w:val="009D4DE4"/>
    <w:rsid w:val="009D577A"/>
    <w:rsid w:val="009E272F"/>
    <w:rsid w:val="009E6CC4"/>
    <w:rsid w:val="009F5A50"/>
    <w:rsid w:val="00A011E2"/>
    <w:rsid w:val="00A03201"/>
    <w:rsid w:val="00A05841"/>
    <w:rsid w:val="00A075D3"/>
    <w:rsid w:val="00A14A97"/>
    <w:rsid w:val="00A21911"/>
    <w:rsid w:val="00A21C74"/>
    <w:rsid w:val="00A32571"/>
    <w:rsid w:val="00A33910"/>
    <w:rsid w:val="00A40538"/>
    <w:rsid w:val="00A42424"/>
    <w:rsid w:val="00A4251D"/>
    <w:rsid w:val="00A4391B"/>
    <w:rsid w:val="00A54166"/>
    <w:rsid w:val="00A600EF"/>
    <w:rsid w:val="00A6334A"/>
    <w:rsid w:val="00A65CBD"/>
    <w:rsid w:val="00A663A4"/>
    <w:rsid w:val="00A834E6"/>
    <w:rsid w:val="00A85F88"/>
    <w:rsid w:val="00A8784E"/>
    <w:rsid w:val="00A95C85"/>
    <w:rsid w:val="00AA46E8"/>
    <w:rsid w:val="00AA4C3E"/>
    <w:rsid w:val="00AA58FF"/>
    <w:rsid w:val="00AC0EE8"/>
    <w:rsid w:val="00AC3B78"/>
    <w:rsid w:val="00AD1FEF"/>
    <w:rsid w:val="00AE04BD"/>
    <w:rsid w:val="00AE1A7B"/>
    <w:rsid w:val="00AE4B5A"/>
    <w:rsid w:val="00AE64B7"/>
    <w:rsid w:val="00AF386E"/>
    <w:rsid w:val="00AF6E40"/>
    <w:rsid w:val="00B02180"/>
    <w:rsid w:val="00B11042"/>
    <w:rsid w:val="00B14CFC"/>
    <w:rsid w:val="00B23316"/>
    <w:rsid w:val="00B30703"/>
    <w:rsid w:val="00B366D7"/>
    <w:rsid w:val="00B36DC4"/>
    <w:rsid w:val="00B436FF"/>
    <w:rsid w:val="00B47414"/>
    <w:rsid w:val="00B57717"/>
    <w:rsid w:val="00B57CBF"/>
    <w:rsid w:val="00B602D8"/>
    <w:rsid w:val="00B67301"/>
    <w:rsid w:val="00B73A05"/>
    <w:rsid w:val="00B75E5C"/>
    <w:rsid w:val="00B76CED"/>
    <w:rsid w:val="00B83C59"/>
    <w:rsid w:val="00B854B9"/>
    <w:rsid w:val="00B86F82"/>
    <w:rsid w:val="00BA253C"/>
    <w:rsid w:val="00BA5D10"/>
    <w:rsid w:val="00BB5DD6"/>
    <w:rsid w:val="00BC2D2E"/>
    <w:rsid w:val="00BD4618"/>
    <w:rsid w:val="00C027A7"/>
    <w:rsid w:val="00C05D5D"/>
    <w:rsid w:val="00C12476"/>
    <w:rsid w:val="00C1630A"/>
    <w:rsid w:val="00C23AA8"/>
    <w:rsid w:val="00C374C8"/>
    <w:rsid w:val="00C436A1"/>
    <w:rsid w:val="00C564C4"/>
    <w:rsid w:val="00C61567"/>
    <w:rsid w:val="00C648CC"/>
    <w:rsid w:val="00C74118"/>
    <w:rsid w:val="00C76C86"/>
    <w:rsid w:val="00C91D9B"/>
    <w:rsid w:val="00CA0145"/>
    <w:rsid w:val="00CA0ECC"/>
    <w:rsid w:val="00CA4319"/>
    <w:rsid w:val="00CA6FD4"/>
    <w:rsid w:val="00CA7502"/>
    <w:rsid w:val="00CB21AA"/>
    <w:rsid w:val="00CB3EED"/>
    <w:rsid w:val="00CC1A5C"/>
    <w:rsid w:val="00CC1B2A"/>
    <w:rsid w:val="00CC3905"/>
    <w:rsid w:val="00CD3C1D"/>
    <w:rsid w:val="00CF6CFB"/>
    <w:rsid w:val="00D11C81"/>
    <w:rsid w:val="00D15D00"/>
    <w:rsid w:val="00D25776"/>
    <w:rsid w:val="00D30357"/>
    <w:rsid w:val="00D34FCB"/>
    <w:rsid w:val="00D412B6"/>
    <w:rsid w:val="00D46594"/>
    <w:rsid w:val="00D538B2"/>
    <w:rsid w:val="00D543AC"/>
    <w:rsid w:val="00D602CD"/>
    <w:rsid w:val="00D842EE"/>
    <w:rsid w:val="00D8718F"/>
    <w:rsid w:val="00D975DC"/>
    <w:rsid w:val="00DA2406"/>
    <w:rsid w:val="00DA410E"/>
    <w:rsid w:val="00DB48B3"/>
    <w:rsid w:val="00DC40D2"/>
    <w:rsid w:val="00DC6C84"/>
    <w:rsid w:val="00DD0A99"/>
    <w:rsid w:val="00DD2777"/>
    <w:rsid w:val="00DD3E39"/>
    <w:rsid w:val="00DE180C"/>
    <w:rsid w:val="00DE2EB9"/>
    <w:rsid w:val="00DE500A"/>
    <w:rsid w:val="00DE6819"/>
    <w:rsid w:val="00DF530C"/>
    <w:rsid w:val="00E03D3B"/>
    <w:rsid w:val="00E075E7"/>
    <w:rsid w:val="00E12979"/>
    <w:rsid w:val="00E15665"/>
    <w:rsid w:val="00E16D47"/>
    <w:rsid w:val="00E203F1"/>
    <w:rsid w:val="00E26B0F"/>
    <w:rsid w:val="00E26EE5"/>
    <w:rsid w:val="00E30E6F"/>
    <w:rsid w:val="00E33633"/>
    <w:rsid w:val="00E36336"/>
    <w:rsid w:val="00E37335"/>
    <w:rsid w:val="00E45046"/>
    <w:rsid w:val="00E500BC"/>
    <w:rsid w:val="00E70FAC"/>
    <w:rsid w:val="00E82F9C"/>
    <w:rsid w:val="00E858B1"/>
    <w:rsid w:val="00E85E69"/>
    <w:rsid w:val="00E96997"/>
    <w:rsid w:val="00EA1F1A"/>
    <w:rsid w:val="00EA731B"/>
    <w:rsid w:val="00EB669B"/>
    <w:rsid w:val="00EC5D0E"/>
    <w:rsid w:val="00EE41F5"/>
    <w:rsid w:val="00EE41F9"/>
    <w:rsid w:val="00F24214"/>
    <w:rsid w:val="00F24A7C"/>
    <w:rsid w:val="00F25654"/>
    <w:rsid w:val="00F45EA9"/>
    <w:rsid w:val="00F50553"/>
    <w:rsid w:val="00F57206"/>
    <w:rsid w:val="00F602C9"/>
    <w:rsid w:val="00F635E7"/>
    <w:rsid w:val="00F677D5"/>
    <w:rsid w:val="00F7614B"/>
    <w:rsid w:val="00F812B9"/>
    <w:rsid w:val="00F82947"/>
    <w:rsid w:val="00F861C1"/>
    <w:rsid w:val="00F92DE7"/>
    <w:rsid w:val="00F953D5"/>
    <w:rsid w:val="00FA2358"/>
    <w:rsid w:val="00FA482D"/>
    <w:rsid w:val="00FB09D6"/>
    <w:rsid w:val="00FB1C65"/>
    <w:rsid w:val="00FB58F3"/>
    <w:rsid w:val="00FC6431"/>
    <w:rsid w:val="00FD4C17"/>
    <w:rsid w:val="00FE0AD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6A4E"/>
  <w14:defaultImageDpi w14:val="32767"/>
  <w15:chartTrackingRefBased/>
  <w15:docId w15:val="{71974B13-B581-F946-A85D-81B8E07E4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F7BC0"/>
    <w:rPr>
      <w:sz w:val="16"/>
      <w:szCs w:val="16"/>
    </w:rPr>
  </w:style>
  <w:style w:type="paragraph" w:styleId="CommentText">
    <w:name w:val="annotation text"/>
    <w:basedOn w:val="Normal"/>
    <w:link w:val="CommentTextChar"/>
    <w:uiPriority w:val="99"/>
    <w:semiHidden/>
    <w:unhideWhenUsed/>
    <w:rsid w:val="004F7BC0"/>
    <w:rPr>
      <w:sz w:val="20"/>
      <w:szCs w:val="20"/>
    </w:rPr>
  </w:style>
  <w:style w:type="character" w:customStyle="1" w:styleId="CommentTextChar">
    <w:name w:val="Comment Text Char"/>
    <w:basedOn w:val="DefaultParagraphFont"/>
    <w:link w:val="CommentText"/>
    <w:uiPriority w:val="99"/>
    <w:semiHidden/>
    <w:rsid w:val="004F7BC0"/>
    <w:rPr>
      <w:sz w:val="20"/>
      <w:szCs w:val="20"/>
    </w:rPr>
  </w:style>
  <w:style w:type="paragraph" w:styleId="BalloonText">
    <w:name w:val="Balloon Text"/>
    <w:basedOn w:val="Normal"/>
    <w:link w:val="BalloonTextChar"/>
    <w:uiPriority w:val="99"/>
    <w:semiHidden/>
    <w:unhideWhenUsed/>
    <w:rsid w:val="004F7B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C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CA6FD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A6FD4"/>
    <w:rPr>
      <w:rFonts w:ascii="Calibri" w:hAnsi="Calibri" w:cs="Calibri"/>
    </w:rPr>
  </w:style>
  <w:style w:type="paragraph" w:customStyle="1" w:styleId="EndNoteBibliography">
    <w:name w:val="EndNote Bibliography"/>
    <w:basedOn w:val="Normal"/>
    <w:link w:val="EndNoteBibliographyChar"/>
    <w:rsid w:val="00CA6FD4"/>
    <w:rPr>
      <w:rFonts w:ascii="Calibri" w:hAnsi="Calibri" w:cs="Calibri"/>
    </w:rPr>
  </w:style>
  <w:style w:type="character" w:customStyle="1" w:styleId="EndNoteBibliographyChar">
    <w:name w:val="EndNote Bibliography Char"/>
    <w:basedOn w:val="DefaultParagraphFont"/>
    <w:link w:val="EndNoteBibliography"/>
    <w:rsid w:val="00CA6FD4"/>
    <w:rPr>
      <w:rFonts w:ascii="Calibri" w:hAnsi="Calibri" w:cs="Calibri"/>
    </w:rPr>
  </w:style>
  <w:style w:type="paragraph" w:styleId="CommentSubject">
    <w:name w:val="annotation subject"/>
    <w:basedOn w:val="CommentText"/>
    <w:next w:val="CommentText"/>
    <w:link w:val="CommentSubjectChar"/>
    <w:uiPriority w:val="99"/>
    <w:semiHidden/>
    <w:unhideWhenUsed/>
    <w:rsid w:val="00FC6431"/>
    <w:rPr>
      <w:b/>
      <w:bCs/>
    </w:rPr>
  </w:style>
  <w:style w:type="character" w:customStyle="1" w:styleId="CommentSubjectChar">
    <w:name w:val="Comment Subject Char"/>
    <w:basedOn w:val="CommentTextChar"/>
    <w:link w:val="CommentSubject"/>
    <w:uiPriority w:val="99"/>
    <w:semiHidden/>
    <w:rsid w:val="00FC6431"/>
    <w:rPr>
      <w:b/>
      <w:bCs/>
      <w:sz w:val="20"/>
      <w:szCs w:val="20"/>
    </w:rPr>
  </w:style>
  <w:style w:type="character" w:styleId="LineNumber">
    <w:name w:val="line number"/>
    <w:basedOn w:val="DefaultParagraphFont"/>
    <w:uiPriority w:val="99"/>
    <w:semiHidden/>
    <w:unhideWhenUsed/>
    <w:rsid w:val="009D432F"/>
  </w:style>
  <w:style w:type="paragraph" w:styleId="ListParagraph">
    <w:name w:val="List Paragraph"/>
    <w:basedOn w:val="Normal"/>
    <w:uiPriority w:val="34"/>
    <w:qFormat/>
    <w:rsid w:val="00D25776"/>
    <w:pPr>
      <w:ind w:left="720"/>
      <w:contextualSpacing/>
    </w:pPr>
  </w:style>
  <w:style w:type="paragraph" w:styleId="Revision">
    <w:name w:val="Revision"/>
    <w:hidden/>
    <w:uiPriority w:val="99"/>
    <w:semiHidden/>
    <w:rsid w:val="006E0824"/>
  </w:style>
  <w:style w:type="character" w:styleId="Hyperlink">
    <w:name w:val="Hyperlink"/>
    <w:basedOn w:val="DefaultParagraphFont"/>
    <w:uiPriority w:val="99"/>
    <w:unhideWhenUsed/>
    <w:rsid w:val="00D543AC"/>
    <w:rPr>
      <w:color w:val="0000FF"/>
      <w:u w:val="single"/>
    </w:rPr>
  </w:style>
  <w:style w:type="character" w:styleId="UnresolvedMention">
    <w:name w:val="Unresolved Mention"/>
    <w:basedOn w:val="DefaultParagraphFont"/>
    <w:uiPriority w:val="99"/>
    <w:rsid w:val="008F499E"/>
    <w:rPr>
      <w:color w:val="605E5C"/>
      <w:shd w:val="clear" w:color="auto" w:fill="E1DFDD"/>
    </w:rPr>
  </w:style>
  <w:style w:type="character" w:styleId="FollowedHyperlink">
    <w:name w:val="FollowedHyperlink"/>
    <w:basedOn w:val="DefaultParagraphFont"/>
    <w:uiPriority w:val="99"/>
    <w:semiHidden/>
    <w:unhideWhenUsed/>
    <w:rsid w:val="008F49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3411">
      <w:bodyDiv w:val="1"/>
      <w:marLeft w:val="0"/>
      <w:marRight w:val="0"/>
      <w:marTop w:val="0"/>
      <w:marBottom w:val="0"/>
      <w:divBdr>
        <w:top w:val="none" w:sz="0" w:space="0" w:color="auto"/>
        <w:left w:val="none" w:sz="0" w:space="0" w:color="auto"/>
        <w:bottom w:val="none" w:sz="0" w:space="0" w:color="auto"/>
        <w:right w:val="none" w:sz="0" w:space="0" w:color="auto"/>
      </w:divBdr>
    </w:div>
    <w:div w:id="91361052">
      <w:bodyDiv w:val="1"/>
      <w:marLeft w:val="0"/>
      <w:marRight w:val="0"/>
      <w:marTop w:val="0"/>
      <w:marBottom w:val="0"/>
      <w:divBdr>
        <w:top w:val="none" w:sz="0" w:space="0" w:color="auto"/>
        <w:left w:val="none" w:sz="0" w:space="0" w:color="auto"/>
        <w:bottom w:val="none" w:sz="0" w:space="0" w:color="auto"/>
        <w:right w:val="none" w:sz="0" w:space="0" w:color="auto"/>
      </w:divBdr>
    </w:div>
    <w:div w:id="142356785">
      <w:bodyDiv w:val="1"/>
      <w:marLeft w:val="0"/>
      <w:marRight w:val="0"/>
      <w:marTop w:val="0"/>
      <w:marBottom w:val="0"/>
      <w:divBdr>
        <w:top w:val="none" w:sz="0" w:space="0" w:color="auto"/>
        <w:left w:val="none" w:sz="0" w:space="0" w:color="auto"/>
        <w:bottom w:val="none" w:sz="0" w:space="0" w:color="auto"/>
        <w:right w:val="none" w:sz="0" w:space="0" w:color="auto"/>
      </w:divBdr>
    </w:div>
    <w:div w:id="232206318">
      <w:bodyDiv w:val="1"/>
      <w:marLeft w:val="0"/>
      <w:marRight w:val="0"/>
      <w:marTop w:val="0"/>
      <w:marBottom w:val="0"/>
      <w:divBdr>
        <w:top w:val="none" w:sz="0" w:space="0" w:color="auto"/>
        <w:left w:val="none" w:sz="0" w:space="0" w:color="auto"/>
        <w:bottom w:val="none" w:sz="0" w:space="0" w:color="auto"/>
        <w:right w:val="none" w:sz="0" w:space="0" w:color="auto"/>
      </w:divBdr>
    </w:div>
    <w:div w:id="262303348">
      <w:bodyDiv w:val="1"/>
      <w:marLeft w:val="0"/>
      <w:marRight w:val="0"/>
      <w:marTop w:val="0"/>
      <w:marBottom w:val="0"/>
      <w:divBdr>
        <w:top w:val="none" w:sz="0" w:space="0" w:color="auto"/>
        <w:left w:val="none" w:sz="0" w:space="0" w:color="auto"/>
        <w:bottom w:val="none" w:sz="0" w:space="0" w:color="auto"/>
        <w:right w:val="none" w:sz="0" w:space="0" w:color="auto"/>
      </w:divBdr>
    </w:div>
    <w:div w:id="482818282">
      <w:bodyDiv w:val="1"/>
      <w:marLeft w:val="0"/>
      <w:marRight w:val="0"/>
      <w:marTop w:val="0"/>
      <w:marBottom w:val="0"/>
      <w:divBdr>
        <w:top w:val="none" w:sz="0" w:space="0" w:color="auto"/>
        <w:left w:val="none" w:sz="0" w:space="0" w:color="auto"/>
        <w:bottom w:val="none" w:sz="0" w:space="0" w:color="auto"/>
        <w:right w:val="none" w:sz="0" w:space="0" w:color="auto"/>
      </w:divBdr>
    </w:div>
    <w:div w:id="771243390">
      <w:bodyDiv w:val="1"/>
      <w:marLeft w:val="0"/>
      <w:marRight w:val="0"/>
      <w:marTop w:val="0"/>
      <w:marBottom w:val="0"/>
      <w:divBdr>
        <w:top w:val="none" w:sz="0" w:space="0" w:color="auto"/>
        <w:left w:val="none" w:sz="0" w:space="0" w:color="auto"/>
        <w:bottom w:val="none" w:sz="0" w:space="0" w:color="auto"/>
        <w:right w:val="none" w:sz="0" w:space="0" w:color="auto"/>
      </w:divBdr>
    </w:div>
    <w:div w:id="829716002">
      <w:bodyDiv w:val="1"/>
      <w:marLeft w:val="0"/>
      <w:marRight w:val="0"/>
      <w:marTop w:val="0"/>
      <w:marBottom w:val="0"/>
      <w:divBdr>
        <w:top w:val="none" w:sz="0" w:space="0" w:color="auto"/>
        <w:left w:val="none" w:sz="0" w:space="0" w:color="auto"/>
        <w:bottom w:val="none" w:sz="0" w:space="0" w:color="auto"/>
        <w:right w:val="none" w:sz="0" w:space="0" w:color="auto"/>
      </w:divBdr>
      <w:divsChild>
        <w:div w:id="1820490908">
          <w:marLeft w:val="360"/>
          <w:marRight w:val="0"/>
          <w:marTop w:val="200"/>
          <w:marBottom w:val="0"/>
          <w:divBdr>
            <w:top w:val="none" w:sz="0" w:space="0" w:color="auto"/>
            <w:left w:val="none" w:sz="0" w:space="0" w:color="auto"/>
            <w:bottom w:val="none" w:sz="0" w:space="0" w:color="auto"/>
            <w:right w:val="none" w:sz="0" w:space="0" w:color="auto"/>
          </w:divBdr>
        </w:div>
        <w:div w:id="442920996">
          <w:marLeft w:val="1080"/>
          <w:marRight w:val="0"/>
          <w:marTop w:val="100"/>
          <w:marBottom w:val="0"/>
          <w:divBdr>
            <w:top w:val="none" w:sz="0" w:space="0" w:color="auto"/>
            <w:left w:val="none" w:sz="0" w:space="0" w:color="auto"/>
            <w:bottom w:val="none" w:sz="0" w:space="0" w:color="auto"/>
            <w:right w:val="none" w:sz="0" w:space="0" w:color="auto"/>
          </w:divBdr>
        </w:div>
        <w:div w:id="1677609165">
          <w:marLeft w:val="1080"/>
          <w:marRight w:val="0"/>
          <w:marTop w:val="100"/>
          <w:marBottom w:val="0"/>
          <w:divBdr>
            <w:top w:val="none" w:sz="0" w:space="0" w:color="auto"/>
            <w:left w:val="none" w:sz="0" w:space="0" w:color="auto"/>
            <w:bottom w:val="none" w:sz="0" w:space="0" w:color="auto"/>
            <w:right w:val="none" w:sz="0" w:space="0" w:color="auto"/>
          </w:divBdr>
        </w:div>
        <w:div w:id="1680112575">
          <w:marLeft w:val="1080"/>
          <w:marRight w:val="0"/>
          <w:marTop w:val="100"/>
          <w:marBottom w:val="0"/>
          <w:divBdr>
            <w:top w:val="none" w:sz="0" w:space="0" w:color="auto"/>
            <w:left w:val="none" w:sz="0" w:space="0" w:color="auto"/>
            <w:bottom w:val="none" w:sz="0" w:space="0" w:color="auto"/>
            <w:right w:val="none" w:sz="0" w:space="0" w:color="auto"/>
          </w:divBdr>
        </w:div>
        <w:div w:id="1799375444">
          <w:marLeft w:val="1800"/>
          <w:marRight w:val="0"/>
          <w:marTop w:val="100"/>
          <w:marBottom w:val="0"/>
          <w:divBdr>
            <w:top w:val="none" w:sz="0" w:space="0" w:color="auto"/>
            <w:left w:val="none" w:sz="0" w:space="0" w:color="auto"/>
            <w:bottom w:val="none" w:sz="0" w:space="0" w:color="auto"/>
            <w:right w:val="none" w:sz="0" w:space="0" w:color="auto"/>
          </w:divBdr>
        </w:div>
        <w:div w:id="1527517649">
          <w:marLeft w:val="2520"/>
          <w:marRight w:val="0"/>
          <w:marTop w:val="100"/>
          <w:marBottom w:val="0"/>
          <w:divBdr>
            <w:top w:val="none" w:sz="0" w:space="0" w:color="auto"/>
            <w:left w:val="none" w:sz="0" w:space="0" w:color="auto"/>
            <w:bottom w:val="none" w:sz="0" w:space="0" w:color="auto"/>
            <w:right w:val="none" w:sz="0" w:space="0" w:color="auto"/>
          </w:divBdr>
        </w:div>
        <w:div w:id="904074316">
          <w:marLeft w:val="1800"/>
          <w:marRight w:val="0"/>
          <w:marTop w:val="100"/>
          <w:marBottom w:val="0"/>
          <w:divBdr>
            <w:top w:val="none" w:sz="0" w:space="0" w:color="auto"/>
            <w:left w:val="none" w:sz="0" w:space="0" w:color="auto"/>
            <w:bottom w:val="none" w:sz="0" w:space="0" w:color="auto"/>
            <w:right w:val="none" w:sz="0" w:space="0" w:color="auto"/>
          </w:divBdr>
        </w:div>
        <w:div w:id="39985050">
          <w:marLeft w:val="2520"/>
          <w:marRight w:val="0"/>
          <w:marTop w:val="100"/>
          <w:marBottom w:val="0"/>
          <w:divBdr>
            <w:top w:val="none" w:sz="0" w:space="0" w:color="auto"/>
            <w:left w:val="none" w:sz="0" w:space="0" w:color="auto"/>
            <w:bottom w:val="none" w:sz="0" w:space="0" w:color="auto"/>
            <w:right w:val="none" w:sz="0" w:space="0" w:color="auto"/>
          </w:divBdr>
        </w:div>
        <w:div w:id="911620271">
          <w:marLeft w:val="1800"/>
          <w:marRight w:val="0"/>
          <w:marTop w:val="100"/>
          <w:marBottom w:val="0"/>
          <w:divBdr>
            <w:top w:val="none" w:sz="0" w:space="0" w:color="auto"/>
            <w:left w:val="none" w:sz="0" w:space="0" w:color="auto"/>
            <w:bottom w:val="none" w:sz="0" w:space="0" w:color="auto"/>
            <w:right w:val="none" w:sz="0" w:space="0" w:color="auto"/>
          </w:divBdr>
        </w:div>
        <w:div w:id="1100956832">
          <w:marLeft w:val="2520"/>
          <w:marRight w:val="0"/>
          <w:marTop w:val="100"/>
          <w:marBottom w:val="0"/>
          <w:divBdr>
            <w:top w:val="none" w:sz="0" w:space="0" w:color="auto"/>
            <w:left w:val="none" w:sz="0" w:space="0" w:color="auto"/>
            <w:bottom w:val="none" w:sz="0" w:space="0" w:color="auto"/>
            <w:right w:val="none" w:sz="0" w:space="0" w:color="auto"/>
          </w:divBdr>
        </w:div>
        <w:div w:id="851380512">
          <w:marLeft w:val="1080"/>
          <w:marRight w:val="0"/>
          <w:marTop w:val="100"/>
          <w:marBottom w:val="0"/>
          <w:divBdr>
            <w:top w:val="none" w:sz="0" w:space="0" w:color="auto"/>
            <w:left w:val="none" w:sz="0" w:space="0" w:color="auto"/>
            <w:bottom w:val="none" w:sz="0" w:space="0" w:color="auto"/>
            <w:right w:val="none" w:sz="0" w:space="0" w:color="auto"/>
          </w:divBdr>
        </w:div>
        <w:div w:id="1124739159">
          <w:marLeft w:val="1080"/>
          <w:marRight w:val="0"/>
          <w:marTop w:val="100"/>
          <w:marBottom w:val="0"/>
          <w:divBdr>
            <w:top w:val="none" w:sz="0" w:space="0" w:color="auto"/>
            <w:left w:val="none" w:sz="0" w:space="0" w:color="auto"/>
            <w:bottom w:val="none" w:sz="0" w:space="0" w:color="auto"/>
            <w:right w:val="none" w:sz="0" w:space="0" w:color="auto"/>
          </w:divBdr>
        </w:div>
      </w:divsChild>
    </w:div>
    <w:div w:id="885339096">
      <w:bodyDiv w:val="1"/>
      <w:marLeft w:val="0"/>
      <w:marRight w:val="0"/>
      <w:marTop w:val="0"/>
      <w:marBottom w:val="0"/>
      <w:divBdr>
        <w:top w:val="none" w:sz="0" w:space="0" w:color="auto"/>
        <w:left w:val="none" w:sz="0" w:space="0" w:color="auto"/>
        <w:bottom w:val="none" w:sz="0" w:space="0" w:color="auto"/>
        <w:right w:val="none" w:sz="0" w:space="0" w:color="auto"/>
      </w:divBdr>
    </w:div>
    <w:div w:id="888347869">
      <w:bodyDiv w:val="1"/>
      <w:marLeft w:val="0"/>
      <w:marRight w:val="0"/>
      <w:marTop w:val="0"/>
      <w:marBottom w:val="0"/>
      <w:divBdr>
        <w:top w:val="none" w:sz="0" w:space="0" w:color="auto"/>
        <w:left w:val="none" w:sz="0" w:space="0" w:color="auto"/>
        <w:bottom w:val="none" w:sz="0" w:space="0" w:color="auto"/>
        <w:right w:val="none" w:sz="0" w:space="0" w:color="auto"/>
      </w:divBdr>
    </w:div>
    <w:div w:id="1020161356">
      <w:bodyDiv w:val="1"/>
      <w:marLeft w:val="0"/>
      <w:marRight w:val="0"/>
      <w:marTop w:val="0"/>
      <w:marBottom w:val="0"/>
      <w:divBdr>
        <w:top w:val="none" w:sz="0" w:space="0" w:color="auto"/>
        <w:left w:val="none" w:sz="0" w:space="0" w:color="auto"/>
        <w:bottom w:val="none" w:sz="0" w:space="0" w:color="auto"/>
        <w:right w:val="none" w:sz="0" w:space="0" w:color="auto"/>
      </w:divBdr>
    </w:div>
    <w:div w:id="1070081778">
      <w:bodyDiv w:val="1"/>
      <w:marLeft w:val="0"/>
      <w:marRight w:val="0"/>
      <w:marTop w:val="0"/>
      <w:marBottom w:val="0"/>
      <w:divBdr>
        <w:top w:val="none" w:sz="0" w:space="0" w:color="auto"/>
        <w:left w:val="none" w:sz="0" w:space="0" w:color="auto"/>
        <w:bottom w:val="none" w:sz="0" w:space="0" w:color="auto"/>
        <w:right w:val="none" w:sz="0" w:space="0" w:color="auto"/>
      </w:divBdr>
    </w:div>
    <w:div w:id="1107583946">
      <w:bodyDiv w:val="1"/>
      <w:marLeft w:val="0"/>
      <w:marRight w:val="0"/>
      <w:marTop w:val="0"/>
      <w:marBottom w:val="0"/>
      <w:divBdr>
        <w:top w:val="none" w:sz="0" w:space="0" w:color="auto"/>
        <w:left w:val="none" w:sz="0" w:space="0" w:color="auto"/>
        <w:bottom w:val="none" w:sz="0" w:space="0" w:color="auto"/>
        <w:right w:val="none" w:sz="0" w:space="0" w:color="auto"/>
      </w:divBdr>
    </w:div>
    <w:div w:id="1174302103">
      <w:bodyDiv w:val="1"/>
      <w:marLeft w:val="0"/>
      <w:marRight w:val="0"/>
      <w:marTop w:val="0"/>
      <w:marBottom w:val="0"/>
      <w:divBdr>
        <w:top w:val="none" w:sz="0" w:space="0" w:color="auto"/>
        <w:left w:val="none" w:sz="0" w:space="0" w:color="auto"/>
        <w:bottom w:val="none" w:sz="0" w:space="0" w:color="auto"/>
        <w:right w:val="none" w:sz="0" w:space="0" w:color="auto"/>
      </w:divBdr>
      <w:divsChild>
        <w:div w:id="1923446479">
          <w:marLeft w:val="360"/>
          <w:marRight w:val="0"/>
          <w:marTop w:val="200"/>
          <w:marBottom w:val="0"/>
          <w:divBdr>
            <w:top w:val="none" w:sz="0" w:space="0" w:color="auto"/>
            <w:left w:val="none" w:sz="0" w:space="0" w:color="auto"/>
            <w:bottom w:val="none" w:sz="0" w:space="0" w:color="auto"/>
            <w:right w:val="none" w:sz="0" w:space="0" w:color="auto"/>
          </w:divBdr>
        </w:div>
        <w:div w:id="520096087">
          <w:marLeft w:val="1080"/>
          <w:marRight w:val="0"/>
          <w:marTop w:val="100"/>
          <w:marBottom w:val="0"/>
          <w:divBdr>
            <w:top w:val="none" w:sz="0" w:space="0" w:color="auto"/>
            <w:left w:val="none" w:sz="0" w:space="0" w:color="auto"/>
            <w:bottom w:val="none" w:sz="0" w:space="0" w:color="auto"/>
            <w:right w:val="none" w:sz="0" w:space="0" w:color="auto"/>
          </w:divBdr>
        </w:div>
        <w:div w:id="828785755">
          <w:marLeft w:val="1080"/>
          <w:marRight w:val="0"/>
          <w:marTop w:val="100"/>
          <w:marBottom w:val="0"/>
          <w:divBdr>
            <w:top w:val="none" w:sz="0" w:space="0" w:color="auto"/>
            <w:left w:val="none" w:sz="0" w:space="0" w:color="auto"/>
            <w:bottom w:val="none" w:sz="0" w:space="0" w:color="auto"/>
            <w:right w:val="none" w:sz="0" w:space="0" w:color="auto"/>
          </w:divBdr>
        </w:div>
        <w:div w:id="1850755707">
          <w:marLeft w:val="360"/>
          <w:marRight w:val="0"/>
          <w:marTop w:val="200"/>
          <w:marBottom w:val="0"/>
          <w:divBdr>
            <w:top w:val="none" w:sz="0" w:space="0" w:color="auto"/>
            <w:left w:val="none" w:sz="0" w:space="0" w:color="auto"/>
            <w:bottom w:val="none" w:sz="0" w:space="0" w:color="auto"/>
            <w:right w:val="none" w:sz="0" w:space="0" w:color="auto"/>
          </w:divBdr>
        </w:div>
        <w:div w:id="2073893695">
          <w:marLeft w:val="1080"/>
          <w:marRight w:val="0"/>
          <w:marTop w:val="100"/>
          <w:marBottom w:val="0"/>
          <w:divBdr>
            <w:top w:val="none" w:sz="0" w:space="0" w:color="auto"/>
            <w:left w:val="none" w:sz="0" w:space="0" w:color="auto"/>
            <w:bottom w:val="none" w:sz="0" w:space="0" w:color="auto"/>
            <w:right w:val="none" w:sz="0" w:space="0" w:color="auto"/>
          </w:divBdr>
        </w:div>
      </w:divsChild>
    </w:div>
    <w:div w:id="1258559568">
      <w:bodyDiv w:val="1"/>
      <w:marLeft w:val="0"/>
      <w:marRight w:val="0"/>
      <w:marTop w:val="0"/>
      <w:marBottom w:val="0"/>
      <w:divBdr>
        <w:top w:val="none" w:sz="0" w:space="0" w:color="auto"/>
        <w:left w:val="none" w:sz="0" w:space="0" w:color="auto"/>
        <w:bottom w:val="none" w:sz="0" w:space="0" w:color="auto"/>
        <w:right w:val="none" w:sz="0" w:space="0" w:color="auto"/>
      </w:divBdr>
    </w:div>
    <w:div w:id="1322540880">
      <w:bodyDiv w:val="1"/>
      <w:marLeft w:val="0"/>
      <w:marRight w:val="0"/>
      <w:marTop w:val="0"/>
      <w:marBottom w:val="0"/>
      <w:divBdr>
        <w:top w:val="none" w:sz="0" w:space="0" w:color="auto"/>
        <w:left w:val="none" w:sz="0" w:space="0" w:color="auto"/>
        <w:bottom w:val="none" w:sz="0" w:space="0" w:color="auto"/>
        <w:right w:val="none" w:sz="0" w:space="0" w:color="auto"/>
      </w:divBdr>
    </w:div>
    <w:div w:id="1406296742">
      <w:bodyDiv w:val="1"/>
      <w:marLeft w:val="0"/>
      <w:marRight w:val="0"/>
      <w:marTop w:val="0"/>
      <w:marBottom w:val="0"/>
      <w:divBdr>
        <w:top w:val="none" w:sz="0" w:space="0" w:color="auto"/>
        <w:left w:val="none" w:sz="0" w:space="0" w:color="auto"/>
        <w:bottom w:val="none" w:sz="0" w:space="0" w:color="auto"/>
        <w:right w:val="none" w:sz="0" w:space="0" w:color="auto"/>
      </w:divBdr>
    </w:div>
    <w:div w:id="1501967153">
      <w:bodyDiv w:val="1"/>
      <w:marLeft w:val="0"/>
      <w:marRight w:val="0"/>
      <w:marTop w:val="0"/>
      <w:marBottom w:val="0"/>
      <w:divBdr>
        <w:top w:val="none" w:sz="0" w:space="0" w:color="auto"/>
        <w:left w:val="none" w:sz="0" w:space="0" w:color="auto"/>
        <w:bottom w:val="none" w:sz="0" w:space="0" w:color="auto"/>
        <w:right w:val="none" w:sz="0" w:space="0" w:color="auto"/>
      </w:divBdr>
    </w:div>
    <w:div w:id="1678462614">
      <w:bodyDiv w:val="1"/>
      <w:marLeft w:val="0"/>
      <w:marRight w:val="0"/>
      <w:marTop w:val="0"/>
      <w:marBottom w:val="0"/>
      <w:divBdr>
        <w:top w:val="none" w:sz="0" w:space="0" w:color="auto"/>
        <w:left w:val="none" w:sz="0" w:space="0" w:color="auto"/>
        <w:bottom w:val="none" w:sz="0" w:space="0" w:color="auto"/>
        <w:right w:val="none" w:sz="0" w:space="0" w:color="auto"/>
      </w:divBdr>
    </w:div>
    <w:div w:id="1719206764">
      <w:bodyDiv w:val="1"/>
      <w:marLeft w:val="0"/>
      <w:marRight w:val="0"/>
      <w:marTop w:val="0"/>
      <w:marBottom w:val="0"/>
      <w:divBdr>
        <w:top w:val="none" w:sz="0" w:space="0" w:color="auto"/>
        <w:left w:val="none" w:sz="0" w:space="0" w:color="auto"/>
        <w:bottom w:val="none" w:sz="0" w:space="0" w:color="auto"/>
        <w:right w:val="none" w:sz="0" w:space="0" w:color="auto"/>
      </w:divBdr>
    </w:div>
    <w:div w:id="1762525544">
      <w:bodyDiv w:val="1"/>
      <w:marLeft w:val="0"/>
      <w:marRight w:val="0"/>
      <w:marTop w:val="0"/>
      <w:marBottom w:val="0"/>
      <w:divBdr>
        <w:top w:val="none" w:sz="0" w:space="0" w:color="auto"/>
        <w:left w:val="none" w:sz="0" w:space="0" w:color="auto"/>
        <w:bottom w:val="none" w:sz="0" w:space="0" w:color="auto"/>
        <w:right w:val="none" w:sz="0" w:space="0" w:color="auto"/>
      </w:divBdr>
    </w:div>
    <w:div w:id="1774131061">
      <w:bodyDiv w:val="1"/>
      <w:marLeft w:val="0"/>
      <w:marRight w:val="0"/>
      <w:marTop w:val="0"/>
      <w:marBottom w:val="0"/>
      <w:divBdr>
        <w:top w:val="none" w:sz="0" w:space="0" w:color="auto"/>
        <w:left w:val="none" w:sz="0" w:space="0" w:color="auto"/>
        <w:bottom w:val="none" w:sz="0" w:space="0" w:color="auto"/>
        <w:right w:val="none" w:sz="0" w:space="0" w:color="auto"/>
      </w:divBdr>
    </w:div>
    <w:div w:id="1826822413">
      <w:bodyDiv w:val="1"/>
      <w:marLeft w:val="0"/>
      <w:marRight w:val="0"/>
      <w:marTop w:val="0"/>
      <w:marBottom w:val="0"/>
      <w:divBdr>
        <w:top w:val="none" w:sz="0" w:space="0" w:color="auto"/>
        <w:left w:val="none" w:sz="0" w:space="0" w:color="auto"/>
        <w:bottom w:val="none" w:sz="0" w:space="0" w:color="auto"/>
        <w:right w:val="none" w:sz="0" w:space="0" w:color="auto"/>
      </w:divBdr>
    </w:div>
    <w:div w:id="1862010571">
      <w:bodyDiv w:val="1"/>
      <w:marLeft w:val="0"/>
      <w:marRight w:val="0"/>
      <w:marTop w:val="0"/>
      <w:marBottom w:val="0"/>
      <w:divBdr>
        <w:top w:val="none" w:sz="0" w:space="0" w:color="auto"/>
        <w:left w:val="none" w:sz="0" w:space="0" w:color="auto"/>
        <w:bottom w:val="none" w:sz="0" w:space="0" w:color="auto"/>
        <w:right w:val="none" w:sz="0" w:space="0" w:color="auto"/>
      </w:divBdr>
    </w:div>
    <w:div w:id="1923181579">
      <w:bodyDiv w:val="1"/>
      <w:marLeft w:val="0"/>
      <w:marRight w:val="0"/>
      <w:marTop w:val="0"/>
      <w:marBottom w:val="0"/>
      <w:divBdr>
        <w:top w:val="none" w:sz="0" w:space="0" w:color="auto"/>
        <w:left w:val="none" w:sz="0" w:space="0" w:color="auto"/>
        <w:bottom w:val="none" w:sz="0" w:space="0" w:color="auto"/>
        <w:right w:val="none" w:sz="0" w:space="0" w:color="auto"/>
      </w:divBdr>
    </w:div>
    <w:div w:id="1964455507">
      <w:bodyDiv w:val="1"/>
      <w:marLeft w:val="0"/>
      <w:marRight w:val="0"/>
      <w:marTop w:val="0"/>
      <w:marBottom w:val="0"/>
      <w:divBdr>
        <w:top w:val="none" w:sz="0" w:space="0" w:color="auto"/>
        <w:left w:val="none" w:sz="0" w:space="0" w:color="auto"/>
        <w:bottom w:val="none" w:sz="0" w:space="0" w:color="auto"/>
        <w:right w:val="none" w:sz="0" w:space="0" w:color="auto"/>
      </w:divBdr>
    </w:div>
    <w:div w:id="1983924114">
      <w:bodyDiv w:val="1"/>
      <w:marLeft w:val="0"/>
      <w:marRight w:val="0"/>
      <w:marTop w:val="0"/>
      <w:marBottom w:val="0"/>
      <w:divBdr>
        <w:top w:val="none" w:sz="0" w:space="0" w:color="auto"/>
        <w:left w:val="none" w:sz="0" w:space="0" w:color="auto"/>
        <w:bottom w:val="none" w:sz="0" w:space="0" w:color="auto"/>
        <w:right w:val="none" w:sz="0" w:space="0" w:color="auto"/>
      </w:divBdr>
      <w:divsChild>
        <w:div w:id="1035303635">
          <w:marLeft w:val="360"/>
          <w:marRight w:val="0"/>
          <w:marTop w:val="200"/>
          <w:marBottom w:val="0"/>
          <w:divBdr>
            <w:top w:val="none" w:sz="0" w:space="0" w:color="auto"/>
            <w:left w:val="none" w:sz="0" w:space="0" w:color="auto"/>
            <w:bottom w:val="none" w:sz="0" w:space="0" w:color="auto"/>
            <w:right w:val="none" w:sz="0" w:space="0" w:color="auto"/>
          </w:divBdr>
        </w:div>
        <w:div w:id="1276252458">
          <w:marLeft w:val="360"/>
          <w:marRight w:val="0"/>
          <w:marTop w:val="200"/>
          <w:marBottom w:val="0"/>
          <w:divBdr>
            <w:top w:val="none" w:sz="0" w:space="0" w:color="auto"/>
            <w:left w:val="none" w:sz="0" w:space="0" w:color="auto"/>
            <w:bottom w:val="none" w:sz="0" w:space="0" w:color="auto"/>
            <w:right w:val="none" w:sz="0" w:space="0" w:color="auto"/>
          </w:divBdr>
        </w:div>
        <w:div w:id="339892322">
          <w:marLeft w:val="360"/>
          <w:marRight w:val="0"/>
          <w:marTop w:val="200"/>
          <w:marBottom w:val="0"/>
          <w:divBdr>
            <w:top w:val="none" w:sz="0" w:space="0" w:color="auto"/>
            <w:left w:val="none" w:sz="0" w:space="0" w:color="auto"/>
            <w:bottom w:val="none" w:sz="0" w:space="0" w:color="auto"/>
            <w:right w:val="none" w:sz="0" w:space="0" w:color="auto"/>
          </w:divBdr>
        </w:div>
        <w:div w:id="1613439648">
          <w:marLeft w:val="1080"/>
          <w:marRight w:val="0"/>
          <w:marTop w:val="100"/>
          <w:marBottom w:val="0"/>
          <w:divBdr>
            <w:top w:val="none" w:sz="0" w:space="0" w:color="auto"/>
            <w:left w:val="none" w:sz="0" w:space="0" w:color="auto"/>
            <w:bottom w:val="none" w:sz="0" w:space="0" w:color="auto"/>
            <w:right w:val="none" w:sz="0" w:space="0" w:color="auto"/>
          </w:divBdr>
        </w:div>
        <w:div w:id="1014960292">
          <w:marLeft w:val="360"/>
          <w:marRight w:val="0"/>
          <w:marTop w:val="200"/>
          <w:marBottom w:val="0"/>
          <w:divBdr>
            <w:top w:val="none" w:sz="0" w:space="0" w:color="auto"/>
            <w:left w:val="none" w:sz="0" w:space="0" w:color="auto"/>
            <w:bottom w:val="none" w:sz="0" w:space="0" w:color="auto"/>
            <w:right w:val="none" w:sz="0" w:space="0" w:color="auto"/>
          </w:divBdr>
        </w:div>
      </w:divsChild>
    </w:div>
    <w:div w:id="1990163076">
      <w:bodyDiv w:val="1"/>
      <w:marLeft w:val="0"/>
      <w:marRight w:val="0"/>
      <w:marTop w:val="0"/>
      <w:marBottom w:val="0"/>
      <w:divBdr>
        <w:top w:val="none" w:sz="0" w:space="0" w:color="auto"/>
        <w:left w:val="none" w:sz="0" w:space="0" w:color="auto"/>
        <w:bottom w:val="none" w:sz="0" w:space="0" w:color="auto"/>
        <w:right w:val="none" w:sz="0" w:space="0" w:color="auto"/>
      </w:divBdr>
    </w:div>
    <w:div w:id="1993679661">
      <w:bodyDiv w:val="1"/>
      <w:marLeft w:val="0"/>
      <w:marRight w:val="0"/>
      <w:marTop w:val="0"/>
      <w:marBottom w:val="0"/>
      <w:divBdr>
        <w:top w:val="none" w:sz="0" w:space="0" w:color="auto"/>
        <w:left w:val="none" w:sz="0" w:space="0" w:color="auto"/>
        <w:bottom w:val="none" w:sz="0" w:space="0" w:color="auto"/>
        <w:right w:val="none" w:sz="0" w:space="0" w:color="auto"/>
      </w:divBdr>
      <w:divsChild>
        <w:div w:id="1870215058">
          <w:marLeft w:val="360"/>
          <w:marRight w:val="0"/>
          <w:marTop w:val="200"/>
          <w:marBottom w:val="0"/>
          <w:divBdr>
            <w:top w:val="none" w:sz="0" w:space="0" w:color="auto"/>
            <w:left w:val="none" w:sz="0" w:space="0" w:color="auto"/>
            <w:bottom w:val="none" w:sz="0" w:space="0" w:color="auto"/>
            <w:right w:val="none" w:sz="0" w:space="0" w:color="auto"/>
          </w:divBdr>
        </w:div>
        <w:div w:id="1342272291">
          <w:marLeft w:val="360"/>
          <w:marRight w:val="0"/>
          <w:marTop w:val="200"/>
          <w:marBottom w:val="0"/>
          <w:divBdr>
            <w:top w:val="none" w:sz="0" w:space="0" w:color="auto"/>
            <w:left w:val="none" w:sz="0" w:space="0" w:color="auto"/>
            <w:bottom w:val="none" w:sz="0" w:space="0" w:color="auto"/>
            <w:right w:val="none" w:sz="0" w:space="0" w:color="auto"/>
          </w:divBdr>
        </w:div>
        <w:div w:id="1735542260">
          <w:marLeft w:val="360"/>
          <w:marRight w:val="0"/>
          <w:marTop w:val="200"/>
          <w:marBottom w:val="0"/>
          <w:divBdr>
            <w:top w:val="none" w:sz="0" w:space="0" w:color="auto"/>
            <w:left w:val="none" w:sz="0" w:space="0" w:color="auto"/>
            <w:bottom w:val="none" w:sz="0" w:space="0" w:color="auto"/>
            <w:right w:val="none" w:sz="0" w:space="0" w:color="auto"/>
          </w:divBdr>
        </w:div>
        <w:div w:id="1951352433">
          <w:marLeft w:val="360"/>
          <w:marRight w:val="0"/>
          <w:marTop w:val="200"/>
          <w:marBottom w:val="0"/>
          <w:divBdr>
            <w:top w:val="none" w:sz="0" w:space="0" w:color="auto"/>
            <w:left w:val="none" w:sz="0" w:space="0" w:color="auto"/>
            <w:bottom w:val="none" w:sz="0" w:space="0" w:color="auto"/>
            <w:right w:val="none" w:sz="0" w:space="0" w:color="auto"/>
          </w:divBdr>
        </w:div>
        <w:div w:id="744492675">
          <w:marLeft w:val="360"/>
          <w:marRight w:val="0"/>
          <w:marTop w:val="200"/>
          <w:marBottom w:val="0"/>
          <w:divBdr>
            <w:top w:val="none" w:sz="0" w:space="0" w:color="auto"/>
            <w:left w:val="none" w:sz="0" w:space="0" w:color="auto"/>
            <w:bottom w:val="none" w:sz="0" w:space="0" w:color="auto"/>
            <w:right w:val="none" w:sz="0" w:space="0" w:color="auto"/>
          </w:divBdr>
        </w:div>
        <w:div w:id="1921215745">
          <w:marLeft w:val="360"/>
          <w:marRight w:val="0"/>
          <w:marTop w:val="200"/>
          <w:marBottom w:val="0"/>
          <w:divBdr>
            <w:top w:val="none" w:sz="0" w:space="0" w:color="auto"/>
            <w:left w:val="none" w:sz="0" w:space="0" w:color="auto"/>
            <w:bottom w:val="none" w:sz="0" w:space="0" w:color="auto"/>
            <w:right w:val="none" w:sz="0" w:space="0" w:color="auto"/>
          </w:divBdr>
        </w:div>
        <w:div w:id="1050345824">
          <w:marLeft w:val="360"/>
          <w:marRight w:val="0"/>
          <w:marTop w:val="200"/>
          <w:marBottom w:val="0"/>
          <w:divBdr>
            <w:top w:val="none" w:sz="0" w:space="0" w:color="auto"/>
            <w:left w:val="none" w:sz="0" w:space="0" w:color="auto"/>
            <w:bottom w:val="none" w:sz="0" w:space="0" w:color="auto"/>
            <w:right w:val="none" w:sz="0" w:space="0" w:color="auto"/>
          </w:divBdr>
        </w:div>
        <w:div w:id="1235166964">
          <w:marLeft w:val="360"/>
          <w:marRight w:val="0"/>
          <w:marTop w:val="200"/>
          <w:marBottom w:val="0"/>
          <w:divBdr>
            <w:top w:val="none" w:sz="0" w:space="0" w:color="auto"/>
            <w:left w:val="none" w:sz="0" w:space="0" w:color="auto"/>
            <w:bottom w:val="none" w:sz="0" w:space="0" w:color="auto"/>
            <w:right w:val="none" w:sz="0" w:space="0" w:color="auto"/>
          </w:divBdr>
        </w:div>
      </w:divsChild>
    </w:div>
    <w:div w:id="1997997451">
      <w:bodyDiv w:val="1"/>
      <w:marLeft w:val="0"/>
      <w:marRight w:val="0"/>
      <w:marTop w:val="0"/>
      <w:marBottom w:val="0"/>
      <w:divBdr>
        <w:top w:val="none" w:sz="0" w:space="0" w:color="auto"/>
        <w:left w:val="none" w:sz="0" w:space="0" w:color="auto"/>
        <w:bottom w:val="none" w:sz="0" w:space="0" w:color="auto"/>
        <w:right w:val="none" w:sz="0" w:space="0" w:color="auto"/>
      </w:divBdr>
    </w:div>
    <w:div w:id="2067409148">
      <w:bodyDiv w:val="1"/>
      <w:marLeft w:val="0"/>
      <w:marRight w:val="0"/>
      <w:marTop w:val="0"/>
      <w:marBottom w:val="0"/>
      <w:divBdr>
        <w:top w:val="none" w:sz="0" w:space="0" w:color="auto"/>
        <w:left w:val="none" w:sz="0" w:space="0" w:color="auto"/>
        <w:bottom w:val="none" w:sz="0" w:space="0" w:color="auto"/>
        <w:right w:val="none" w:sz="0" w:space="0" w:color="auto"/>
      </w:divBdr>
    </w:div>
    <w:div w:id="2069184034">
      <w:bodyDiv w:val="1"/>
      <w:marLeft w:val="0"/>
      <w:marRight w:val="0"/>
      <w:marTop w:val="0"/>
      <w:marBottom w:val="0"/>
      <w:divBdr>
        <w:top w:val="none" w:sz="0" w:space="0" w:color="auto"/>
        <w:left w:val="none" w:sz="0" w:space="0" w:color="auto"/>
        <w:bottom w:val="none" w:sz="0" w:space="0" w:color="auto"/>
        <w:right w:val="none" w:sz="0" w:space="0" w:color="auto"/>
      </w:divBdr>
    </w:div>
    <w:div w:id="211891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2.emf"/><Relationship Id="rId26" Type="http://schemas.openxmlformats.org/officeDocument/2006/relationships/image" Target="media/image9.png"/><Relationship Id="rId39" Type="http://schemas.openxmlformats.org/officeDocument/2006/relationships/image" Target="media/image22.emf"/><Relationship Id="rId21" Type="http://schemas.openxmlformats.org/officeDocument/2006/relationships/image" Target="media/image4.png"/><Relationship Id="rId34" Type="http://schemas.openxmlformats.org/officeDocument/2006/relationships/image" Target="media/image17.emf"/><Relationship Id="rId42" Type="http://schemas.openxmlformats.org/officeDocument/2006/relationships/image" Target="media/image25.emf"/><Relationship Id="rId47" Type="http://schemas.openxmlformats.org/officeDocument/2006/relationships/chart" Target="charts/chart8.xml"/><Relationship Id="rId50" Type="http://schemas.openxmlformats.org/officeDocument/2006/relationships/chart" Target="charts/chart1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chart" Target="charts/chart3.xml"/><Relationship Id="rId29" Type="http://schemas.openxmlformats.org/officeDocument/2006/relationships/image" Target="media/image12.emf"/><Relationship Id="rId11" Type="http://schemas.openxmlformats.org/officeDocument/2006/relationships/hyperlink" Target="https://github.com/hollygene/Dosage_Compensation/blob/master/DC_workflow_old_MA.Rmd" TargetMode="External"/><Relationship Id="rId24" Type="http://schemas.openxmlformats.org/officeDocument/2006/relationships/image" Target="media/image7.png"/><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11.png"/><Relationship Id="rId53" Type="http://schemas.openxmlformats.org/officeDocument/2006/relationships/theme" Target="theme/theme1.xml"/><Relationship Id="rId5" Type="http://schemas.openxmlformats.org/officeDocument/2006/relationships/comments" Target="comments.xml"/><Relationship Id="rId10" Type="http://schemas.openxmlformats.org/officeDocument/2006/relationships/hyperlink" Target="https://github.com/hollygene/Dosage_Compensation/blob/master/DC_workflow_April2017.sh" TargetMode="External"/><Relationship Id="rId19" Type="http://schemas.openxmlformats.org/officeDocument/2006/relationships/chart" Target="charts/chart5.xml"/><Relationship Id="rId31" Type="http://schemas.openxmlformats.org/officeDocument/2006/relationships/image" Target="media/image14.emf"/><Relationship Id="rId44" Type="http://schemas.openxmlformats.org/officeDocument/2006/relationships/image" Target="media/image100.emf"/><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support.illumina.com/sequencing/sequencing_software/igenome.html" TargetMode="External"/><Relationship Id="rId14" Type="http://schemas.openxmlformats.org/officeDocument/2006/relationships/chart" Target="charts/chart1.xml"/><Relationship Id="rId22" Type="http://schemas.openxmlformats.org/officeDocument/2006/relationships/image" Target="media/image5.png"/><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chart" Target="charts/chart6.xml"/><Relationship Id="rId48" Type="http://schemas.openxmlformats.org/officeDocument/2006/relationships/chart" Target="charts/chart9.xml"/><Relationship Id="rId8" Type="http://schemas.openxmlformats.org/officeDocument/2006/relationships/hyperlink" Target="https://www.bioinformatics.babraham.ac.uk/projects/fastqc/"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github.com/hollygene/Dosage_Compensation/blob/master/DC_workflow.Rmd" TargetMode="External"/><Relationship Id="rId17" Type="http://schemas.openxmlformats.org/officeDocument/2006/relationships/chart" Target="charts/chart4.xml"/><Relationship Id="rId25" Type="http://schemas.openxmlformats.org/officeDocument/2006/relationships/image" Target="media/image8.png"/><Relationship Id="rId33" Type="http://schemas.openxmlformats.org/officeDocument/2006/relationships/image" Target="media/image16.emf"/><Relationship Id="rId38" Type="http://schemas.openxmlformats.org/officeDocument/2006/relationships/image" Target="media/image21.emf"/><Relationship Id="rId46" Type="http://schemas.openxmlformats.org/officeDocument/2006/relationships/chart" Target="charts/chart7.xml"/><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chart" Target="charts/chart2.xml"/><Relationship Id="rId23" Type="http://schemas.openxmlformats.org/officeDocument/2006/relationships/image" Target="media/image6.png"/><Relationship Id="rId28" Type="http://schemas.openxmlformats.org/officeDocument/2006/relationships/image" Target="media/image11.emf"/><Relationship Id="rId36" Type="http://schemas.openxmlformats.org/officeDocument/2006/relationships/image" Target="media/image19.emf"/><Relationship Id="rId49"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figuresJune2019.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IndividualGenes/DEGenes/tabulated_DE_genes_Aneuploids.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DC_Tables/compensation_type_tabl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Across Both Experiments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984705054890041E-2"/>
          <c:y val="8.4250869548494159E-2"/>
          <c:w val="0.87397471542472283"/>
          <c:h val="0.7168920725187129"/>
        </c:manualLayout>
      </c:layout>
      <c:scatterChart>
        <c:scatterStyle val="lineMarker"/>
        <c:varyColors val="0"/>
        <c:ser>
          <c:idx val="0"/>
          <c:order val="0"/>
          <c:tx>
            <c:strRef>
              <c:f>Sheet10!$U$22</c:f>
              <c:strCache>
                <c:ptCount val="1"/>
                <c:pt idx="0">
                  <c:v># chromosomes</c:v>
                </c:pt>
              </c:strCache>
            </c:strRef>
          </c:tx>
          <c:spPr>
            <a:ln w="19050" cap="rnd">
              <a:noFill/>
              <a:round/>
            </a:ln>
            <a:effectLst/>
          </c:spPr>
          <c:marker>
            <c:symbol val="circle"/>
            <c:size val="5"/>
            <c:spPr>
              <a:solidFill>
                <a:schemeClr val="accent1"/>
              </a:solidFill>
              <a:ln w="9525">
                <a:solidFill>
                  <a:schemeClr val="accent1"/>
                </a:solidFill>
              </a:ln>
              <a:effectLst/>
            </c:spPr>
          </c:marker>
          <c:errBars>
            <c:errDir val="y"/>
            <c:errBarType val="minus"/>
            <c:errValType val="percentage"/>
            <c:noEndCap val="0"/>
            <c:val val="100"/>
            <c:spPr>
              <a:noFill/>
              <a:ln w="9525" cap="flat" cmpd="sng" algn="ctr">
                <a:solidFill>
                  <a:schemeClr val="tx1">
                    <a:lumMod val="65000"/>
                    <a:lumOff val="35000"/>
                  </a:schemeClr>
                </a:solidFill>
                <a:round/>
              </a:ln>
              <a:effectLst/>
            </c:spPr>
          </c:errBars>
          <c:errBars>
            <c:errDir val="x"/>
            <c:errBarType val="both"/>
            <c:errValType val="percentage"/>
            <c:noEndCap val="0"/>
            <c:val val="0"/>
            <c:spPr>
              <a:noFill/>
              <a:ln w="9525" cap="flat" cmpd="sng" algn="ctr">
                <a:solidFill>
                  <a:schemeClr val="tx1">
                    <a:lumMod val="65000"/>
                    <a:lumOff val="35000"/>
                  </a:schemeClr>
                </a:solidFill>
                <a:round/>
              </a:ln>
              <a:effectLst/>
            </c:spPr>
          </c:errBars>
          <c:xVal>
            <c:numRef>
              <c:f>Sheet10!$T$23:$T$33</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Sheet10!$U$23:$U$33</c:f>
              <c:numCache>
                <c:formatCode>General</c:formatCode>
                <c:ptCount val="11"/>
                <c:pt idx="0">
                  <c:v>10</c:v>
                </c:pt>
                <c:pt idx="1">
                  <c:v>7</c:v>
                </c:pt>
                <c:pt idx="2">
                  <c:v>3</c:v>
                </c:pt>
                <c:pt idx="3">
                  <c:v>7</c:v>
                </c:pt>
                <c:pt idx="4">
                  <c:v>1</c:v>
                </c:pt>
                <c:pt idx="5">
                  <c:v>0</c:v>
                </c:pt>
                <c:pt idx="6">
                  <c:v>2</c:v>
                </c:pt>
                <c:pt idx="7">
                  <c:v>1</c:v>
                </c:pt>
                <c:pt idx="8">
                  <c:v>0</c:v>
                </c:pt>
                <c:pt idx="9">
                  <c:v>0</c:v>
                </c:pt>
                <c:pt idx="10">
                  <c:v>1</c:v>
                </c:pt>
              </c:numCache>
            </c:numRef>
          </c:yVal>
          <c:smooth val="0"/>
          <c:extLst>
            <c:ext xmlns:c16="http://schemas.microsoft.com/office/drawing/2014/chart" uri="{C3380CC4-5D6E-409C-BE32-E72D297353CC}">
              <c16:uniqueId val="{00000000-5468-AF45-B0A1-456AB9EBC000}"/>
            </c:ext>
          </c:extLst>
        </c:ser>
        <c:dLbls>
          <c:showLegendKey val="0"/>
          <c:showVal val="0"/>
          <c:showCatName val="0"/>
          <c:showSerName val="0"/>
          <c:showPercent val="0"/>
          <c:showBubbleSize val="0"/>
        </c:dLbls>
        <c:axId val="1660418767"/>
        <c:axId val="1660466271"/>
      </c:scatterChart>
      <c:valAx>
        <c:axId val="1660418767"/>
        <c:scaling>
          <c:orientation val="minMax"/>
          <c:max val="1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trisomies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66271"/>
        <c:crosses val="autoZero"/>
        <c:crossBetween val="midCat"/>
      </c:valAx>
      <c:valAx>
        <c:axId val="1660466271"/>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chromosomes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18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Hybrid Euploid ESR Genes</a:t>
            </a:r>
            <a:r>
              <a:rPr lang="en-US" baseline="0"/>
              <a:t> GO Analysis - Molecular Function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GC'!$D$13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71F-5D44-8244-0AE96407826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71F-5D44-8244-0AE96407826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71F-5D44-8244-0AE96407826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71F-5D44-8244-0AE96407826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71F-5D44-8244-0AE96407826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71F-5D44-8244-0AE964078269}"/>
              </c:ext>
            </c:extLst>
          </c:dPt>
          <c:cat>
            <c:strRef>
              <c:f>'Euploid GC'!$C$14:$C$19</c:f>
              <c:strCache>
                <c:ptCount val="6"/>
                <c:pt idx="0">
                  <c:v>transcription regulator activity (GO:0140110)</c:v>
                </c:pt>
                <c:pt idx="1">
                  <c:v>molecular transducer activity (GO:0060089)</c:v>
                </c:pt>
                <c:pt idx="2">
                  <c:v>binding (GO:0005488)</c:v>
                </c:pt>
                <c:pt idx="3">
                  <c:v>molecular function regulator (GO:0098772)</c:v>
                </c:pt>
                <c:pt idx="4">
                  <c:v>catalytic activity (GO:0003824)</c:v>
                </c:pt>
                <c:pt idx="5">
                  <c:v>transporter activity (GO:0005215)</c:v>
                </c:pt>
              </c:strCache>
            </c:strRef>
          </c:cat>
          <c:val>
            <c:numRef>
              <c:f>'Euploid GC'!$D$14:$D$19</c:f>
              <c:numCache>
                <c:formatCode>0.00%</c:formatCode>
                <c:ptCount val="6"/>
                <c:pt idx="0">
                  <c:v>0.01</c:v>
                </c:pt>
                <c:pt idx="1">
                  <c:v>0.01</c:v>
                </c:pt>
                <c:pt idx="2">
                  <c:v>0.125</c:v>
                </c:pt>
                <c:pt idx="3">
                  <c:v>3.1E-2</c:v>
                </c:pt>
                <c:pt idx="4">
                  <c:v>0.57299999999999995</c:v>
                </c:pt>
                <c:pt idx="5">
                  <c:v>0.104</c:v>
                </c:pt>
              </c:numCache>
            </c:numRef>
          </c:val>
          <c:extLst>
            <c:ext xmlns:c16="http://schemas.microsoft.com/office/drawing/2014/chart" uri="{C3380CC4-5D6E-409C-BE32-E72D297353CC}">
              <c16:uniqueId val="{0000000C-571F-5D44-8244-0AE964078269}"/>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63427088812303245"/>
          <c:y val="0.77170480586478418"/>
          <c:w val="0.33337200995438881"/>
          <c:h val="0.18199880532174859"/>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Hybrid Euploid ESR Genes GO Analysis - Biological Process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GC'!$D$43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B03-9240-BE66-79C098B6BF2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B03-9240-BE66-79C098B6BF2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B03-9240-BE66-79C098B6BF2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B03-9240-BE66-79C098B6BF2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B03-9240-BE66-79C098B6BF27}"/>
              </c:ext>
            </c:extLst>
          </c:dPt>
          <c:cat>
            <c:strRef>
              <c:f>'Euploid GC'!$C$44:$C$48</c:f>
              <c:strCache>
                <c:ptCount val="5"/>
                <c:pt idx="0">
                  <c:v>response to stimulus (GO:0050896)</c:v>
                </c:pt>
                <c:pt idx="1">
                  <c:v>cellular process (GO:0009987)</c:v>
                </c:pt>
                <c:pt idx="2">
                  <c:v>metabolic process (GO:0008152)</c:v>
                </c:pt>
                <c:pt idx="3">
                  <c:v>biological regulation (GO:0065007)</c:v>
                </c:pt>
                <c:pt idx="4">
                  <c:v>localization (GO:0051179)</c:v>
                </c:pt>
              </c:strCache>
            </c:strRef>
          </c:cat>
          <c:val>
            <c:numRef>
              <c:f>'Euploid GC'!$D$44:$D$48</c:f>
              <c:numCache>
                <c:formatCode>0.00%</c:formatCode>
                <c:ptCount val="5"/>
                <c:pt idx="0">
                  <c:v>7.2999999999999995E-2</c:v>
                </c:pt>
                <c:pt idx="1">
                  <c:v>0.313</c:v>
                </c:pt>
                <c:pt idx="2">
                  <c:v>0.375</c:v>
                </c:pt>
                <c:pt idx="3">
                  <c:v>7.2999999999999995E-2</c:v>
                </c:pt>
                <c:pt idx="4">
                  <c:v>0.115</c:v>
                </c:pt>
              </c:numCache>
            </c:numRef>
          </c:val>
          <c:extLst>
            <c:ext xmlns:c16="http://schemas.microsoft.com/office/drawing/2014/chart" uri="{C3380CC4-5D6E-409C-BE32-E72D297353CC}">
              <c16:uniqueId val="{0000000A-FB03-9240-BE66-79C098B6BF27}"/>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51489659834367119"/>
          <c:y val="0.79755511174996485"/>
          <c:w val="0.48190080370669802"/>
          <c:h val="0.1378245328380802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Hybrid</a:t>
            </a:r>
            <a:r>
              <a:rPr lang="en-US" baseline="0"/>
              <a:t> Strain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Sheet10!$S$1</c:f>
              <c:strCache>
                <c:ptCount val="1"/>
                <c:pt idx="0">
                  <c:v># chromosomes</c:v>
                </c:pt>
              </c:strCache>
            </c:strRef>
          </c:tx>
          <c:spPr>
            <a:ln w="25400" cap="rnd">
              <a:noFill/>
              <a:round/>
            </a:ln>
            <a:effectLst/>
          </c:spPr>
          <c:marker>
            <c:symbol val="circle"/>
            <c:size val="5"/>
            <c:spPr>
              <a:solidFill>
                <a:schemeClr val="accent1"/>
              </a:solidFill>
              <a:ln w="9525">
                <a:solidFill>
                  <a:schemeClr val="accent1"/>
                </a:solidFill>
              </a:ln>
              <a:effectLst/>
            </c:spPr>
          </c:marker>
          <c:errBars>
            <c:errDir val="y"/>
            <c:errBarType val="minus"/>
            <c:errValType val="percentage"/>
            <c:noEndCap val="0"/>
            <c:val val="100"/>
            <c:spPr>
              <a:noFill/>
              <a:ln w="9525" cap="flat" cmpd="sng" algn="ctr">
                <a:solidFill>
                  <a:schemeClr val="tx1">
                    <a:lumMod val="65000"/>
                    <a:lumOff val="35000"/>
                  </a:schemeClr>
                </a:solidFill>
                <a:round/>
              </a:ln>
              <a:effectLst/>
            </c:spPr>
          </c:errBars>
          <c:errBars>
            <c:errDir val="x"/>
            <c:errBarType val="both"/>
            <c:errValType val="percentage"/>
            <c:noEndCap val="0"/>
            <c:val val="0"/>
            <c:spPr>
              <a:noFill/>
              <a:ln w="9525" cap="flat" cmpd="sng" algn="ctr">
                <a:solidFill>
                  <a:schemeClr val="tx1">
                    <a:lumMod val="65000"/>
                    <a:lumOff val="35000"/>
                  </a:schemeClr>
                </a:solidFill>
                <a:round/>
              </a:ln>
              <a:effectLst/>
            </c:spPr>
          </c:errBars>
          <c:xVal>
            <c:numRef>
              <c:f>Sheet10!$R$2:$R$12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Sheet10!$S$2:$S$12</c:f>
              <c:numCache>
                <c:formatCode>General</c:formatCode>
                <c:ptCount val="11"/>
                <c:pt idx="0">
                  <c:v>7</c:v>
                </c:pt>
                <c:pt idx="1">
                  <c:v>2</c:v>
                </c:pt>
                <c:pt idx="2">
                  <c:v>2</c:v>
                </c:pt>
                <c:pt idx="3">
                  <c:v>1</c:v>
                </c:pt>
                <c:pt idx="4">
                  <c:v>0</c:v>
                </c:pt>
                <c:pt idx="5">
                  <c:v>0</c:v>
                </c:pt>
                <c:pt idx="6">
                  <c:v>2</c:v>
                </c:pt>
                <c:pt idx="7">
                  <c:v>1</c:v>
                </c:pt>
                <c:pt idx="8">
                  <c:v>0</c:v>
                </c:pt>
                <c:pt idx="9">
                  <c:v>0</c:v>
                </c:pt>
                <c:pt idx="10">
                  <c:v>1</c:v>
                </c:pt>
              </c:numCache>
            </c:numRef>
          </c:yVal>
          <c:smooth val="0"/>
          <c:extLst>
            <c:ext xmlns:c16="http://schemas.microsoft.com/office/drawing/2014/chart" uri="{C3380CC4-5D6E-409C-BE32-E72D297353CC}">
              <c16:uniqueId val="{00000000-00E3-D642-8609-D8D8C48D5ABB}"/>
            </c:ext>
          </c:extLst>
        </c:ser>
        <c:dLbls>
          <c:showLegendKey val="0"/>
          <c:showVal val="0"/>
          <c:showCatName val="0"/>
          <c:showSerName val="0"/>
          <c:showPercent val="0"/>
          <c:showBubbleSize val="0"/>
        </c:dLbls>
        <c:axId val="1747537087"/>
        <c:axId val="1747538719"/>
      </c:scatterChart>
      <c:valAx>
        <c:axId val="1747537087"/>
        <c:scaling>
          <c:orientation val="minMax"/>
          <c:max val="10"/>
          <c:min val="0"/>
        </c:scaling>
        <c:delete val="0"/>
        <c:axPos val="b"/>
        <c:minorGridlines>
          <c:spPr>
            <a:ln w="9525" cap="flat" cmpd="sng" algn="ctr">
              <a:no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trisomies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in"/>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7538719"/>
        <c:crosses val="autoZero"/>
        <c:crossBetween val="midCat"/>
        <c:majorUnit val="2"/>
      </c:valAx>
      <c:valAx>
        <c:axId val="1747538719"/>
        <c:scaling>
          <c:orientation val="minMax"/>
          <c:max val="12"/>
          <c:min val="0"/>
        </c:scaling>
        <c:delete val="0"/>
        <c:axPos val="l"/>
        <c:majorGridlines>
          <c:spPr>
            <a:ln w="9525" cap="flat" cmpd="sng" algn="ctr">
              <a:no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chromosomes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in"/>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7537087"/>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Lab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Sheet10!$L$20</c:f>
              <c:strCache>
                <c:ptCount val="1"/>
                <c:pt idx="0">
                  <c:v># trisomies</c:v>
                </c:pt>
              </c:strCache>
            </c:strRef>
          </c:tx>
          <c:spPr>
            <a:ln w="19050" cap="rnd">
              <a:noFill/>
              <a:round/>
            </a:ln>
            <a:effectLst/>
          </c:spPr>
          <c:marker>
            <c:symbol val="square"/>
            <c:size val="7"/>
            <c:spPr>
              <a:solidFill>
                <a:schemeClr val="tx1"/>
              </a:solidFill>
              <a:ln w="9525">
                <a:no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Sheet10!$L$21:$L$36</c:f>
              <c:numCache>
                <c:formatCode>General</c:formatCode>
                <c:ptCount val="16"/>
                <c:pt idx="0">
                  <c:v>1</c:v>
                </c:pt>
                <c:pt idx="1">
                  <c:v>3</c:v>
                </c:pt>
                <c:pt idx="2">
                  <c:v>2</c:v>
                </c:pt>
                <c:pt idx="3">
                  <c:v>3</c:v>
                </c:pt>
                <c:pt idx="4">
                  <c:v>3</c:v>
                </c:pt>
                <c:pt idx="5">
                  <c:v>0</c:v>
                </c:pt>
                <c:pt idx="6">
                  <c:v>1</c:v>
                </c:pt>
                <c:pt idx="7">
                  <c:v>4</c:v>
                </c:pt>
                <c:pt idx="8">
                  <c:v>3</c:v>
                </c:pt>
                <c:pt idx="9">
                  <c:v>1</c:v>
                </c:pt>
                <c:pt idx="10">
                  <c:v>1</c:v>
                </c:pt>
                <c:pt idx="11">
                  <c:v>1</c:v>
                </c:pt>
                <c:pt idx="12">
                  <c:v>0</c:v>
                </c:pt>
                <c:pt idx="13">
                  <c:v>3</c:v>
                </c:pt>
                <c:pt idx="14">
                  <c:v>0</c:v>
                </c:pt>
                <c:pt idx="15">
                  <c:v>3</c:v>
                </c:pt>
              </c:numCache>
            </c:numRef>
          </c:yVal>
          <c:smooth val="0"/>
          <c:extLst>
            <c:ext xmlns:c16="http://schemas.microsoft.com/office/drawing/2014/chart" uri="{C3380CC4-5D6E-409C-BE32-E72D297353CC}">
              <c16:uniqueId val="{00000000-478F-0445-86CE-591103683C11}"/>
            </c:ext>
          </c:extLst>
        </c:ser>
        <c:ser>
          <c:idx val="1"/>
          <c:order val="1"/>
          <c:tx>
            <c:strRef>
              <c:f>Sheet10!$M$20</c:f>
              <c:strCache>
                <c:ptCount val="1"/>
                <c:pt idx="0">
                  <c:v># monosomies </c:v>
                </c:pt>
              </c:strCache>
            </c:strRef>
          </c:tx>
          <c:spPr>
            <a:ln w="25400" cap="rnd">
              <a:noFill/>
              <a:round/>
            </a:ln>
            <a:effectLst/>
          </c:spPr>
          <c:marker>
            <c:symbol val="circle"/>
            <c:size val="5"/>
            <c:spPr>
              <a:solidFill>
                <a:srgbClr val="00B0F0"/>
              </a:solidFill>
              <a:ln w="9525">
                <a:solidFill>
                  <a:srgbClr val="00B0F0"/>
                </a:solid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Sheet10!$M$21:$M$36</c:f>
              <c:numCache>
                <c:formatCode>General</c:formatCode>
                <c:ptCount val="16"/>
                <c:pt idx="0">
                  <c:v>0</c:v>
                </c:pt>
                <c:pt idx="1">
                  <c:v>0</c:v>
                </c:pt>
                <c:pt idx="2">
                  <c:v>0</c:v>
                </c:pt>
                <c:pt idx="3">
                  <c:v>0</c:v>
                </c:pt>
                <c:pt idx="4">
                  <c:v>0</c:v>
                </c:pt>
                <c:pt idx="5">
                  <c:v>0</c:v>
                </c:pt>
                <c:pt idx="6">
                  <c:v>0</c:v>
                </c:pt>
                <c:pt idx="7">
                  <c:v>0</c:v>
                </c:pt>
                <c:pt idx="8">
                  <c:v>2</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1-478F-0445-86CE-591103683C11}"/>
            </c:ext>
          </c:extLst>
        </c:ser>
        <c:dLbls>
          <c:showLegendKey val="0"/>
          <c:showVal val="0"/>
          <c:showCatName val="0"/>
          <c:showSerName val="0"/>
          <c:showPercent val="0"/>
          <c:showBubbleSize val="0"/>
        </c:dLbls>
        <c:axId val="1749953807"/>
        <c:axId val="1752288095"/>
      </c:scatterChart>
      <c:valAx>
        <c:axId val="174995380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Chromosome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288095"/>
        <c:crosses val="autoZero"/>
        <c:crossBetween val="midCat"/>
      </c:valAx>
      <c:valAx>
        <c:axId val="175228809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995380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Hybrid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Sheet10!$M$1</c:f>
              <c:strCache>
                <c:ptCount val="1"/>
                <c:pt idx="0">
                  <c:v># monosomies </c:v>
                </c:pt>
              </c:strCache>
            </c:strRef>
          </c:tx>
          <c:spPr>
            <a:ln w="19050" cap="rnd">
              <a:noFill/>
              <a:round/>
            </a:ln>
            <a:effectLst/>
          </c:spPr>
          <c:marker>
            <c:symbol val="circle"/>
            <c:size val="5"/>
            <c:spPr>
              <a:solidFill>
                <a:srgbClr val="00B050"/>
              </a:solidFill>
              <a:ln w="9525">
                <a:solidFill>
                  <a:srgbClr val="92D05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Sheet10!$M$2:$M$17</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0536-1D4E-903A-940A5D6FC90B}"/>
            </c:ext>
          </c:extLst>
        </c:ser>
        <c:ser>
          <c:idx val="1"/>
          <c:order val="1"/>
          <c:tx>
            <c:strRef>
              <c:f>Sheet10!$N$1</c:f>
              <c:strCache>
                <c:ptCount val="1"/>
                <c:pt idx="0">
                  <c:v># tetrasomies</c:v>
                </c:pt>
              </c:strCache>
            </c:strRef>
          </c:tx>
          <c:spPr>
            <a:ln w="19050" cap="rnd">
              <a:noFill/>
              <a:round/>
            </a:ln>
            <a:effectLst/>
          </c:spPr>
          <c:marker>
            <c:symbol val="circle"/>
            <c:size val="5"/>
            <c:spPr>
              <a:solidFill>
                <a:srgbClr val="00B0F0"/>
              </a:solidFill>
              <a:ln w="9525">
                <a:solidFill>
                  <a:srgbClr val="00B0F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Sheet10!$N$2:$N$17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numCache>
            </c:numRef>
          </c:yVal>
          <c:smooth val="0"/>
          <c:extLst>
            <c:ext xmlns:c16="http://schemas.microsoft.com/office/drawing/2014/chart" uri="{C3380CC4-5D6E-409C-BE32-E72D297353CC}">
              <c16:uniqueId val="{00000001-0536-1D4E-903A-940A5D6FC90B}"/>
            </c:ext>
          </c:extLst>
        </c:ser>
        <c:ser>
          <c:idx val="2"/>
          <c:order val="2"/>
          <c:tx>
            <c:v>trisomies</c:v>
          </c:tx>
          <c:spPr>
            <a:ln w="25400" cap="rnd">
              <a:noFill/>
              <a:round/>
            </a:ln>
            <a:effectLst/>
          </c:spPr>
          <c:marker>
            <c:symbol val="circle"/>
            <c:size val="5"/>
            <c:spPr>
              <a:solidFill>
                <a:srgbClr val="7030A0"/>
              </a:solidFill>
              <a:ln w="9525">
                <a:solidFill>
                  <a:srgbClr val="7030A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Sheet10!$L$2:$L$17</c:f>
              <c:numCache>
                <c:formatCode>General</c:formatCode>
                <c:ptCount val="16"/>
                <c:pt idx="0">
                  <c:v>3</c:v>
                </c:pt>
                <c:pt idx="1">
                  <c:v>0</c:v>
                </c:pt>
                <c:pt idx="2">
                  <c:v>0</c:v>
                </c:pt>
                <c:pt idx="3">
                  <c:v>0</c:v>
                </c:pt>
                <c:pt idx="4">
                  <c:v>6</c:v>
                </c:pt>
                <c:pt idx="5">
                  <c:v>0</c:v>
                </c:pt>
                <c:pt idx="6">
                  <c:v>6</c:v>
                </c:pt>
                <c:pt idx="7">
                  <c:v>0</c:v>
                </c:pt>
                <c:pt idx="8">
                  <c:v>2</c:v>
                </c:pt>
                <c:pt idx="9">
                  <c:v>1</c:v>
                </c:pt>
                <c:pt idx="10">
                  <c:v>0</c:v>
                </c:pt>
                <c:pt idx="11">
                  <c:v>7</c:v>
                </c:pt>
                <c:pt idx="12">
                  <c:v>0</c:v>
                </c:pt>
                <c:pt idx="13">
                  <c:v>2</c:v>
                </c:pt>
                <c:pt idx="14">
                  <c:v>1</c:v>
                </c:pt>
                <c:pt idx="15">
                  <c:v>10</c:v>
                </c:pt>
              </c:numCache>
            </c:numRef>
          </c:yVal>
          <c:smooth val="0"/>
          <c:extLst>
            <c:ext xmlns:c16="http://schemas.microsoft.com/office/drawing/2014/chart" uri="{C3380CC4-5D6E-409C-BE32-E72D297353CC}">
              <c16:uniqueId val="{00000002-0536-1D4E-903A-940A5D6FC90B}"/>
            </c:ext>
          </c:extLst>
        </c:ser>
        <c:dLbls>
          <c:showLegendKey val="0"/>
          <c:showVal val="0"/>
          <c:showCatName val="0"/>
          <c:showSerName val="0"/>
          <c:showPercent val="0"/>
          <c:showBubbleSize val="0"/>
        </c:dLbls>
        <c:axId val="1752819727"/>
        <c:axId val="1746563055"/>
      </c:scatterChart>
      <c:valAx>
        <c:axId val="175281972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46563055"/>
        <c:crosses val="autoZero"/>
        <c:crossBetween val="midCat"/>
      </c:valAx>
      <c:valAx>
        <c:axId val="174656305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 of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52819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r>
              <a:rPr lang="en-US" sz="1800" b="1" i="0" baseline="0">
                <a:effectLst/>
              </a:rPr>
              <a:t>Heterozygosity Influences Aneuploidy Rate</a:t>
            </a:r>
            <a:endParaRPr lang="en-US">
              <a:effectLst/>
            </a:endParaRP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endParaRPr lang="en-US"/>
        </a:p>
      </c:txPr>
    </c:title>
    <c:autoTitleDeleted val="0"/>
    <c:plotArea>
      <c:layout>
        <c:manualLayout>
          <c:layoutTarget val="inner"/>
          <c:xMode val="edge"/>
          <c:yMode val="edge"/>
          <c:x val="0.19444630010582245"/>
          <c:y val="8.1554069622793254E-2"/>
          <c:w val="0.63659149936100923"/>
          <c:h val="0.82443956043956046"/>
        </c:manualLayout>
      </c:layout>
      <c:barChart>
        <c:barDir val="col"/>
        <c:grouping val="clustered"/>
        <c:varyColors val="0"/>
        <c:ser>
          <c:idx val="0"/>
          <c:order val="0"/>
          <c:tx>
            <c:strRef>
              <c:f>'/Users/hollymcqueary/Dropbox/McQueary/Dosage-Compensation/Paper_Results/[aneuploidy_rate_figure_ideas.xlsx]Sheet1'!$A$2</c:f>
              <c:strCache>
                <c:ptCount val="1"/>
                <c:pt idx="0">
                  <c:v>Heterozygous Hybrid Strain</c:v>
                </c:pt>
              </c:strCache>
            </c:strRef>
          </c:tx>
          <c:spPr>
            <a:solidFill>
              <a:srgbClr val="FF0000"/>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'/Users/hollymcqueary/Dropbox/McQueary/Dosage-Compensation/Paper_Results/[aneuploidy_rate_figure_ideas.xlsx]Sheet1'!$B$2:$E$2</c:f>
              <c:numCache>
                <c:formatCode>General</c:formatCode>
                <c:ptCount val="4"/>
                <c:pt idx="0">
                  <c:v>1.8200000000000001E-4</c:v>
                </c:pt>
                <c:pt idx="1">
                  <c:v>1.7142857142857143E-4</c:v>
                </c:pt>
                <c:pt idx="2">
                  <c:v>6.3492063492063493E-6</c:v>
                </c:pt>
                <c:pt idx="3">
                  <c:v>6.3492063492063493E-6</c:v>
                </c:pt>
              </c:numCache>
            </c:numRef>
          </c:val>
          <c:extLst>
            <c:ext xmlns:c16="http://schemas.microsoft.com/office/drawing/2014/chart" uri="{C3380CC4-5D6E-409C-BE32-E72D297353CC}">
              <c16:uniqueId val="{00000000-8E29-8646-AA20-66134660D512}"/>
            </c:ext>
          </c:extLst>
        </c:ser>
        <c:ser>
          <c:idx val="1"/>
          <c:order val="1"/>
          <c:tx>
            <c:strRef>
              <c:f>'/Users/hollymcqueary/Dropbox/McQueary/Dosage-Compensation/Paper_Results/[aneuploidy_rate_figure_ideas.xlsx]Sheet1'!$A$3</c:f>
              <c:strCache>
                <c:ptCount val="1"/>
                <c:pt idx="0">
                  <c:v>Homozygous Lab Strain</c:v>
                </c:pt>
              </c:strCache>
            </c:strRef>
          </c:tx>
          <c:spPr>
            <a:solidFill>
              <a:schemeClr val="tx1"/>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'/Users/hollymcqueary/Dropbox/McQueary/Dosage-Compensation/Paper_Results/[aneuploidy_rate_figure_ideas.xlsx]Sheet1'!$B$3:$E$3</c:f>
              <c:numCache>
                <c:formatCode>General</c:formatCode>
                <c:ptCount val="4"/>
                <c:pt idx="0">
                  <c:v>1.0399999999999999E-4</c:v>
                </c:pt>
                <c:pt idx="1">
                  <c:v>9.7E-5</c:v>
                </c:pt>
                <c:pt idx="2">
                  <c:v>6.68918692932874E-6</c:v>
                </c:pt>
                <c:pt idx="3">
                  <c:v>0</c:v>
                </c:pt>
              </c:numCache>
            </c:numRef>
          </c:val>
          <c:extLst>
            <c:ext xmlns:c16="http://schemas.microsoft.com/office/drawing/2014/chart" uri="{C3380CC4-5D6E-409C-BE32-E72D297353CC}">
              <c16:uniqueId val="{00000001-8E29-8646-AA20-66134660D512}"/>
            </c:ext>
          </c:extLst>
        </c:ser>
        <c:dLbls>
          <c:showLegendKey val="0"/>
          <c:showVal val="0"/>
          <c:showCatName val="0"/>
          <c:showSerName val="0"/>
          <c:showPercent val="0"/>
          <c:showBubbleSize val="0"/>
        </c:dLbls>
        <c:gapWidth val="150"/>
        <c:axId val="305601984"/>
        <c:axId val="305664560"/>
      </c:barChart>
      <c:catAx>
        <c:axId val="305601984"/>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Aneuploidy Type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64560"/>
        <c:crosses val="autoZero"/>
        <c:auto val="1"/>
        <c:lblAlgn val="ctr"/>
        <c:lblOffset val="100"/>
        <c:noMultiLvlLbl val="0"/>
      </c:catAx>
      <c:valAx>
        <c:axId val="305664560"/>
        <c:scaling>
          <c:orientation val="minMax"/>
        </c:scaling>
        <c:delete val="0"/>
        <c:axPos val="l"/>
        <c:title>
          <c:tx>
            <c:rich>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 events/genome/generation</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0.00\ E+0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01984"/>
        <c:crosses val="autoZero"/>
        <c:crossBetween val="between"/>
      </c:valAx>
      <c:spPr>
        <a:noFill/>
        <a:ln>
          <a:noFill/>
        </a:ln>
        <a:effectLst/>
      </c:spPr>
    </c:plotArea>
    <c:legend>
      <c:legendPos val="r"/>
      <c:layout>
        <c:manualLayout>
          <c:xMode val="edge"/>
          <c:yMode val="edge"/>
          <c:x val="0.60322899428147403"/>
          <c:y val="0.30334014017478578"/>
          <c:w val="0.1461667954635644"/>
          <c:h val="0.11453831250777628"/>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sz="1050">
          <a:latin typeface="Helvetica" pitchFamily="2" charset="0"/>
          <a:cs typeface="Arial" panose="020B060402020202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25C6-CD4B-BB3F-7A487A10334E}"/>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25C6-CD4B-BB3F-7A487A10334E}"/>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25C6-CD4B-BB3F-7A487A10334E}"/>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25C6-CD4B-BB3F-7A487A10334E}"/>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25C6-CD4B-BB3F-7A487A10334E}"/>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25C6-CD4B-BB3F-7A487A10334E}"/>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25C6-CD4B-BB3F-7A487A10334E}"/>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25C6-CD4B-BB3F-7A487A10334E}"/>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Cis and Trans Differentially Expressed 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tabulated_DE_genes_Aneuploids!$J$1</c:f>
              <c:strCache>
                <c:ptCount val="1"/>
                <c:pt idx="0">
                  <c:v>% cis</c:v>
                </c:pt>
              </c:strCache>
            </c:strRef>
          </c:tx>
          <c:spPr>
            <a:solidFill>
              <a:schemeClr val="accent1"/>
            </a:solidFill>
            <a:ln>
              <a:noFill/>
            </a:ln>
            <a:effectLst/>
          </c:spPr>
          <c:invertIfNegative val="0"/>
          <c:dLbls>
            <c:delete val="1"/>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tabulated_DE_genes_Aneuploids!$J$2:$J$24</c:f>
              <c:numCache>
                <c:formatCode>General</c:formatCode>
                <c:ptCount val="23"/>
                <c:pt idx="0">
                  <c:v>2.3809523810000002</c:v>
                </c:pt>
                <c:pt idx="1">
                  <c:v>7.8431372550000003</c:v>
                </c:pt>
                <c:pt idx="2">
                  <c:v>2.55387071</c:v>
                </c:pt>
                <c:pt idx="3">
                  <c:v>9.2457420920000004</c:v>
                </c:pt>
                <c:pt idx="4">
                  <c:v>13.725490199999999</c:v>
                </c:pt>
                <c:pt idx="5">
                  <c:v>41.176470590000001</c:v>
                </c:pt>
                <c:pt idx="6">
                  <c:v>8.3479789100000001</c:v>
                </c:pt>
                <c:pt idx="7">
                  <c:v>31.428571430000002</c:v>
                </c:pt>
                <c:pt idx="8">
                  <c:v>5.5555555559999998</c:v>
                </c:pt>
                <c:pt idx="9">
                  <c:v>21.356783920000002</c:v>
                </c:pt>
                <c:pt idx="10">
                  <c:v>16.012084590000001</c:v>
                </c:pt>
                <c:pt idx="11">
                  <c:v>22.549019609999998</c:v>
                </c:pt>
                <c:pt idx="12">
                  <c:v>4.8295454549999999</c:v>
                </c:pt>
                <c:pt idx="13">
                  <c:v>53.921568630000003</c:v>
                </c:pt>
                <c:pt idx="14">
                  <c:v>11.11111111</c:v>
                </c:pt>
                <c:pt idx="15">
                  <c:v>25.912408760000002</c:v>
                </c:pt>
                <c:pt idx="16">
                  <c:v>14.960629920000001</c:v>
                </c:pt>
                <c:pt idx="17">
                  <c:v>15.642458100000001</c:v>
                </c:pt>
                <c:pt idx="18">
                  <c:v>21.86642269</c:v>
                </c:pt>
                <c:pt idx="19">
                  <c:v>3.6984352770000002</c:v>
                </c:pt>
                <c:pt idx="20">
                  <c:v>21.568627450000001</c:v>
                </c:pt>
                <c:pt idx="21">
                  <c:v>13.008130080000001</c:v>
                </c:pt>
                <c:pt idx="22">
                  <c:v>12.98097252</c:v>
                </c:pt>
              </c:numCache>
            </c:numRef>
          </c:val>
          <c:extLst>
            <c:ext xmlns:c16="http://schemas.microsoft.com/office/drawing/2014/chart" uri="{C3380CC4-5D6E-409C-BE32-E72D297353CC}">
              <c16:uniqueId val="{00000000-3E55-C64D-80EB-424D55C453F0}"/>
            </c:ext>
          </c:extLst>
        </c:ser>
        <c:ser>
          <c:idx val="1"/>
          <c:order val="1"/>
          <c:tx>
            <c:strRef>
              <c:f>tabulated_DE_genes_Aneuploids!$K$1</c:f>
              <c:strCache>
                <c:ptCount val="1"/>
                <c:pt idx="0">
                  <c:v>%  trans</c:v>
                </c:pt>
              </c:strCache>
            </c:strRef>
          </c:tx>
          <c:spPr>
            <a:solidFill>
              <a:schemeClr val="accent2"/>
            </a:solidFill>
            <a:ln>
              <a:noFill/>
            </a:ln>
            <a:effectLst/>
          </c:spPr>
          <c:invertIfNegative val="0"/>
          <c:dLbls>
            <c:dLbl>
              <c:idx val="0"/>
              <c:layout>
                <c:manualLayout>
                  <c:x val="1.6774488080927713E-2"/>
                  <c:y val="-0.45257240287016109"/>
                </c:manualLayout>
              </c:layout>
              <c:tx>
                <c:rich>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r>
                      <a:rPr lang="en-US">
                        <a:solidFill>
                          <a:sysClr val="windowText" lastClr="000000"/>
                        </a:solidFill>
                      </a:rPr>
                      <a:t>3n</a:t>
                    </a:r>
                    <a:r>
                      <a:rPr lang="en-US" baseline="0">
                        <a:solidFill>
                          <a:sysClr val="windowText" lastClr="000000"/>
                        </a:solidFill>
                      </a:rPr>
                      <a:t> Chr I</a:t>
                    </a:r>
                  </a:p>
                </c:rich>
              </c:tx>
              <c:spPr>
                <a:noFill/>
                <a:ln>
                  <a:noFill/>
                </a:ln>
                <a:effectLst/>
              </c:spPr>
              <c:txPr>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E55-C64D-80EB-424D55C453F0}"/>
                </c:ext>
              </c:extLst>
            </c:dLbl>
            <c:dLbl>
              <c:idx val="1"/>
              <c:tx>
                <c:rich>
                  <a:bodyPr/>
                  <a:lstStyle/>
                  <a:p>
                    <a:r>
                      <a:rPr lang="en-US"/>
                      <a:t>1n Chr 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E55-C64D-80EB-424D55C453F0}"/>
                </c:ext>
              </c:extLst>
            </c:dLbl>
            <c:dLbl>
              <c:idx val="2"/>
              <c:tx>
                <c:rich>
                  <a:bodyPr/>
                  <a:lstStyle/>
                  <a:p>
                    <a:r>
                      <a:rPr lang="en-US"/>
                      <a:t>3n Chr 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E55-C64D-80EB-424D55C453F0}"/>
                </c:ext>
              </c:extLst>
            </c:dLbl>
            <c:dLbl>
              <c:idx val="3"/>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E55-C64D-80EB-424D55C453F0}"/>
                </c:ext>
              </c:extLst>
            </c:dLbl>
            <c:dLbl>
              <c:idx val="4"/>
              <c:tx>
                <c:rich>
                  <a:bodyPr/>
                  <a:lstStyle/>
                  <a:p>
                    <a:r>
                      <a:rPr lang="en-US"/>
                      <a:t>3n Chr</a:t>
                    </a:r>
                    <a:r>
                      <a:rPr lang="en-US" baseline="0"/>
                      <a:t> V</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E55-C64D-80EB-424D55C453F0}"/>
                </c:ext>
              </c:extLst>
            </c:dLbl>
            <c:dLbl>
              <c:idx val="5"/>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E55-C64D-80EB-424D55C453F0}"/>
                </c:ext>
              </c:extLst>
            </c:dLbl>
            <c:dLbl>
              <c:idx val="6"/>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E55-C64D-80EB-424D55C453F0}"/>
                </c:ext>
              </c:extLst>
            </c:dLbl>
            <c:dLbl>
              <c:idx val="7"/>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E55-C64D-80EB-424D55C453F0}"/>
                </c:ext>
              </c:extLst>
            </c:dLbl>
            <c:dLbl>
              <c:idx val="8"/>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E55-C64D-80EB-424D55C453F0}"/>
                </c:ext>
              </c:extLst>
            </c:dLbl>
            <c:dLbl>
              <c:idx val="9"/>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E55-C64D-80EB-424D55C453F0}"/>
                </c:ext>
              </c:extLst>
            </c:dLbl>
            <c:dLbl>
              <c:idx val="10"/>
              <c:tx>
                <c:rich>
                  <a:bodyPr/>
                  <a:lstStyle/>
                  <a:p>
                    <a:r>
                      <a:rPr lang="en-US"/>
                      <a:t>3n Chr</a:t>
                    </a:r>
                    <a:r>
                      <a:rPr lang="en-US" baseline="0"/>
                      <a:t> VII</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E55-C64D-80EB-424D55C453F0}"/>
                </c:ext>
              </c:extLst>
            </c:dLbl>
            <c:dLbl>
              <c:idx val="11"/>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3E55-C64D-80EB-424D55C453F0}"/>
                </c:ext>
              </c:extLst>
            </c:dLbl>
            <c:dLbl>
              <c:idx val="12"/>
              <c:tx>
                <c:rich>
                  <a:bodyPr/>
                  <a:lstStyle/>
                  <a:p>
                    <a:r>
                      <a:rPr lang="en-US"/>
                      <a:t>1</a:t>
                    </a:r>
                    <a:r>
                      <a:rPr lang="en-US" baseline="0"/>
                      <a:t>n Chr IX</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E55-C64D-80EB-424D55C453F0}"/>
                </c:ext>
              </c:extLst>
            </c:dLbl>
            <c:dLbl>
              <c:idx val="13"/>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3E55-C64D-80EB-424D55C453F0}"/>
                </c:ext>
              </c:extLst>
            </c:dLbl>
            <c:dLbl>
              <c:idx val="14"/>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E55-C64D-80EB-424D55C453F0}"/>
                </c:ext>
              </c:extLst>
            </c:dLbl>
            <c:dLbl>
              <c:idx val="15"/>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3E55-C64D-80EB-424D55C453F0}"/>
                </c:ext>
              </c:extLst>
            </c:dLbl>
            <c:dLbl>
              <c:idx val="16"/>
              <c:tx>
                <c:rich>
                  <a:bodyPr/>
                  <a:lstStyle/>
                  <a:p>
                    <a:r>
                      <a:rPr lang="en-US" baseline="0"/>
                      <a:t>2.5n  Chr X</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3E55-C64D-80EB-424D55C453F0}"/>
                </c:ext>
              </c:extLst>
            </c:dLbl>
            <c:dLbl>
              <c:idx val="17"/>
              <c:tx>
                <c:rich>
                  <a:bodyPr/>
                  <a:lstStyle/>
                  <a:p>
                    <a:r>
                      <a:rPr lang="en-US"/>
                      <a:t>3n Chr XII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3E55-C64D-80EB-424D55C453F0}"/>
                </c:ext>
              </c:extLst>
            </c:dLbl>
            <c:dLbl>
              <c:idx val="18"/>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3E55-C64D-80EB-424D55C453F0}"/>
                </c:ext>
              </c:extLst>
            </c:dLbl>
            <c:dLbl>
              <c:idx val="19"/>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3E55-C64D-80EB-424D55C453F0}"/>
                </c:ext>
              </c:extLst>
            </c:dLbl>
            <c:dLbl>
              <c:idx val="20"/>
              <c:tx>
                <c:rich>
                  <a:bodyPr/>
                  <a:lstStyle/>
                  <a:p>
                    <a:r>
                      <a:rPr lang="en-US"/>
                      <a:t>3n Chr XV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3E55-C64D-80EB-424D55C453F0}"/>
                </c:ext>
              </c:extLst>
            </c:dLbl>
            <c:dLbl>
              <c:idx val="21"/>
              <c:layout>
                <c:manualLayout>
                  <c:x val="-1.1182862868565684E-16"/>
                  <c:y val="-0.33599413055957739"/>
                </c:manualLayout>
              </c:layout>
              <c:tx>
                <c:rich>
                  <a:bodyPr/>
                  <a:lstStyle/>
                  <a:p>
                    <a:r>
                      <a:rPr lang="en-US"/>
                      <a:t>3n XVI</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3E55-C64D-80EB-424D55C453F0}"/>
                </c:ext>
              </c:extLst>
            </c:dLbl>
            <c:dLbl>
              <c:idx val="22"/>
              <c:tx>
                <c:rich>
                  <a:bodyPr/>
                  <a:lstStyle/>
                  <a:p>
                    <a:r>
                      <a:rPr lang="en-US"/>
                      <a:t>4n XVI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3E55-C64D-80EB-424D55C453F0}"/>
                </c:ext>
              </c:extLst>
            </c:dLbl>
            <c:spPr>
              <a:noFill/>
              <a:ln>
                <a:noFill/>
              </a:ln>
              <a:effectLst/>
            </c:spPr>
            <c:txPr>
              <a:bodyPr rot="-540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tabulated_DE_genes_Aneuploids!$K$2:$K$24</c:f>
              <c:numCache>
                <c:formatCode>General</c:formatCode>
                <c:ptCount val="23"/>
                <c:pt idx="0">
                  <c:v>97.619047620000003</c:v>
                </c:pt>
                <c:pt idx="1">
                  <c:v>92.156862750000002</c:v>
                </c:pt>
                <c:pt idx="2">
                  <c:v>97.446129290000002</c:v>
                </c:pt>
                <c:pt idx="3">
                  <c:v>90.754257910000007</c:v>
                </c:pt>
                <c:pt idx="4">
                  <c:v>86.274509800000004</c:v>
                </c:pt>
                <c:pt idx="5">
                  <c:v>58.823529409999999</c:v>
                </c:pt>
                <c:pt idx="6">
                  <c:v>91.652021090000005</c:v>
                </c:pt>
                <c:pt idx="7">
                  <c:v>68.571428569999995</c:v>
                </c:pt>
                <c:pt idx="8">
                  <c:v>94.444444439999998</c:v>
                </c:pt>
                <c:pt idx="9">
                  <c:v>78.643216080000002</c:v>
                </c:pt>
                <c:pt idx="10">
                  <c:v>83.987915409999999</c:v>
                </c:pt>
                <c:pt idx="11">
                  <c:v>77.450980389999998</c:v>
                </c:pt>
                <c:pt idx="12">
                  <c:v>95.170454550000002</c:v>
                </c:pt>
                <c:pt idx="13">
                  <c:v>46.078431369999997</c:v>
                </c:pt>
                <c:pt idx="14">
                  <c:v>88.888888890000004</c:v>
                </c:pt>
                <c:pt idx="15">
                  <c:v>74.087591239999995</c:v>
                </c:pt>
                <c:pt idx="16">
                  <c:v>85.039370079999998</c:v>
                </c:pt>
                <c:pt idx="17">
                  <c:v>84.357541900000001</c:v>
                </c:pt>
                <c:pt idx="18">
                  <c:v>78.133577310000007</c:v>
                </c:pt>
                <c:pt idx="19">
                  <c:v>96.301564720000002</c:v>
                </c:pt>
                <c:pt idx="20">
                  <c:v>78.431372550000006</c:v>
                </c:pt>
                <c:pt idx="21">
                  <c:v>86.991869919999999</c:v>
                </c:pt>
                <c:pt idx="22">
                  <c:v>87.019027480000005</c:v>
                </c:pt>
              </c:numCache>
            </c:numRef>
          </c:val>
          <c:extLst>
            <c:ext xmlns:c16="http://schemas.microsoft.com/office/drawing/2014/chart" uri="{C3380CC4-5D6E-409C-BE32-E72D297353CC}">
              <c16:uniqueId val="{00000018-3E55-C64D-80EB-424D55C453F0}"/>
            </c:ext>
          </c:extLst>
        </c:ser>
        <c:dLbls>
          <c:dLblPos val="inEnd"/>
          <c:showLegendKey val="0"/>
          <c:showVal val="1"/>
          <c:showCatName val="0"/>
          <c:showSerName val="0"/>
          <c:showPercent val="0"/>
          <c:showBubbleSize val="0"/>
        </c:dLbls>
        <c:gapWidth val="55"/>
        <c:overlap val="100"/>
        <c:axId val="444625776"/>
        <c:axId val="401494880"/>
      </c:barChart>
      <c:catAx>
        <c:axId val="444625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5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1494880"/>
        <c:crosses val="autoZero"/>
        <c:auto val="1"/>
        <c:lblAlgn val="ctr"/>
        <c:lblOffset val="100"/>
        <c:noMultiLvlLbl val="0"/>
      </c:catAx>
      <c:valAx>
        <c:axId val="40149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genes differentially expressed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625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Compensation Type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totals!$G$2:$G$32</c:f>
              <c:strCache>
                <c:ptCount val="31"/>
                <c:pt idx="0">
                  <c:v>Chrom I avg Over compensated </c:v>
                </c:pt>
                <c:pt idx="1">
                  <c:v>Chrom I avg anti compensated </c:v>
                </c:pt>
                <c:pt idx="4">
                  <c:v>Chrom V avg Over compensated </c:v>
                </c:pt>
                <c:pt idx="5">
                  <c:v>Chrom V avg anti compensated </c:v>
                </c:pt>
                <c:pt idx="8">
                  <c:v>Chrom VII avg Over compensated </c:v>
                </c:pt>
                <c:pt idx="9">
                  <c:v>Chrom VII avg anti compensated </c:v>
                </c:pt>
                <c:pt idx="11">
                  <c:v>Chrom VIII avg Over compensated </c:v>
                </c:pt>
                <c:pt idx="12">
                  <c:v>Chrom VIII avg anti compensated </c:v>
                </c:pt>
                <c:pt idx="14">
                  <c:v>Chrom IX avg Over compensated </c:v>
                </c:pt>
                <c:pt idx="15">
                  <c:v>Chrom IX avg anti compensated </c:v>
                </c:pt>
                <c:pt idx="17">
                  <c:v>Chrom X avg Over compensated </c:v>
                </c:pt>
                <c:pt idx="18">
                  <c:v>Chrom X avg anti compensated </c:v>
                </c:pt>
                <c:pt idx="20">
                  <c:v>Chrom XII avg Over compensated </c:v>
                </c:pt>
                <c:pt idx="21">
                  <c:v>Chrom XII avg anti compensated </c:v>
                </c:pt>
                <c:pt idx="23">
                  <c:v>Chrom XIV avg Over compensated </c:v>
                </c:pt>
                <c:pt idx="24">
                  <c:v>Chrom XIV avg anti compensated </c:v>
                </c:pt>
                <c:pt idx="26">
                  <c:v>Chrom XV avg Over compensated </c:v>
                </c:pt>
                <c:pt idx="27">
                  <c:v>Chrom XV avg anti compensated </c:v>
                </c:pt>
                <c:pt idx="29">
                  <c:v>Chrom XVI avg Over compensated </c:v>
                </c:pt>
                <c:pt idx="30">
                  <c:v>Chrom XVI avg anti compensated </c:v>
                </c:pt>
              </c:strCache>
            </c:strRef>
          </c:cat>
          <c:val>
            <c:numRef>
              <c:f>totals!$H$2:$H$32</c:f>
              <c:numCache>
                <c:formatCode>General</c:formatCode>
                <c:ptCount val="31"/>
                <c:pt idx="0">
                  <c:v>0.62133374500000005</c:v>
                </c:pt>
                <c:pt idx="1">
                  <c:v>0</c:v>
                </c:pt>
                <c:pt idx="4">
                  <c:v>0.27573529499999999</c:v>
                </c:pt>
                <c:pt idx="5">
                  <c:v>1.9298103875000001</c:v>
                </c:pt>
                <c:pt idx="8">
                  <c:v>0.39215836999999998</c:v>
                </c:pt>
                <c:pt idx="9">
                  <c:v>2.9423411850000001</c:v>
                </c:pt>
                <c:pt idx="11">
                  <c:v>1.3207544999999999E-2</c:v>
                </c:pt>
                <c:pt idx="12">
                  <c:v>1.4113906350000001</c:v>
                </c:pt>
                <c:pt idx="14">
                  <c:v>8.2918740000000005E-2</c:v>
                </c:pt>
                <c:pt idx="15">
                  <c:v>4.5783460150000002</c:v>
                </c:pt>
                <c:pt idx="17">
                  <c:v>0</c:v>
                </c:pt>
                <c:pt idx="18">
                  <c:v>1.19760479</c:v>
                </c:pt>
                <c:pt idx="20">
                  <c:v>0.21052631999999999</c:v>
                </c:pt>
                <c:pt idx="21">
                  <c:v>5.2631579000000004</c:v>
                </c:pt>
                <c:pt idx="23">
                  <c:v>0</c:v>
                </c:pt>
                <c:pt idx="24">
                  <c:v>2.2162772749999999</c:v>
                </c:pt>
                <c:pt idx="26">
                  <c:v>0</c:v>
                </c:pt>
                <c:pt idx="27">
                  <c:v>0</c:v>
                </c:pt>
                <c:pt idx="29">
                  <c:v>0</c:v>
                </c:pt>
                <c:pt idx="30">
                  <c:v>5.2188903233333335</c:v>
                </c:pt>
              </c:numCache>
            </c:numRef>
          </c:val>
          <c:extLst>
            <c:ext xmlns:c16="http://schemas.microsoft.com/office/drawing/2014/chart" uri="{C3380CC4-5D6E-409C-BE32-E72D297353CC}">
              <c16:uniqueId val="{00000000-8B86-904F-8DC5-AD9F9B5511BD}"/>
            </c:ext>
          </c:extLst>
        </c:ser>
        <c:dLbls>
          <c:showLegendKey val="0"/>
          <c:showVal val="0"/>
          <c:showCatName val="0"/>
          <c:showSerName val="0"/>
          <c:showPercent val="0"/>
          <c:showBubbleSize val="0"/>
        </c:dLbls>
        <c:gapWidth val="182"/>
        <c:axId val="326001215"/>
        <c:axId val="325216319"/>
      </c:barChart>
      <c:catAx>
        <c:axId val="3260012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16319"/>
        <c:crosses val="autoZero"/>
        <c:auto val="1"/>
        <c:lblAlgn val="ctr"/>
        <c:lblOffset val="100"/>
        <c:noMultiLvlLbl val="0"/>
      </c:catAx>
      <c:valAx>
        <c:axId val="325216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 of genes on aneuploid 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0012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0C23-BE4A-A7B5-9103C34FF3A5}"/>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0C23-BE4A-A7B5-9103C34FF3A5}"/>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48</Pages>
  <Words>16476</Words>
  <Characters>93916</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McQueary</dc:creator>
  <cp:keywords/>
  <dc:description/>
  <cp:lastModifiedBy>Holly Celina Mcqueary</cp:lastModifiedBy>
  <cp:revision>26</cp:revision>
  <dcterms:created xsi:type="dcterms:W3CDTF">2019-09-19T18:31:00Z</dcterms:created>
  <dcterms:modified xsi:type="dcterms:W3CDTF">2019-09-23T13:30:00Z</dcterms:modified>
</cp:coreProperties>
</file>