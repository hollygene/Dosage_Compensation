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F30D3A" w14:textId="606B4E69" w:rsidR="000F1BBD" w:rsidRDefault="000F1BBD" w:rsidP="00D543AC">
      <w:pPr>
        <w:spacing w:line="360" w:lineRule="auto"/>
        <w:rPr>
          <w:ins w:id="0" w:author="Holly Celina Mcqueary" w:date="2020-01-29T12:22:00Z"/>
          <w:rFonts w:ascii="Arial" w:eastAsia="Times New Roman" w:hAnsi="Arial" w:cs="Arial"/>
          <w:b/>
          <w:color w:val="000000"/>
          <w:sz w:val="22"/>
          <w:szCs w:val="22"/>
        </w:rPr>
      </w:pPr>
      <w:ins w:id="1" w:author="Holly Celina Mcqueary" w:date="2020-01-29T12:22:00Z">
        <w:r>
          <w:rPr>
            <w:rFonts w:ascii="Arial" w:eastAsia="Times New Roman" w:hAnsi="Arial" w:cs="Arial"/>
            <w:b/>
            <w:color w:val="000000"/>
            <w:sz w:val="22"/>
            <w:szCs w:val="22"/>
          </w:rPr>
          <w:t>Abstract</w:t>
        </w:r>
      </w:ins>
    </w:p>
    <w:p w14:paraId="0FABEE3C" w14:textId="07CEEEB1" w:rsidR="000F1BBD" w:rsidRPr="000F1BBD" w:rsidRDefault="000F1BBD" w:rsidP="00D543AC">
      <w:pPr>
        <w:spacing w:line="360" w:lineRule="auto"/>
        <w:rPr>
          <w:ins w:id="2" w:author="Holly Celina Mcqueary" w:date="2020-01-29T12:22:00Z"/>
          <w:rFonts w:ascii="Arial" w:eastAsia="Times New Roman" w:hAnsi="Arial" w:cs="Arial"/>
          <w:bCs/>
          <w:color w:val="000000"/>
          <w:sz w:val="22"/>
          <w:szCs w:val="22"/>
          <w:rPrChange w:id="3" w:author="Holly Celina Mcqueary" w:date="2020-01-29T12:22:00Z">
            <w:rPr>
              <w:ins w:id="4" w:author="Holly Celina Mcqueary" w:date="2020-01-29T12:22:00Z"/>
              <w:rFonts w:ascii="Arial" w:eastAsia="Times New Roman" w:hAnsi="Arial" w:cs="Arial"/>
              <w:b/>
              <w:color w:val="000000"/>
              <w:sz w:val="22"/>
              <w:szCs w:val="22"/>
            </w:rPr>
          </w:rPrChange>
        </w:rPr>
      </w:pPr>
      <w:ins w:id="5" w:author="Holly Celina Mcqueary" w:date="2020-01-29T12:22:00Z">
        <w:r>
          <w:rPr>
            <w:rFonts w:ascii="Arial" w:eastAsia="Times New Roman" w:hAnsi="Arial" w:cs="Arial"/>
            <w:bCs/>
            <w:color w:val="000000"/>
            <w:sz w:val="22"/>
            <w:szCs w:val="22"/>
          </w:rPr>
          <w:tab/>
          <w:t xml:space="preserve">Aneuploidy is the phenomenon in which an organism contains a number of chromosomes that is not a multiple of the haploid state. </w:t>
        </w:r>
      </w:ins>
      <w:ins w:id="6" w:author="Holly Celina Mcqueary" w:date="2020-01-29T12:23:00Z">
        <w:r>
          <w:rPr>
            <w:rFonts w:ascii="Arial" w:eastAsia="Times New Roman" w:hAnsi="Arial" w:cs="Arial"/>
            <w:bCs/>
            <w:color w:val="000000"/>
            <w:sz w:val="22"/>
            <w:szCs w:val="22"/>
          </w:rPr>
          <w:t xml:space="preserve">Some populations show tolerance for aneuploidy, including wild yeast isolates </w:t>
        </w:r>
      </w:ins>
      <w:r>
        <w:rPr>
          <w:rFonts w:ascii="Arial" w:eastAsia="Times New Roman" w:hAnsi="Arial" w:cs="Arial"/>
          <w:bCs/>
          <w:color w:val="000000"/>
          <w:sz w:val="22"/>
          <w:szCs w:val="22"/>
        </w:rPr>
        <w:fldChar w:fldCharType="begin"/>
      </w:r>
      <w:r>
        <w:rPr>
          <w:rFonts w:ascii="Arial" w:eastAsia="Times New Roman" w:hAnsi="Arial" w:cs="Arial"/>
          <w:bCs/>
          <w:color w:val="000000"/>
          <w:sz w:val="22"/>
          <w:szCs w:val="22"/>
        </w:rPr>
        <w:instrText xml:space="preserve"> ADDIN EN.CITE &lt;EndNote&gt;&lt;Cite&gt;&lt;Author&gt;Strope&lt;/Author&gt;&lt;Year&gt;2015&lt;/Year&gt;&lt;RecNum&gt;709&lt;/RecNum&gt;&lt;DisplayText&gt;(&lt;style face="smallcaps"&gt;Strope&lt;/style&gt;&lt;style face="italic"&gt; et al.&lt;/style&gt; 2015)&lt;/DisplayText&gt;&lt;record&gt;&lt;rec-number&gt;709&lt;/rec-number&gt;&lt;foreign-keys&gt;&lt;key app="EN" db-id="patepv5dd5d00ue2wzp5ex0sta0r0a5r5t2t" timestamp="1570189202"&gt;709&lt;/key&gt;&lt;/foreign-keys&gt;&lt;ref-type name="Journal Article"&gt;17&lt;/ref-type&gt;&lt;contributors&gt;&lt;authors&gt;&lt;author&gt;Strope, Pooja K&lt;/author&gt;&lt;author&gt;Skelly, Daniel A&lt;/author&gt;&lt;author&gt;Kozmin, Stanislav G&lt;/author&gt;&lt;author&gt;Mahadevan, Gayathri&lt;/author&gt;&lt;author&gt;Stone, Eric A&lt;/author&gt;&lt;author&gt;Magwene, Paul M&lt;/author&gt;&lt;author&gt;Dietrich, Fred S&lt;/author&gt;&lt;author&gt;McCusker, John H&lt;/author&gt;&lt;/authors&gt;&lt;/contributors&gt;&lt;titles&gt;&lt;title&gt;The 100-genomes strains, an S. cerevisiae resource that illuminates its natural phenotypic and genotypic variation and emergence as an opportunistic pathogen&lt;/title&gt;&lt;secondary-title&gt;Genome research&lt;/secondary-title&gt;&lt;/titles&gt;&lt;periodical&gt;&lt;full-title&gt;Genome Research&lt;/full-title&gt;&lt;/periodical&gt;&lt;pages&gt;762-774&lt;/pages&gt;&lt;volume&gt;25&lt;/volume&gt;&lt;number&gt;5&lt;/number&gt;&lt;dates&gt;&lt;year&gt;2015&lt;/year&gt;&lt;/dates&gt;&lt;isbn&gt;1088-9051&lt;/isbn&gt;&lt;urls&gt;&lt;/urls&gt;&lt;/record&gt;&lt;/Cite&gt;&lt;/EndNote&gt;</w:instrText>
      </w:r>
      <w:r>
        <w:rPr>
          <w:rFonts w:ascii="Arial" w:eastAsia="Times New Roman" w:hAnsi="Arial" w:cs="Arial"/>
          <w:bCs/>
          <w:color w:val="000000"/>
          <w:sz w:val="22"/>
          <w:szCs w:val="22"/>
        </w:rPr>
        <w:fldChar w:fldCharType="separate"/>
      </w:r>
      <w:r>
        <w:rPr>
          <w:rFonts w:ascii="Arial" w:eastAsia="Times New Roman" w:hAnsi="Arial" w:cs="Arial"/>
          <w:bCs/>
          <w:noProof/>
          <w:color w:val="000000"/>
          <w:sz w:val="22"/>
          <w:szCs w:val="22"/>
        </w:rPr>
        <w:t>(</w:t>
      </w:r>
      <w:r w:rsidRPr="000F1BBD">
        <w:rPr>
          <w:rFonts w:ascii="Arial" w:eastAsia="Times New Roman" w:hAnsi="Arial" w:cs="Arial"/>
          <w:bCs/>
          <w:smallCaps/>
          <w:noProof/>
          <w:color w:val="000000"/>
          <w:sz w:val="22"/>
          <w:szCs w:val="22"/>
        </w:rPr>
        <w:t>Strope</w:t>
      </w:r>
      <w:r w:rsidRPr="000F1BBD">
        <w:rPr>
          <w:rFonts w:ascii="Arial" w:eastAsia="Times New Roman" w:hAnsi="Arial" w:cs="Arial"/>
          <w:bCs/>
          <w:i/>
          <w:noProof/>
          <w:color w:val="000000"/>
          <w:sz w:val="22"/>
          <w:szCs w:val="22"/>
        </w:rPr>
        <w:t xml:space="preserve"> et al.</w:t>
      </w:r>
      <w:r>
        <w:rPr>
          <w:rFonts w:ascii="Arial" w:eastAsia="Times New Roman" w:hAnsi="Arial" w:cs="Arial"/>
          <w:bCs/>
          <w:noProof/>
          <w:color w:val="000000"/>
          <w:sz w:val="22"/>
          <w:szCs w:val="22"/>
        </w:rPr>
        <w:t xml:space="preserve"> 2015)</w:t>
      </w:r>
      <w:r>
        <w:rPr>
          <w:rFonts w:ascii="Arial" w:eastAsia="Times New Roman" w:hAnsi="Arial" w:cs="Arial"/>
          <w:bCs/>
          <w:color w:val="000000"/>
          <w:sz w:val="22"/>
          <w:szCs w:val="22"/>
        </w:rPr>
        <w:fldChar w:fldCharType="end"/>
      </w:r>
      <w:ins w:id="7" w:author="Holly Celina Mcqueary" w:date="2020-01-29T12:23:00Z">
        <w:r>
          <w:rPr>
            <w:rFonts w:ascii="Arial" w:eastAsia="Times New Roman" w:hAnsi="Arial" w:cs="Arial"/>
            <w:bCs/>
            <w:color w:val="000000"/>
            <w:sz w:val="22"/>
            <w:szCs w:val="22"/>
          </w:rPr>
          <w:t xml:space="preserve">. </w:t>
        </w:r>
      </w:ins>
      <w:ins w:id="8" w:author="Holly Celina Mcqueary" w:date="2020-01-29T12:24:00Z">
        <w:r>
          <w:rPr>
            <w:rFonts w:ascii="Arial" w:eastAsia="Times New Roman" w:hAnsi="Arial" w:cs="Arial"/>
            <w:bCs/>
            <w:color w:val="000000"/>
            <w:sz w:val="22"/>
            <w:szCs w:val="22"/>
          </w:rPr>
          <w:t xml:space="preserve">Recently there has been much debate as to why/how these populations maintain aneuploidy. Some hypothesize that there is an innate mechanism of dosage compensation in yeast </w:t>
        </w:r>
      </w:ins>
      <w:r>
        <w:rPr>
          <w:rFonts w:ascii="Arial" w:eastAsia="Times New Roman" w:hAnsi="Arial" w:cs="Arial"/>
          <w:bCs/>
          <w:color w:val="000000"/>
          <w:sz w:val="22"/>
          <w:szCs w:val="22"/>
        </w:rPr>
        <w:fldChar w:fldCharType="begin"/>
      </w:r>
      <w:r>
        <w:rPr>
          <w:rFonts w:ascii="Arial" w:eastAsia="Times New Roman" w:hAnsi="Arial" w:cs="Arial"/>
          <w:bCs/>
          <w:color w:val="000000"/>
          <w:sz w:val="22"/>
          <w:szCs w:val="22"/>
        </w:rPr>
        <w:instrText xml:space="preserve"> ADDIN EN.CITE &lt;EndNote&gt;&lt;Cite&gt;&lt;Author&gt;James Hose&lt;/Author&gt;&lt;Year&gt;2015&lt;/Year&gt;&lt;RecNum&gt;2&lt;/RecNum&gt;&lt;DisplayText&gt;(&lt;style face="smallcaps"&gt;James Hose&lt;/style&gt; 2015; &lt;style face="smallcaps"&gt;Audrey P Gasch&lt;/style&gt; 2016)&lt;/DisplayText&gt;&lt;record&gt;&lt;rec-number&gt;2&lt;/rec-number&gt;&lt;foreign-keys&gt;&lt;key app="EN" db-id="patepv5dd5d00ue2wzp5ex0sta0r0a5r5t2t" timestamp="1570189198"&gt;2&lt;/key&gt;&lt;/foreign-keys&gt;&lt;ref-type name="Journal Article"&gt;17&lt;/ref-type&gt;&lt;contributors&gt;&lt;authors&gt;&lt;author&gt;James Hose, Chris Mun Yong, Maria Sardi, Zhishi Wang, Michael A Newton, Audrey P Gasch&lt;/author&gt;&lt;/authors&gt;&lt;/contributors&gt;&lt;titles&gt;&lt;title&gt;Dosage compensation can buffer copy-number variation in yeast&lt;/title&gt;&lt;secondary-title&gt;eLIFE&lt;/secondary-title&gt;&lt;/titles&gt;&lt;periodical&gt;&lt;full-title&gt;eLIFE&lt;/full-title&gt;&lt;/periodical&gt;&lt;pages&gt;1-27&lt;/pages&gt;&lt;volume&gt;4&lt;/volume&gt;&lt;edition&gt;08 May 2015&lt;/edition&gt;&lt;section&gt;1&lt;/section&gt;&lt;dates&gt;&lt;year&gt;2015&lt;/year&gt;&lt;/dates&gt;&lt;urls&gt;&lt;/urls&gt;&lt;electronic-resource-num&gt;10.7554/eLife.05462&lt;/electronic-resource-num&gt;&lt;/record&gt;&lt;/Cite&gt;&lt;Cite&gt;&lt;Author&gt;Audrey P Gasch&lt;/Author&gt;&lt;Year&gt;2016&lt;/Year&gt;&lt;RecNum&gt;4&lt;/RecNum&gt;&lt;record&gt;&lt;rec-number&gt;4&lt;/rec-number&gt;&lt;foreign-keys&gt;&lt;key app="EN" db-id="patepv5dd5d00ue2wzp5ex0sta0r0a5r5t2t" timestamp="1570189198"&gt;4&lt;/key&gt;&lt;/foreign-keys&gt;&lt;ref-type name="Journal Article"&gt;17&lt;/ref-type&gt;&lt;contributors&gt;&lt;authors&gt;&lt;author&gt;Audrey P Gasch, James Hose, Michael A Newton, Maria Sardi, Mun Yong, Zhishi Wang&lt;/author&gt;&lt;/authors&gt;&lt;/contributors&gt;&lt;titles&gt;&lt;title&gt;Further support for aneuploidy tolerance in wild yeast and effects of dosage compensation on gene copy-number evolution&lt;/title&gt;&lt;secondary-title&gt;eLIFE&lt;/secondary-title&gt;&lt;/titles&gt;&lt;periodical&gt;&lt;full-title&gt;eLIFE&lt;/full-title&gt;&lt;/periodical&gt;&lt;pages&gt;1-12&lt;/pages&gt;&lt;volume&gt;5&lt;/volume&gt;&lt;edition&gt;07 March 2016&lt;/edition&gt;&lt;section&gt;1&lt;/section&gt;&lt;dates&gt;&lt;year&gt;2016&lt;/year&gt;&lt;/dates&gt;&lt;urls&gt;&lt;/urls&gt;&lt;electronic-resource-num&gt;10.7554/eLife.14409&lt;/electronic-resource-num&gt;&lt;/record&gt;&lt;/Cite&gt;&lt;/EndNote&gt;</w:instrText>
      </w:r>
      <w:r>
        <w:rPr>
          <w:rFonts w:ascii="Arial" w:eastAsia="Times New Roman" w:hAnsi="Arial" w:cs="Arial"/>
          <w:bCs/>
          <w:color w:val="000000"/>
          <w:sz w:val="22"/>
          <w:szCs w:val="22"/>
        </w:rPr>
        <w:fldChar w:fldCharType="separate"/>
      </w:r>
      <w:r>
        <w:rPr>
          <w:rFonts w:ascii="Arial" w:eastAsia="Times New Roman" w:hAnsi="Arial" w:cs="Arial"/>
          <w:bCs/>
          <w:noProof/>
          <w:color w:val="000000"/>
          <w:sz w:val="22"/>
          <w:szCs w:val="22"/>
        </w:rPr>
        <w:t>(</w:t>
      </w:r>
      <w:r w:rsidRPr="000F1BBD">
        <w:rPr>
          <w:rFonts w:ascii="Arial" w:eastAsia="Times New Roman" w:hAnsi="Arial" w:cs="Arial"/>
          <w:bCs/>
          <w:smallCaps/>
          <w:noProof/>
          <w:color w:val="000000"/>
          <w:sz w:val="22"/>
          <w:szCs w:val="22"/>
        </w:rPr>
        <w:t>James Hose</w:t>
      </w:r>
      <w:r>
        <w:rPr>
          <w:rFonts w:ascii="Arial" w:eastAsia="Times New Roman" w:hAnsi="Arial" w:cs="Arial"/>
          <w:bCs/>
          <w:noProof/>
          <w:color w:val="000000"/>
          <w:sz w:val="22"/>
          <w:szCs w:val="22"/>
        </w:rPr>
        <w:t xml:space="preserve"> 2015; </w:t>
      </w:r>
      <w:r w:rsidRPr="000F1BBD">
        <w:rPr>
          <w:rFonts w:ascii="Arial" w:eastAsia="Times New Roman" w:hAnsi="Arial" w:cs="Arial"/>
          <w:bCs/>
          <w:smallCaps/>
          <w:noProof/>
          <w:color w:val="000000"/>
          <w:sz w:val="22"/>
          <w:szCs w:val="22"/>
        </w:rPr>
        <w:t>Audrey P Gasch</w:t>
      </w:r>
      <w:r>
        <w:rPr>
          <w:rFonts w:ascii="Arial" w:eastAsia="Times New Roman" w:hAnsi="Arial" w:cs="Arial"/>
          <w:bCs/>
          <w:noProof/>
          <w:color w:val="000000"/>
          <w:sz w:val="22"/>
          <w:szCs w:val="22"/>
        </w:rPr>
        <w:t xml:space="preserve"> 2016)</w:t>
      </w:r>
      <w:r>
        <w:rPr>
          <w:rFonts w:ascii="Arial" w:eastAsia="Times New Roman" w:hAnsi="Arial" w:cs="Arial"/>
          <w:bCs/>
          <w:color w:val="000000"/>
          <w:sz w:val="22"/>
          <w:szCs w:val="22"/>
        </w:rPr>
        <w:fldChar w:fldCharType="end"/>
      </w:r>
      <w:ins w:id="9" w:author="Holly Celina Mcqueary" w:date="2020-01-29T12:25:00Z">
        <w:r>
          <w:rPr>
            <w:rFonts w:ascii="Arial" w:eastAsia="Times New Roman" w:hAnsi="Arial" w:cs="Arial"/>
            <w:bCs/>
            <w:color w:val="000000"/>
            <w:sz w:val="22"/>
            <w:szCs w:val="22"/>
          </w:rPr>
          <w:t>. Others rebut this argument, claiming there is no</w:t>
        </w:r>
      </w:ins>
      <w:ins w:id="10" w:author="Holly Celina Mcqueary" w:date="2020-01-29T12:26:00Z">
        <w:r>
          <w:rPr>
            <w:rFonts w:ascii="Arial" w:eastAsia="Times New Roman" w:hAnsi="Arial" w:cs="Arial"/>
            <w:bCs/>
            <w:color w:val="000000"/>
            <w:sz w:val="22"/>
            <w:szCs w:val="22"/>
          </w:rPr>
          <w:t xml:space="preserve"> evidence for dosage compensation at the whole-chromosome level in yeast </w:t>
        </w:r>
      </w:ins>
      <w:r>
        <w:rPr>
          <w:rFonts w:ascii="Arial" w:eastAsia="Times New Roman" w:hAnsi="Arial" w:cs="Arial"/>
          <w:bCs/>
          <w:color w:val="000000"/>
          <w:sz w:val="22"/>
          <w:szCs w:val="22"/>
        </w:rPr>
        <w:fldChar w:fldCharType="begin"/>
      </w:r>
      <w:r>
        <w:rPr>
          <w:rFonts w:ascii="Arial" w:eastAsia="Times New Roman" w:hAnsi="Arial" w:cs="Arial"/>
          <w:bCs/>
          <w:color w:val="000000"/>
          <w:sz w:val="22"/>
          <w:szCs w:val="22"/>
        </w:rPr>
        <w:instrText xml:space="preserve"> ADDIN EN.CITE &lt;EndNote&gt;&lt;Cite&gt;&lt;Author&gt;Eduardo M Torres&lt;/Author&gt;&lt;Year&gt;2016&lt;/Year&gt;&lt;RecNum&gt;3&lt;/RecNum&gt;&lt;DisplayText&gt;(&lt;style face="smallcaps"&gt;Eduardo M Torres&lt;/style&gt; 2016)&lt;/DisplayText&gt;&lt;record&gt;&lt;rec-number&gt;3&lt;/rec-number&gt;&lt;foreign-keys&gt;&lt;key app="EN" db-id="patepv5dd5d00ue2wzp5ex0sta0r0a5r5t2t" timestamp="1570189198"&gt;3&lt;/key&gt;&lt;/foreign-keys&gt;&lt;ref-type name="Journal Article"&gt;17&lt;/ref-type&gt;&lt;contributors&gt;&lt;authors&gt;&lt;author&gt;Eduardo M Torres, Michael Springer, Angelika Amon&lt;/author&gt;&lt;/authors&gt;&lt;/contributors&gt;&lt;titles&gt;&lt;title&gt;No current evidence for widespread dosage compensation in S. cerevisiae&lt;/title&gt;&lt;secondary-title&gt;eLIFE&lt;/secondary-title&gt;&lt;/titles&gt;&lt;periodical&gt;&lt;full-title&gt;eLIFE&lt;/full-title&gt;&lt;/periodical&gt;&lt;pages&gt;1-19&lt;/pages&gt;&lt;volume&gt;5&lt;/volume&gt;&lt;edition&gt;07 March 2016&lt;/edition&gt;&lt;section&gt;1&lt;/section&gt;&lt;dates&gt;&lt;year&gt;2016&lt;/year&gt;&lt;/dates&gt;&lt;urls&gt;&lt;/urls&gt;&lt;electronic-resource-num&gt;10.7554/eLife.10996&lt;/electronic-resource-num&gt;&lt;/record&gt;&lt;/Cite&gt;&lt;/EndNote&gt;</w:instrText>
      </w:r>
      <w:r>
        <w:rPr>
          <w:rFonts w:ascii="Arial" w:eastAsia="Times New Roman" w:hAnsi="Arial" w:cs="Arial"/>
          <w:bCs/>
          <w:color w:val="000000"/>
          <w:sz w:val="22"/>
          <w:szCs w:val="22"/>
        </w:rPr>
        <w:fldChar w:fldCharType="separate"/>
      </w:r>
      <w:r>
        <w:rPr>
          <w:rFonts w:ascii="Arial" w:eastAsia="Times New Roman" w:hAnsi="Arial" w:cs="Arial"/>
          <w:bCs/>
          <w:noProof/>
          <w:color w:val="000000"/>
          <w:sz w:val="22"/>
          <w:szCs w:val="22"/>
        </w:rPr>
        <w:t>(</w:t>
      </w:r>
      <w:r w:rsidRPr="000F1BBD">
        <w:rPr>
          <w:rFonts w:ascii="Arial" w:eastAsia="Times New Roman" w:hAnsi="Arial" w:cs="Arial"/>
          <w:bCs/>
          <w:smallCaps/>
          <w:noProof/>
          <w:color w:val="000000"/>
          <w:sz w:val="22"/>
          <w:szCs w:val="22"/>
        </w:rPr>
        <w:t>Eduardo M Torres</w:t>
      </w:r>
      <w:r>
        <w:rPr>
          <w:rFonts w:ascii="Arial" w:eastAsia="Times New Roman" w:hAnsi="Arial" w:cs="Arial"/>
          <w:bCs/>
          <w:noProof/>
          <w:color w:val="000000"/>
          <w:sz w:val="22"/>
          <w:szCs w:val="22"/>
        </w:rPr>
        <w:t xml:space="preserve"> 2016)</w:t>
      </w:r>
      <w:r>
        <w:rPr>
          <w:rFonts w:ascii="Arial" w:eastAsia="Times New Roman" w:hAnsi="Arial" w:cs="Arial"/>
          <w:bCs/>
          <w:color w:val="000000"/>
          <w:sz w:val="22"/>
          <w:szCs w:val="22"/>
        </w:rPr>
        <w:fldChar w:fldCharType="end"/>
      </w:r>
      <w:ins w:id="11" w:author="Holly Celina Mcqueary" w:date="2020-01-29T12:26:00Z">
        <w:r>
          <w:rPr>
            <w:rFonts w:ascii="Arial" w:eastAsia="Times New Roman" w:hAnsi="Arial" w:cs="Arial"/>
            <w:bCs/>
            <w:color w:val="000000"/>
            <w:sz w:val="22"/>
            <w:szCs w:val="22"/>
          </w:rPr>
          <w:t>. An alternative hypothesis is that the tolerance of aneuploidy is a transie</w:t>
        </w:r>
      </w:ins>
      <w:ins w:id="12" w:author="Holly Celina Mcqueary" w:date="2020-01-29T12:27:00Z">
        <w:r>
          <w:rPr>
            <w:rFonts w:ascii="Arial" w:eastAsia="Times New Roman" w:hAnsi="Arial" w:cs="Arial"/>
            <w:bCs/>
            <w:color w:val="000000"/>
            <w:sz w:val="22"/>
            <w:szCs w:val="22"/>
          </w:rPr>
          <w:t>nt</w:t>
        </w:r>
      </w:ins>
      <w:ins w:id="13" w:author="Holly Celina Mcqueary" w:date="2020-01-29T12:26:00Z">
        <w:r>
          <w:rPr>
            <w:rFonts w:ascii="Arial" w:eastAsia="Times New Roman" w:hAnsi="Arial" w:cs="Arial"/>
            <w:bCs/>
            <w:color w:val="000000"/>
            <w:sz w:val="22"/>
            <w:szCs w:val="22"/>
          </w:rPr>
          <w:t xml:space="preserve"> adaptive state</w:t>
        </w:r>
      </w:ins>
      <w:ins w:id="14" w:author="Holly Celina Mcqueary" w:date="2020-01-29T12:27:00Z">
        <w:r>
          <w:rPr>
            <w:rFonts w:ascii="Arial" w:eastAsia="Times New Roman" w:hAnsi="Arial" w:cs="Arial"/>
            <w:bCs/>
            <w:color w:val="000000"/>
            <w:sz w:val="22"/>
            <w:szCs w:val="22"/>
          </w:rPr>
          <w:t xml:space="preserve">, as supported by studies of yeast on oxide-rich media and other selective environments </w:t>
        </w:r>
      </w:ins>
      <w:r>
        <w:rPr>
          <w:rFonts w:ascii="Arial" w:eastAsia="Times New Roman" w:hAnsi="Arial" w:cs="Arial"/>
          <w:bCs/>
          <w:color w:val="000000"/>
          <w:sz w:val="22"/>
          <w:szCs w:val="22"/>
        </w:rPr>
        <w:fldChar w:fldCharType="begin">
          <w:fldData xml:space="preserve">PEVuZE5vdGU+PENpdGU+PEF1dGhvcj5LYXlhPC9BdXRob3I+PFllYXI+MjAxNTwvWWVhcj48UmVj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</w:fldData>
        </w:fldChar>
      </w:r>
      <w:r>
        <w:rPr>
          <w:rFonts w:ascii="Arial" w:eastAsia="Times New Roman" w:hAnsi="Arial" w:cs="Arial"/>
          <w:bCs/>
          <w:color w:val="000000"/>
          <w:sz w:val="22"/>
          <w:szCs w:val="22"/>
        </w:rPr>
        <w:instrText xml:space="preserve"> ADDIN EN.CITE </w:instrText>
      </w:r>
      <w:r>
        <w:rPr>
          <w:rFonts w:ascii="Arial" w:eastAsia="Times New Roman" w:hAnsi="Arial" w:cs="Arial"/>
          <w:bCs/>
          <w:color w:val="000000"/>
          <w:sz w:val="22"/>
          <w:szCs w:val="22"/>
        </w:rPr>
        <w:fldChar w:fldCharType="begin">
          <w:fldData xml:space="preserve">PEVuZE5vdGU+PENpdGU+PEF1dGhvcj5LYXlhPC9BdXRob3I+PFllYXI+MjAxNTwvWWVhcj48UmVj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</w:fldData>
        </w:fldChar>
      </w:r>
      <w:r>
        <w:rPr>
          <w:rFonts w:ascii="Arial" w:eastAsia="Times New Roman" w:hAnsi="Arial" w:cs="Arial"/>
          <w:bCs/>
          <w:color w:val="000000"/>
          <w:sz w:val="22"/>
          <w:szCs w:val="22"/>
        </w:rPr>
        <w:instrText xml:space="preserve"> ADDIN EN.CITE.DATA </w:instrText>
      </w:r>
      <w:r>
        <w:rPr>
          <w:rFonts w:ascii="Arial" w:eastAsia="Times New Roman" w:hAnsi="Arial" w:cs="Arial"/>
          <w:bCs/>
          <w:color w:val="000000"/>
          <w:sz w:val="22"/>
          <w:szCs w:val="22"/>
        </w:rPr>
      </w:r>
      <w:r>
        <w:rPr>
          <w:rFonts w:ascii="Arial" w:eastAsia="Times New Roman" w:hAnsi="Arial" w:cs="Arial"/>
          <w:bCs/>
          <w:color w:val="000000"/>
          <w:sz w:val="22"/>
          <w:szCs w:val="22"/>
        </w:rPr>
        <w:fldChar w:fldCharType="end"/>
      </w:r>
      <w:r>
        <w:rPr>
          <w:rFonts w:ascii="Arial" w:eastAsia="Times New Roman" w:hAnsi="Arial" w:cs="Arial"/>
          <w:bCs/>
          <w:color w:val="000000"/>
          <w:sz w:val="22"/>
          <w:szCs w:val="22"/>
        </w:rPr>
      </w:r>
      <w:r>
        <w:rPr>
          <w:rFonts w:ascii="Arial" w:eastAsia="Times New Roman" w:hAnsi="Arial" w:cs="Arial"/>
          <w:bCs/>
          <w:color w:val="000000"/>
          <w:sz w:val="22"/>
          <w:szCs w:val="22"/>
        </w:rPr>
        <w:fldChar w:fldCharType="separate"/>
      </w:r>
      <w:r>
        <w:rPr>
          <w:rFonts w:ascii="Arial" w:eastAsia="Times New Roman" w:hAnsi="Arial" w:cs="Arial"/>
          <w:bCs/>
          <w:noProof/>
          <w:color w:val="000000"/>
          <w:sz w:val="22"/>
          <w:szCs w:val="22"/>
        </w:rPr>
        <w:t>(</w:t>
      </w:r>
      <w:r w:rsidRPr="000F1BBD">
        <w:rPr>
          <w:rFonts w:ascii="Arial" w:eastAsia="Times New Roman" w:hAnsi="Arial" w:cs="Arial"/>
          <w:bCs/>
          <w:smallCaps/>
          <w:noProof/>
          <w:color w:val="000000"/>
          <w:sz w:val="22"/>
          <w:szCs w:val="22"/>
        </w:rPr>
        <w:t>Kaya</w:t>
      </w:r>
      <w:r w:rsidRPr="000F1BBD">
        <w:rPr>
          <w:rFonts w:ascii="Arial" w:eastAsia="Times New Roman" w:hAnsi="Arial" w:cs="Arial"/>
          <w:bCs/>
          <w:i/>
          <w:noProof/>
          <w:color w:val="000000"/>
          <w:sz w:val="22"/>
          <w:szCs w:val="22"/>
        </w:rPr>
        <w:t xml:space="preserve"> et al.</w:t>
      </w:r>
      <w:r>
        <w:rPr>
          <w:rFonts w:ascii="Arial" w:eastAsia="Times New Roman" w:hAnsi="Arial" w:cs="Arial"/>
          <w:bCs/>
          <w:noProof/>
          <w:color w:val="000000"/>
          <w:sz w:val="22"/>
          <w:szCs w:val="22"/>
        </w:rPr>
        <w:t xml:space="preserve"> 2015; </w:t>
      </w:r>
      <w:r w:rsidRPr="000F1BBD">
        <w:rPr>
          <w:rFonts w:ascii="Arial" w:eastAsia="Times New Roman" w:hAnsi="Arial" w:cs="Arial"/>
          <w:bCs/>
          <w:smallCaps/>
          <w:noProof/>
          <w:color w:val="000000"/>
          <w:sz w:val="22"/>
          <w:szCs w:val="22"/>
        </w:rPr>
        <w:t>Wakabayashi</w:t>
      </w:r>
      <w:r w:rsidRPr="000F1BBD">
        <w:rPr>
          <w:rFonts w:ascii="Arial" w:eastAsia="Times New Roman" w:hAnsi="Arial" w:cs="Arial"/>
          <w:bCs/>
          <w:i/>
          <w:noProof/>
          <w:color w:val="000000"/>
          <w:sz w:val="22"/>
          <w:szCs w:val="22"/>
        </w:rPr>
        <w:t xml:space="preserve"> et al.</w:t>
      </w:r>
      <w:r>
        <w:rPr>
          <w:rFonts w:ascii="Arial" w:eastAsia="Times New Roman" w:hAnsi="Arial" w:cs="Arial"/>
          <w:bCs/>
          <w:noProof/>
          <w:color w:val="000000"/>
          <w:sz w:val="22"/>
          <w:szCs w:val="22"/>
        </w:rPr>
        <w:t xml:space="preserve"> 2017; </w:t>
      </w:r>
      <w:r w:rsidRPr="000F1BBD">
        <w:rPr>
          <w:rFonts w:ascii="Arial" w:eastAsia="Times New Roman" w:hAnsi="Arial" w:cs="Arial"/>
          <w:bCs/>
          <w:smallCaps/>
          <w:noProof/>
          <w:color w:val="000000"/>
          <w:sz w:val="22"/>
          <w:szCs w:val="22"/>
        </w:rPr>
        <w:t>Koo</w:t>
      </w:r>
      <w:r w:rsidRPr="000F1BBD">
        <w:rPr>
          <w:rFonts w:ascii="Arial" w:eastAsia="Times New Roman" w:hAnsi="Arial" w:cs="Arial"/>
          <w:bCs/>
          <w:i/>
          <w:noProof/>
          <w:color w:val="000000"/>
          <w:sz w:val="22"/>
          <w:szCs w:val="22"/>
        </w:rPr>
        <w:t xml:space="preserve"> et al.</w:t>
      </w:r>
      <w:r>
        <w:rPr>
          <w:rFonts w:ascii="Arial" w:eastAsia="Times New Roman" w:hAnsi="Arial" w:cs="Arial"/>
          <w:bCs/>
          <w:noProof/>
          <w:color w:val="000000"/>
          <w:sz w:val="22"/>
          <w:szCs w:val="22"/>
        </w:rPr>
        <w:t xml:space="preserve"> 2018)</w:t>
      </w:r>
      <w:r>
        <w:rPr>
          <w:rFonts w:ascii="Arial" w:eastAsia="Times New Roman" w:hAnsi="Arial" w:cs="Arial"/>
          <w:bCs/>
          <w:color w:val="000000"/>
          <w:sz w:val="22"/>
          <w:szCs w:val="22"/>
        </w:rPr>
        <w:fldChar w:fldCharType="end"/>
      </w:r>
      <w:ins w:id="15" w:author="Holly Celina Mcqueary" w:date="2020-01-29T12:29:00Z">
        <w:r>
          <w:rPr>
            <w:rFonts w:ascii="Arial" w:eastAsia="Times New Roman" w:hAnsi="Arial" w:cs="Arial"/>
            <w:bCs/>
            <w:color w:val="000000"/>
            <w:sz w:val="22"/>
            <w:szCs w:val="22"/>
          </w:rPr>
          <w:t>. In order to determine if there is an intrinsic mechanism of dosage compensation in yeast, we analyzed whole</w:t>
        </w:r>
      </w:ins>
      <w:ins w:id="16" w:author="Holly Celina Mcqueary" w:date="2020-01-29T12:34:00Z">
        <w:r w:rsidR="001F00A0">
          <w:rPr>
            <w:rFonts w:ascii="Arial" w:eastAsia="Times New Roman" w:hAnsi="Arial" w:cs="Arial"/>
            <w:bCs/>
            <w:color w:val="000000"/>
            <w:sz w:val="22"/>
            <w:szCs w:val="22"/>
          </w:rPr>
          <w:t xml:space="preserve"> </w:t>
        </w:r>
      </w:ins>
      <w:ins w:id="17" w:author="Holly Celina Mcqueary" w:date="2020-01-29T12:29:00Z">
        <w:r>
          <w:rPr>
            <w:rFonts w:ascii="Arial" w:eastAsia="Times New Roman" w:hAnsi="Arial" w:cs="Arial"/>
            <w:bCs/>
            <w:color w:val="000000"/>
            <w:sz w:val="22"/>
            <w:szCs w:val="22"/>
          </w:rPr>
          <w:t>transcriptomes from 4</w:t>
        </w:r>
      </w:ins>
      <w:ins w:id="18" w:author="Holly Celina Mcqueary" w:date="2020-01-29T12:30:00Z">
        <w:r>
          <w:rPr>
            <w:rFonts w:ascii="Arial" w:eastAsia="Times New Roman" w:hAnsi="Arial" w:cs="Arial"/>
            <w:bCs/>
            <w:color w:val="000000"/>
            <w:sz w:val="22"/>
            <w:szCs w:val="22"/>
          </w:rPr>
          <w:t>6</w:t>
        </w:r>
      </w:ins>
      <w:ins w:id="19" w:author="Holly Celina Mcqueary" w:date="2020-01-29T12:29:00Z">
        <w:r>
          <w:rPr>
            <w:rFonts w:ascii="Arial" w:eastAsia="Times New Roman" w:hAnsi="Arial" w:cs="Arial"/>
            <w:bCs/>
            <w:color w:val="000000"/>
            <w:sz w:val="22"/>
            <w:szCs w:val="22"/>
          </w:rPr>
          <w:t xml:space="preserve"> </w:t>
        </w:r>
      </w:ins>
      <w:ins w:id="20" w:author="Holly Celina Mcqueary" w:date="2020-01-29T12:30:00Z">
        <w:r>
          <w:rPr>
            <w:rFonts w:ascii="Arial" w:eastAsia="Times New Roman" w:hAnsi="Arial" w:cs="Arial"/>
            <w:bCs/>
            <w:color w:val="000000"/>
            <w:sz w:val="22"/>
            <w:szCs w:val="22"/>
          </w:rPr>
          <w:t>euploid and aneuploid</w:t>
        </w:r>
      </w:ins>
      <w:ins w:id="21" w:author="Holly Celina Mcqueary" w:date="2020-01-29T12:29:00Z">
        <w:r>
          <w:rPr>
            <w:rFonts w:ascii="Arial" w:eastAsia="Times New Roman" w:hAnsi="Arial" w:cs="Arial"/>
            <w:bCs/>
            <w:color w:val="000000"/>
            <w:sz w:val="22"/>
            <w:szCs w:val="22"/>
          </w:rPr>
          <w:t xml:space="preserve"> yeast samples from two mutation accumulation studies</w:t>
        </w:r>
      </w:ins>
      <w:ins w:id="22" w:author="Holly Celina Mcqueary" w:date="2020-01-29T12:31:00Z">
        <w:r>
          <w:rPr>
            <w:rFonts w:ascii="Arial" w:eastAsia="Times New Roman" w:hAnsi="Arial" w:cs="Arial"/>
            <w:bCs/>
            <w:color w:val="000000"/>
            <w:sz w:val="22"/>
            <w:szCs w:val="22"/>
          </w:rPr>
          <w:t xml:space="preserve"> with strains of different genetic backgrounds: one highly heterozygous hybrid of two wild strains, and one highly homozygous laboratory strain</w:t>
        </w:r>
      </w:ins>
      <w:ins w:id="23" w:author="Holly Celina Mcqueary" w:date="2020-01-29T12:29:00Z">
        <w:r>
          <w:rPr>
            <w:rFonts w:ascii="Arial" w:eastAsia="Times New Roman" w:hAnsi="Arial" w:cs="Arial"/>
            <w:bCs/>
            <w:color w:val="000000"/>
            <w:sz w:val="22"/>
            <w:szCs w:val="22"/>
          </w:rPr>
          <w:t>.</w:t>
        </w:r>
      </w:ins>
      <w:ins w:id="24" w:author="Holly Celina Mcqueary" w:date="2020-01-29T12:31:00Z">
        <w:r>
          <w:rPr>
            <w:rFonts w:ascii="Arial" w:eastAsia="Times New Roman" w:hAnsi="Arial" w:cs="Arial"/>
            <w:bCs/>
            <w:color w:val="000000"/>
            <w:sz w:val="22"/>
            <w:szCs w:val="22"/>
          </w:rPr>
          <w:t xml:space="preserve"> We performed differential expression analysis and found that there is no evidence for dosage compensation at </w:t>
        </w:r>
      </w:ins>
      <w:ins w:id="25" w:author="Holly Celina Mcqueary" w:date="2020-01-29T12:32:00Z">
        <w:r>
          <w:rPr>
            <w:rFonts w:ascii="Arial" w:eastAsia="Times New Roman" w:hAnsi="Arial" w:cs="Arial"/>
            <w:bCs/>
            <w:color w:val="000000"/>
            <w:sz w:val="22"/>
            <w:szCs w:val="22"/>
          </w:rPr>
          <w:t xml:space="preserve">the whole-chromosome level, but </w:t>
        </w:r>
        <w:r w:rsidR="001F00A0">
          <w:rPr>
            <w:rFonts w:ascii="Arial" w:eastAsia="Times New Roman" w:hAnsi="Arial" w:cs="Arial"/>
            <w:bCs/>
            <w:color w:val="000000"/>
            <w:sz w:val="22"/>
            <w:szCs w:val="22"/>
          </w:rPr>
          <w:t>some individual genes are differentially expresse</w:t>
        </w:r>
      </w:ins>
      <w:ins w:id="26" w:author="Holly Celina Mcqueary" w:date="2020-01-29T12:33:00Z">
        <w:r w:rsidR="001F00A0">
          <w:rPr>
            <w:rFonts w:ascii="Arial" w:eastAsia="Times New Roman" w:hAnsi="Arial" w:cs="Arial"/>
            <w:bCs/>
            <w:color w:val="000000"/>
            <w:sz w:val="22"/>
            <w:szCs w:val="22"/>
          </w:rPr>
          <w:t xml:space="preserve">d. The environmental stress response was also initiated in the aneuploid samples. </w:t>
        </w:r>
      </w:ins>
      <w:ins w:id="27" w:author="Holly Celina Mcqueary" w:date="2020-01-29T12:34:00Z">
        <w:r w:rsidR="001F00A0">
          <w:rPr>
            <w:rFonts w:ascii="Arial" w:eastAsia="Times New Roman" w:hAnsi="Arial" w:cs="Arial"/>
            <w:bCs/>
            <w:color w:val="000000"/>
            <w:sz w:val="22"/>
            <w:szCs w:val="22"/>
          </w:rPr>
          <w:t xml:space="preserve">These findings add to our understanding of the evolution of dosage compensation mechanisms, and help support the hypothesis that </w:t>
        </w:r>
      </w:ins>
      <w:ins w:id="28" w:author="Holly Celina Mcqueary" w:date="2020-01-29T12:35:00Z">
        <w:r w:rsidR="001F00A0">
          <w:rPr>
            <w:rFonts w:ascii="Arial" w:eastAsia="Times New Roman" w:hAnsi="Arial" w:cs="Arial"/>
            <w:bCs/>
            <w:color w:val="000000"/>
            <w:sz w:val="22"/>
            <w:szCs w:val="22"/>
          </w:rPr>
          <w:t xml:space="preserve">aneuploidy tolerance is likely a transient adaptive mechanism, not because of an innate dosage compensation response. </w:t>
        </w:r>
      </w:ins>
    </w:p>
    <w:p w14:paraId="28247B27" w14:textId="77777777" w:rsidR="000F1BBD" w:rsidRDefault="000F1BBD" w:rsidP="00D543AC">
      <w:pPr>
        <w:spacing w:line="360" w:lineRule="auto"/>
        <w:rPr>
          <w:ins w:id="29" w:author="Holly Celina Mcqueary" w:date="2020-01-29T12:22:00Z"/>
          <w:rFonts w:ascii="Arial" w:eastAsia="Times New Roman" w:hAnsi="Arial" w:cs="Arial"/>
          <w:b/>
          <w:color w:val="000000"/>
          <w:sz w:val="22"/>
          <w:szCs w:val="22"/>
        </w:rPr>
      </w:pPr>
    </w:p>
    <w:p w14:paraId="3FDED19A" w14:textId="77777777" w:rsidR="000F1BBD" w:rsidRDefault="000F1BBD" w:rsidP="00D543AC">
      <w:pPr>
        <w:spacing w:line="360" w:lineRule="auto"/>
        <w:rPr>
          <w:ins w:id="30" w:author="Holly Celina Mcqueary" w:date="2020-01-29T12:22:00Z"/>
          <w:rFonts w:ascii="Arial" w:eastAsia="Times New Roman" w:hAnsi="Arial" w:cs="Arial"/>
          <w:b/>
          <w:color w:val="000000"/>
          <w:sz w:val="22"/>
          <w:szCs w:val="22"/>
        </w:rPr>
      </w:pPr>
    </w:p>
    <w:p w14:paraId="2AA4FE6E" w14:textId="77777777" w:rsidR="000F1BBD" w:rsidRDefault="000F1BBD" w:rsidP="00D543AC">
      <w:pPr>
        <w:spacing w:line="360" w:lineRule="auto"/>
        <w:rPr>
          <w:ins w:id="31" w:author="Holly Celina Mcqueary" w:date="2020-01-29T12:22:00Z"/>
          <w:rFonts w:ascii="Arial" w:eastAsia="Times New Roman" w:hAnsi="Arial" w:cs="Arial"/>
          <w:b/>
          <w:color w:val="000000"/>
          <w:sz w:val="22"/>
          <w:szCs w:val="22"/>
        </w:rPr>
      </w:pPr>
    </w:p>
    <w:p w14:paraId="7D6197F3" w14:textId="0C6570CC" w:rsidR="00D543AC" w:rsidRPr="00496D59" w:rsidRDefault="00D543AC" w:rsidP="00D543AC">
      <w:pPr>
        <w:spacing w:line="360" w:lineRule="auto"/>
        <w:rPr>
          <w:rFonts w:ascii="Arial" w:eastAsia="Times New Roman" w:hAnsi="Arial" w:cs="Arial"/>
          <w:b/>
          <w:color w:val="000000"/>
          <w:sz w:val="22"/>
          <w:szCs w:val="22"/>
        </w:rPr>
      </w:pPr>
      <w:r w:rsidRPr="00496D59">
        <w:rPr>
          <w:rFonts w:ascii="Arial" w:eastAsia="Times New Roman" w:hAnsi="Arial" w:cs="Arial"/>
          <w:b/>
          <w:color w:val="000000"/>
          <w:sz w:val="22"/>
          <w:szCs w:val="22"/>
        </w:rPr>
        <w:t>Introduction</w:t>
      </w:r>
    </w:p>
    <w:p w14:paraId="240F3932" w14:textId="77777777" w:rsidR="00D543AC" w:rsidRPr="00496D59" w:rsidRDefault="00D543AC" w:rsidP="00D543AC">
      <w:pPr>
        <w:spacing w:line="360" w:lineRule="auto"/>
        <w:rPr>
          <w:rFonts w:ascii="Arial" w:eastAsia="Times New Roman" w:hAnsi="Arial" w:cs="Arial"/>
          <w:sz w:val="22"/>
          <w:szCs w:val="22"/>
        </w:rPr>
      </w:pPr>
    </w:p>
    <w:p w14:paraId="7711E6A3" w14:textId="19ACF001" w:rsidR="00D543AC" w:rsidRDefault="00D543AC" w:rsidP="00D543AC">
      <w:pPr>
        <w:spacing w:line="360" w:lineRule="auto"/>
        <w:rPr>
          <w:rFonts w:ascii="Arial" w:eastAsia="Times New Roman" w:hAnsi="Arial" w:cs="Arial"/>
          <w:sz w:val="22"/>
          <w:szCs w:val="22"/>
        </w:rPr>
      </w:pPr>
      <w:r w:rsidRPr="00496D59">
        <w:rPr>
          <w:rFonts w:ascii="Arial" w:eastAsia="Times New Roman" w:hAnsi="Arial" w:cs="Arial"/>
          <w:sz w:val="22"/>
          <w:szCs w:val="22"/>
        </w:rPr>
        <w:tab/>
        <w:t>Aneuploidy is</w:t>
      </w:r>
      <w:r>
        <w:rPr>
          <w:rFonts w:ascii="Arial" w:eastAsia="Times New Roman" w:hAnsi="Arial" w:cs="Arial"/>
          <w:sz w:val="22"/>
          <w:szCs w:val="22"/>
        </w:rPr>
        <w:t xml:space="preserve"> the phenomenon in which</w:t>
      </w:r>
      <w:r w:rsidRPr="00496D59">
        <w:rPr>
          <w:rFonts w:ascii="Arial" w:eastAsia="Times New Roman" w:hAnsi="Arial" w:cs="Arial"/>
          <w:sz w:val="22"/>
          <w:szCs w:val="22"/>
        </w:rPr>
        <w:t xml:space="preserve"> an organism contains an abnormal chromosome number, i.e. one not a multiple of the haploid state. The most commonly referred to aneuploidies are those causing human disease</w:t>
      </w:r>
      <w:r>
        <w:rPr>
          <w:rFonts w:ascii="Arial" w:eastAsia="Times New Roman" w:hAnsi="Arial" w:cs="Arial"/>
          <w:sz w:val="22"/>
          <w:szCs w:val="22"/>
        </w:rPr>
        <w:t>s</w:t>
      </w:r>
      <w:r w:rsidRPr="00496D59">
        <w:rPr>
          <w:rFonts w:ascii="Arial" w:eastAsia="Times New Roman" w:hAnsi="Arial" w:cs="Arial"/>
          <w:sz w:val="22"/>
          <w:szCs w:val="22"/>
        </w:rPr>
        <w:t xml:space="preserve"> (</w:t>
      </w:r>
      <w:proofErr w:type="spellStart"/>
      <w:r w:rsidRPr="00496D59">
        <w:rPr>
          <w:rFonts w:ascii="Arial" w:eastAsia="Times New Roman" w:hAnsi="Arial" w:cs="Arial"/>
          <w:sz w:val="22"/>
          <w:szCs w:val="22"/>
        </w:rPr>
        <w:t>trisomies</w:t>
      </w:r>
      <w:proofErr w:type="spellEnd"/>
      <w:r w:rsidRPr="00496D59">
        <w:rPr>
          <w:rFonts w:ascii="Arial" w:eastAsia="Times New Roman" w:hAnsi="Arial" w:cs="Arial"/>
          <w:sz w:val="22"/>
          <w:szCs w:val="22"/>
        </w:rPr>
        <w:t xml:space="preserve"> 18, 21, and some X chromosome aneuploidies being viable</w:t>
      </w:r>
      <w:r>
        <w:rPr>
          <w:rFonts w:ascii="Arial" w:eastAsia="Times New Roman" w:hAnsi="Arial" w:cs="Arial"/>
          <w:sz w:val="22"/>
          <w:szCs w:val="22"/>
        </w:rPr>
        <w:t>;</w:t>
      </w:r>
      <w:r w:rsidRPr="00496D59">
        <w:rPr>
          <w:rFonts w:ascii="Arial" w:eastAsia="Times New Roman" w:hAnsi="Arial" w:cs="Arial"/>
          <w:sz w:val="22"/>
          <w:szCs w:val="22"/>
        </w:rPr>
        <w:t xml:space="preserve"> others stillborn) </w:t>
      </w:r>
      <w:r w:rsidRPr="00496D59">
        <w:rPr>
          <w:rFonts w:ascii="Arial" w:eastAsia="Times New Roman" w:hAnsi="Arial" w:cs="Arial"/>
          <w:sz w:val="22"/>
          <w:szCs w:val="22"/>
        </w:rPr>
        <w:fldChar w:fldCharType="begin"/>
      </w:r>
      <w:r w:rsidR="000F1BBD">
        <w:rPr>
          <w:rFonts w:ascii="Arial" w:eastAsia="Times New Roman" w:hAnsi="Arial" w:cs="Arial"/>
          <w:sz w:val="22"/>
          <w:szCs w:val="22"/>
        </w:rPr>
        <w:instrText xml:space="preserve"> ADDIN EN.CITE &lt;EndNote&gt;&lt;Cite&gt;&lt;Author&gt;Hassold&lt;/Author&gt;&lt;Year&gt;2001&lt;/Year&gt;&lt;RecNum&gt;708&lt;/RecNum&gt;&lt;DisplayText&gt;(&lt;style face="smallcaps"&gt;Hassold and Hunt&lt;/style&gt; 2001)&lt;/DisplayText&gt;&lt;record&gt;&lt;rec-number&gt;708&lt;/rec-number&gt;&lt;foreign-keys&gt;&lt;key app="EN" db-id="patepv5dd5d00ue2wzp5ex0sta0r0a5r5t2t" timestamp="1570189202"&gt;708&lt;/key&gt;&lt;/foreign-keys&gt;&lt;ref-type name="Journal Article"&gt;17&lt;/ref-type&gt;&lt;contributors&gt;&lt;authors&gt;&lt;author&gt;Hassold, Terry&lt;/author&gt;&lt;author&gt;Hunt, Patricia&lt;/author&gt;&lt;/authors&gt;&lt;/contributors&gt;&lt;titles&gt;&lt;title&gt;To err (meiotically) is human: the genesis of human aneuploidy&lt;/title&gt;&lt;secondary-title&gt;Nature Reviews Genetics&lt;/secondary-title&gt;&lt;/titles&gt;&lt;periodical&gt;&lt;full-title&gt;Nature Reviews Genetics&lt;/full-title&gt;&lt;/periodical&gt;&lt;pages&gt;280&lt;/pages&gt;&lt;volume&gt;2&lt;/volume&gt;&lt;number&gt;4&lt;/number&gt;&lt;dates&gt;&lt;year&gt;2001&lt;/year&gt;&lt;/dates&gt;&lt;isbn&gt;1471-0064&lt;/isbn&gt;&lt;urls&gt;&lt;/urls&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Hassold and Hunt</w:t>
      </w:r>
      <w:r>
        <w:rPr>
          <w:rFonts w:ascii="Arial" w:eastAsia="Times New Roman" w:hAnsi="Arial" w:cs="Arial"/>
          <w:noProof/>
          <w:sz w:val="22"/>
          <w:szCs w:val="22"/>
        </w:rPr>
        <w:t xml:space="preserve"> 2001)</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There is some debate as to why aneuploidy is often maintained (or tolerated) in populations, such as in some wild yeast isolates </w:t>
      </w:r>
      <w:r w:rsidRPr="00496D59">
        <w:rPr>
          <w:rFonts w:ascii="Arial" w:eastAsia="Times New Roman" w:hAnsi="Arial" w:cs="Arial"/>
          <w:sz w:val="22"/>
          <w:szCs w:val="22"/>
        </w:rPr>
        <w:fldChar w:fldCharType="begin"/>
      </w:r>
      <w:r w:rsidR="000F1BBD">
        <w:rPr>
          <w:rFonts w:ascii="Arial" w:eastAsia="Times New Roman" w:hAnsi="Arial" w:cs="Arial"/>
          <w:sz w:val="22"/>
          <w:szCs w:val="22"/>
        </w:rPr>
        <w:instrText xml:space="preserve"> ADDIN EN.CITE &lt;EndNote&gt;&lt;Cite&gt;&lt;Author&gt;Strope&lt;/Author&gt;&lt;Year&gt;2015&lt;/Year&gt;&lt;RecNum&gt;709&lt;/RecNum&gt;&lt;DisplayText&gt;(&lt;style face="smallcaps"&gt;Strope&lt;/style&gt;&lt;style face="italic"&gt; et al.&lt;/style&gt; 2015)&lt;/DisplayText&gt;&lt;record&gt;&lt;rec-number&gt;709&lt;/rec-number&gt;&lt;foreign-keys&gt;&lt;key app="EN" db-id="patepv5dd5d00ue2wzp5ex0sta0r0a5r5t2t" timestamp="1570189202"&gt;709&lt;/key&gt;&lt;/foreign-keys&gt;&lt;ref-type name="Journal Article"&gt;17&lt;/ref-type&gt;&lt;contributors&gt;&lt;authors&gt;&lt;author&gt;Strope, Pooja K&lt;/author&gt;&lt;author&gt;Skelly, Daniel A&lt;/author&gt;&lt;author&gt;Kozmin, Stanislav G&lt;/author&gt;&lt;author&gt;Mahadevan, Gayathri&lt;/author&gt;&lt;author&gt;Stone, Eric A&lt;/author&gt;&lt;author&gt;Magwene, Paul M&lt;/author&gt;&lt;author&gt;Dietrich, Fred S&lt;/author&gt;&lt;author&gt;McCusker, John H&lt;/author&gt;&lt;/authors&gt;&lt;/contributors&gt;&lt;titles&gt;&lt;title&gt;The 100-genomes strains, an S. cerevisiae resource that illuminates its natural phenotypic and genotypic variation and emergence as an opportunistic pathogen&lt;/title&gt;&lt;secondary-title&gt;Genome research&lt;/secondary-title&gt;&lt;/titles&gt;&lt;periodical&gt;&lt;full-title&gt;Genome Research&lt;/full-title&gt;&lt;/periodical&gt;&lt;pages&gt;762-774&lt;/pages&gt;&lt;volume&gt;25&lt;/volume&gt;&lt;number&gt;5&lt;/number&gt;&lt;dates&gt;&lt;year&gt;2015&lt;/year&gt;&lt;/dates&gt;&lt;isbn&gt;1088-9051&lt;/isbn&gt;&lt;urls&gt;&lt;/urls&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Strope</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2015)</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Some hypothesize there is an intrinsic mechanism of dosage compensation to buffer the deleterious effects of imbalanced gene dosage </w:t>
      </w:r>
      <w:r w:rsidRPr="00496D59">
        <w:rPr>
          <w:rFonts w:ascii="Arial" w:eastAsia="Times New Roman" w:hAnsi="Arial" w:cs="Arial"/>
          <w:sz w:val="22"/>
          <w:szCs w:val="22"/>
        </w:rPr>
        <w:fldChar w:fldCharType="begin"/>
      </w:r>
      <w:r w:rsidR="000F1BBD">
        <w:rPr>
          <w:rFonts w:ascii="Arial" w:eastAsia="Times New Roman" w:hAnsi="Arial" w:cs="Arial"/>
          <w:sz w:val="22"/>
          <w:szCs w:val="22"/>
        </w:rPr>
        <w:instrText xml:space="preserve"> ADDIN EN.CITE &lt;EndNote&gt;&lt;Cite&gt;&lt;Author&gt;James Hose&lt;/Author&gt;&lt;Year&gt;2015&lt;/Year&gt;&lt;RecNum&gt;2&lt;/RecNum&gt;&lt;DisplayText&gt;(&lt;style face="smallcaps"&gt;James Hose&lt;/style&gt; 2015; &lt;style face="smallcaps"&gt;Audrey P Gasch&lt;/style&gt; 2016)&lt;/DisplayText&gt;&lt;record&gt;&lt;rec-number&gt;2&lt;/rec-number&gt;&lt;foreign-keys&gt;&lt;key app="EN" db-id="patepv5dd5d00ue2wzp5ex0sta0r0a5r5t2t" timestamp="1570189198"&gt;2&lt;/key&gt;&lt;/foreign-keys&gt;&lt;ref-type name="Journal Article"&gt;17&lt;/ref-type&gt;&lt;contributors&gt;&lt;authors&gt;&lt;author&gt;James Hose, Chris Mun Yong, Maria Sardi, Zhishi Wang, Michael A Newton, Audrey P Gasch&lt;/author&gt;&lt;/authors&gt;&lt;/contributors&gt;&lt;titles&gt;&lt;title&gt;Dosage compensation can buffer copy-number variation in yeast&lt;/title&gt;&lt;secondary-title&gt;eLIFE&lt;/secondary-title&gt;&lt;/titles&gt;&lt;periodical&gt;&lt;full-title&gt;eLIFE&lt;/full-title&gt;&lt;/periodical&gt;&lt;pages&gt;1-27&lt;/pages&gt;&lt;volume&gt;4&lt;/volume&gt;&lt;edition&gt;08 May 2015&lt;/edition&gt;&lt;section&gt;1&lt;/section&gt;&lt;dates&gt;&lt;year&gt;2015&lt;/year&gt;&lt;/dates&gt;&lt;urls&gt;&lt;/urls&gt;&lt;electronic-resource-num&gt;10.7554/eLife.05462&lt;/electronic-resource-num&gt;&lt;/record&gt;&lt;/Cite&gt;&lt;Cite&gt;&lt;Author&gt;Audrey P Gasch&lt;/Author&gt;&lt;Year&gt;2016&lt;/Year&gt;&lt;RecNum&gt;4&lt;/RecNum&gt;&lt;record&gt;&lt;rec-number&gt;4&lt;/rec-number&gt;&lt;foreign-keys&gt;&lt;key app="EN" db-id="patepv5dd5d00ue2wzp5ex0sta0r0a5r5t2t" timestamp="1570189198"&gt;4&lt;/key&gt;&lt;/foreign-keys&gt;&lt;ref-type name="Journal Article"&gt;17&lt;/ref-type&gt;&lt;contributors&gt;&lt;authors&gt;&lt;author&gt;Audrey P Gasch, James Hose, Michael A Newton, Maria Sardi, Mun Yong, Zhishi Wang&lt;/author&gt;&lt;/authors&gt;&lt;/contributors&gt;&lt;titles&gt;&lt;title&gt;Further support for aneuploidy tolerance in wild yeast and effects of dosage compensation on gene copy-number evolution&lt;/title&gt;&lt;secondary-title&gt;eLIFE&lt;/secondary-title&gt;&lt;/titles&gt;&lt;periodical&gt;&lt;full-title&gt;eLIFE&lt;/full-title&gt;&lt;/periodical&gt;&lt;pages&gt;1-12&lt;/pages&gt;&lt;volume&gt;5&lt;/volume&gt;&lt;edition&gt;07 March 2016&lt;/edition&gt;&lt;section&gt;1&lt;/section&gt;&lt;dates&gt;&lt;year&gt;2016&lt;/year&gt;&lt;/dates&gt;&lt;urls&gt;&lt;/urls&gt;&lt;electronic-resource-num&gt;10.7554/eLife.14409&lt;/electronic-resource-num&gt;&lt;/record&gt;&lt;/Cite&gt;&lt;/EndNote&gt;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James Hose</w:t>
      </w:r>
      <w:r>
        <w:rPr>
          <w:rFonts w:ascii="Arial" w:eastAsia="Times New Roman" w:hAnsi="Arial" w:cs="Arial"/>
          <w:noProof/>
          <w:sz w:val="22"/>
          <w:szCs w:val="22"/>
        </w:rPr>
        <w:t xml:space="preserve"> 2015; </w:t>
      </w:r>
      <w:r w:rsidRPr="00FE3668">
        <w:rPr>
          <w:rFonts w:ascii="Arial" w:eastAsia="Times New Roman" w:hAnsi="Arial" w:cs="Arial"/>
          <w:smallCaps/>
          <w:noProof/>
          <w:sz w:val="22"/>
          <w:szCs w:val="22"/>
        </w:rPr>
        <w:t>Audrey P Gasch</w:t>
      </w:r>
      <w:r>
        <w:rPr>
          <w:rFonts w:ascii="Arial" w:eastAsia="Times New Roman" w:hAnsi="Arial" w:cs="Arial"/>
          <w:noProof/>
          <w:sz w:val="22"/>
          <w:szCs w:val="22"/>
        </w:rPr>
        <w:t xml:space="preserve"> 2016)</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similar to the mechanism of dosage compensation observed in sex chromosomes </w:t>
      </w:r>
      <w:r w:rsidRPr="00496D59">
        <w:rPr>
          <w:rFonts w:ascii="Arial" w:eastAsia="Times New Roman" w:hAnsi="Arial" w:cs="Arial"/>
          <w:sz w:val="22"/>
          <w:szCs w:val="22"/>
        </w:rPr>
        <w:fldChar w:fldCharType="begin"/>
      </w:r>
      <w:r w:rsidR="000F1BBD">
        <w:rPr>
          <w:rFonts w:ascii="Arial" w:eastAsia="Times New Roman" w:hAnsi="Arial" w:cs="Arial"/>
          <w:sz w:val="22"/>
          <w:szCs w:val="22"/>
        </w:rPr>
        <w:instrText xml:space="preserve"> ADDIN EN.CITE &lt;EndNote&gt;&lt;Cite&gt;&lt;Author&gt;Marin&lt;/Author&gt;&lt;Year&gt;2000&lt;/Year&gt;&lt;RecNum&gt;679&lt;/RecNum&gt;&lt;DisplayText&gt;(&lt;style face="smallcaps"&gt;Marin&lt;/style&gt;&lt;style face="italic"&gt; et al.&lt;/style&gt; 2000)&lt;/DisplayText&gt;&lt;record&gt;&lt;rec-number&gt;679&lt;/rec-number&gt;&lt;foreign-keys&gt;&lt;key app="EN" db-id="patepv5dd5d00ue2wzp5ex0sta0r0a5r5t2t" timestamp="1570189202"&gt;679&lt;/key&gt;&lt;/foreign-keys&gt;&lt;ref-type name="Journal Article"&gt;17&lt;/ref-type&gt;&lt;contributors&gt;&lt;authors&gt;&lt;author&gt;Marin, Ignacio&lt;/author&gt;&lt;author&gt;Siegal, Mark L&lt;/author&gt;&lt;author&gt;Baker, Bruce S&lt;/author&gt;&lt;/authors&gt;&lt;/contributors&gt;&lt;titles&gt;&lt;title&gt;The evolution of dosage-compensation mechanisms&lt;/title&gt;&lt;secondary-title&gt;system&lt;/secondary-title&gt;&lt;/titles&gt;&lt;periodical&gt;&lt;full-title&gt;system&lt;/full-title&gt;&lt;/periodical&gt;&lt;pages&gt;19&lt;/pages&gt;&lt;volume&gt;18&lt;/volume&gt;&lt;dates&gt;&lt;year&gt;2000&lt;/year&gt;&lt;/dates&gt;&lt;urls&gt;&lt;/urls&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Marin</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2000)</w:t>
      </w:r>
      <w:r w:rsidRPr="00496D59">
        <w:rPr>
          <w:rFonts w:ascii="Arial" w:eastAsia="Times New Roman" w:hAnsi="Arial" w:cs="Arial"/>
          <w:sz w:val="22"/>
          <w:szCs w:val="22"/>
        </w:rPr>
        <w:fldChar w:fldCharType="end"/>
      </w:r>
      <w:r>
        <w:rPr>
          <w:rFonts w:ascii="Arial" w:eastAsia="Times New Roman" w:hAnsi="Arial" w:cs="Arial"/>
          <w:sz w:val="22"/>
          <w:szCs w:val="22"/>
        </w:rPr>
        <w:t xml:space="preserve"> or autosomal compensation in </w:t>
      </w:r>
      <w:r w:rsidRPr="001C2470">
        <w:rPr>
          <w:rFonts w:ascii="Arial" w:eastAsia="Times New Roman" w:hAnsi="Arial" w:cs="Arial"/>
          <w:i/>
          <w:iCs/>
          <w:sz w:val="22"/>
          <w:szCs w:val="22"/>
        </w:rPr>
        <w:t>Drosophila</w:t>
      </w:r>
      <w:r>
        <w:rPr>
          <w:rFonts w:ascii="Arial" w:eastAsia="Times New Roman" w:hAnsi="Arial" w:cs="Arial"/>
          <w:sz w:val="22"/>
          <w:szCs w:val="22"/>
        </w:rPr>
        <w:t xml:space="preserve"> and other species </w:t>
      </w:r>
      <w:r>
        <w:rPr>
          <w:rFonts w:ascii="Arial" w:eastAsia="Times New Roman" w:hAnsi="Arial" w:cs="Arial"/>
          <w:sz w:val="22"/>
          <w:szCs w:val="22"/>
        </w:rPr>
        <w:lastRenderedPageBreak/>
        <w:fldChar w:fldCharType="begin"/>
      </w:r>
      <w:r w:rsidR="000F1BBD">
        <w:rPr>
          <w:rFonts w:ascii="Arial" w:eastAsia="Times New Roman" w:hAnsi="Arial" w:cs="Arial"/>
          <w:sz w:val="22"/>
          <w:szCs w:val="22"/>
        </w:rPr>
        <w:instrText xml:space="preserve"> ADDIN EN.CITE &lt;EndNote&gt;&lt;Cite&gt;&lt;Author&gt;Birchler&lt;/Author&gt;&lt;Year&gt;1990&lt;/Year&gt;&lt;RecNum&gt;576&lt;/RecNum&gt;&lt;DisplayText&gt;(&lt;style face="smallcaps"&gt;Birchler&lt;/style&gt;&lt;style face="italic"&gt; et al.&lt;/style&gt; 1990; &lt;style face="smallcaps"&gt;Matos&lt;/style&gt;&lt;style face="italic"&gt; et al.&lt;/style&gt; 2015)&lt;/DisplayText&gt;&lt;record&gt;&lt;rec-number&gt;576&lt;/rec-number&gt;&lt;foreign-keys&gt;&lt;key app="EN" db-id="patepv5dd5d00ue2wzp5ex0sta0r0a5r5t2t" timestamp="1570189201"&gt;576&lt;/key&gt;&lt;/foreign-keys&gt;&lt;ref-type name="Journal Article"&gt;17&lt;/ref-type&gt;&lt;contributors&gt;&lt;authors&gt;&lt;author&gt;Birchler, James A&lt;/author&gt;&lt;author&gt;Hiebert, JC&lt;/author&gt;&lt;author&gt;Paigen, K&lt;/author&gt;&lt;/authors&gt;&lt;/contributors&gt;&lt;titles&gt;&lt;title&gt;Analysis of autosomal dosage compensation involving the alcohol dehydrogenase locus in Drosophila melanogaster&lt;/title&gt;&lt;secondary-title&gt;Genetics&lt;/secondary-title&gt;&lt;/titles&gt;&lt;periodical&gt;&lt;full-title&gt;Genetics&lt;/full-title&gt;&lt;/periodical&gt;&lt;pages&gt;677-686&lt;/pages&gt;&lt;volume&gt;124&lt;/volume&gt;&lt;number&gt;3&lt;/number&gt;&lt;dates&gt;&lt;year&gt;1990&lt;/year&gt;&lt;/dates&gt;&lt;isbn&gt;0016-6731&lt;/isbn&gt;&lt;urls&gt;&lt;/urls&gt;&lt;/record&gt;&lt;/Cite&gt;&lt;Cite&gt;&lt;Author&gt;Matos&lt;/Author&gt;&lt;Year&gt;2015&lt;/Year&gt;&lt;RecNum&gt;558&lt;/RecNum&gt;&lt;record&gt;&lt;rec-number&gt;558&lt;/rec-number&gt;&lt;foreign-keys&gt;&lt;key app="EN" db-id="patepv5dd5d00ue2wzp5ex0sta0r0a5r5t2t" timestamp="1570189200"&gt;558&lt;/key&gt;&lt;/foreign-keys&gt;&lt;ref-type name="Journal Article"&gt;17&lt;/ref-type&gt;&lt;contributors&gt;&lt;authors&gt;&lt;author&gt;Matos, I&lt;/author&gt;&lt;author&gt;Machado, MP&lt;/author&gt;&lt;author&gt;Schartl, M&lt;/author&gt;&lt;author&gt;Coelho, MM&lt;/author&gt;&lt;/authors&gt;&lt;/contributors&gt;&lt;titles&gt;&lt;title&gt;Gene expression dosage regulation in an allopolyploid fish&lt;/title&gt;&lt;secondary-title&gt;PloS one&lt;/secondary-title&gt;&lt;/titles&gt;&lt;periodical&gt;&lt;full-title&gt;PLoS One&lt;/full-title&gt;&lt;/periodical&gt;&lt;pages&gt;e0116309&lt;/pages&gt;&lt;volume&gt;10&lt;/volume&gt;&lt;number&gt;3&lt;/number&gt;&lt;dates&gt;&lt;year&gt;2015&lt;/year&gt;&lt;/dates&gt;&lt;isbn&gt;1932-6203&lt;/isbn&gt;&lt;urls&gt;&lt;/urls&gt;&lt;/record&gt;&lt;/Cite&gt;&lt;/EndNote&gt;</w:instrText>
      </w:r>
      <w:r>
        <w:rPr>
          <w:rFonts w:ascii="Arial" w:eastAsia="Times New Roman" w:hAnsi="Arial" w:cs="Arial"/>
          <w:sz w:val="22"/>
          <w:szCs w:val="22"/>
        </w:rPr>
        <w:fldChar w:fldCharType="separate"/>
      </w:r>
      <w:r>
        <w:rPr>
          <w:rFonts w:ascii="Arial" w:eastAsia="Times New Roman" w:hAnsi="Arial" w:cs="Arial"/>
          <w:noProof/>
          <w:sz w:val="22"/>
          <w:szCs w:val="22"/>
        </w:rPr>
        <w:t>(</w:t>
      </w:r>
      <w:r w:rsidRPr="00466CFD">
        <w:rPr>
          <w:rFonts w:ascii="Arial" w:eastAsia="Times New Roman" w:hAnsi="Arial" w:cs="Arial"/>
          <w:smallCaps/>
          <w:noProof/>
          <w:sz w:val="22"/>
          <w:szCs w:val="22"/>
        </w:rPr>
        <w:t>Birchler</w:t>
      </w:r>
      <w:r w:rsidRPr="00466CFD">
        <w:rPr>
          <w:rFonts w:ascii="Arial" w:eastAsia="Times New Roman" w:hAnsi="Arial" w:cs="Arial"/>
          <w:i/>
          <w:noProof/>
          <w:sz w:val="22"/>
          <w:szCs w:val="22"/>
        </w:rPr>
        <w:t xml:space="preserve"> et al.</w:t>
      </w:r>
      <w:r>
        <w:rPr>
          <w:rFonts w:ascii="Arial" w:eastAsia="Times New Roman" w:hAnsi="Arial" w:cs="Arial"/>
          <w:noProof/>
          <w:sz w:val="22"/>
          <w:szCs w:val="22"/>
        </w:rPr>
        <w:t xml:space="preserve"> 1990; </w:t>
      </w:r>
      <w:r w:rsidRPr="00466CFD">
        <w:rPr>
          <w:rFonts w:ascii="Arial" w:eastAsia="Times New Roman" w:hAnsi="Arial" w:cs="Arial"/>
          <w:smallCaps/>
          <w:noProof/>
          <w:sz w:val="22"/>
          <w:szCs w:val="22"/>
        </w:rPr>
        <w:t>Matos</w:t>
      </w:r>
      <w:r w:rsidRPr="00466CFD">
        <w:rPr>
          <w:rFonts w:ascii="Arial" w:eastAsia="Times New Roman" w:hAnsi="Arial" w:cs="Arial"/>
          <w:i/>
          <w:noProof/>
          <w:sz w:val="22"/>
          <w:szCs w:val="22"/>
        </w:rPr>
        <w:t xml:space="preserve"> et al.</w:t>
      </w:r>
      <w:r>
        <w:rPr>
          <w:rFonts w:ascii="Arial" w:eastAsia="Times New Roman" w:hAnsi="Arial" w:cs="Arial"/>
          <w:noProof/>
          <w:sz w:val="22"/>
          <w:szCs w:val="22"/>
        </w:rPr>
        <w:t xml:space="preserve"> 2015)</w:t>
      </w:r>
      <w:r>
        <w:rPr>
          <w:rFonts w:ascii="Arial" w:eastAsia="Times New Roman" w:hAnsi="Arial" w:cs="Arial"/>
          <w:sz w:val="22"/>
          <w:szCs w:val="22"/>
        </w:rPr>
        <w:fldChar w:fldCharType="end"/>
      </w:r>
      <w:r w:rsidRPr="00496D59">
        <w:rPr>
          <w:rFonts w:ascii="Arial" w:eastAsia="Times New Roman" w:hAnsi="Arial" w:cs="Arial"/>
          <w:sz w:val="22"/>
          <w:szCs w:val="22"/>
        </w:rPr>
        <w:t xml:space="preserve">. Others contest this argument, claiming there is no evidence for dosage compensation at the whole-chromosome level in </w:t>
      </w:r>
      <w:r w:rsidRPr="00496D59">
        <w:rPr>
          <w:rFonts w:ascii="Arial" w:eastAsia="Times New Roman" w:hAnsi="Arial" w:cs="Arial"/>
          <w:i/>
          <w:iCs/>
          <w:sz w:val="22"/>
          <w:szCs w:val="22"/>
        </w:rPr>
        <w:t>S. cerevisiae</w:t>
      </w:r>
      <w:r w:rsidRPr="00496D59">
        <w:rPr>
          <w:rFonts w:ascii="Arial" w:eastAsia="Times New Roman" w:hAnsi="Arial" w:cs="Arial"/>
          <w:sz w:val="22"/>
          <w:szCs w:val="22"/>
        </w:rPr>
        <w:t xml:space="preserve"> </w:t>
      </w:r>
      <w:r w:rsidRPr="00496D59">
        <w:rPr>
          <w:rFonts w:ascii="Arial" w:eastAsia="Times New Roman" w:hAnsi="Arial" w:cs="Arial"/>
          <w:sz w:val="22"/>
          <w:szCs w:val="22"/>
        </w:rPr>
        <w:fldChar w:fldCharType="begin"/>
      </w:r>
      <w:r w:rsidR="000F1BBD">
        <w:rPr>
          <w:rFonts w:ascii="Arial" w:eastAsia="Times New Roman" w:hAnsi="Arial" w:cs="Arial"/>
          <w:sz w:val="22"/>
          <w:szCs w:val="22"/>
        </w:rPr>
        <w:instrText xml:space="preserve"> ADDIN EN.CITE &lt;EndNote&gt;&lt;Cite&gt;&lt;Author&gt;Eduardo M Torres&lt;/Author&gt;&lt;Year&gt;2016&lt;/Year&gt;&lt;RecNum&gt;3&lt;/RecNum&gt;&lt;DisplayText&gt;(&lt;style face="smallcaps"&gt;Eduardo M Torres&lt;/style&gt; 2016)&lt;/DisplayText&gt;&lt;record&gt;&lt;rec-number&gt;3&lt;/rec-number&gt;&lt;foreign-keys&gt;&lt;key app="EN" db-id="patepv5dd5d00ue2wzp5ex0sta0r0a5r5t2t" timestamp="1570189198"&gt;3&lt;/key&gt;&lt;/foreign-keys&gt;&lt;ref-type name="Journal Article"&gt;17&lt;/ref-type&gt;&lt;contributors&gt;&lt;authors&gt;&lt;author&gt;Eduardo M Torres, Michael Springer, Angelika Amon&lt;/author&gt;&lt;/authors&gt;&lt;/contributors&gt;&lt;titles&gt;&lt;title&gt;No current evidence for widespread dosage compensation in S. cerevisiae&lt;/title&gt;&lt;secondary-title&gt;eLIFE&lt;/secondary-title&gt;&lt;/titles&gt;&lt;periodical&gt;&lt;full-title&gt;eLIFE&lt;/full-title&gt;&lt;/periodical&gt;&lt;pages&gt;1-19&lt;/pages&gt;&lt;volume&gt;5&lt;/volume&gt;&lt;edition&gt;07 March 2016&lt;/edition&gt;&lt;section&gt;1&lt;/section&gt;&lt;dates&gt;&lt;year&gt;2016&lt;/year&gt;&lt;/dates&gt;&lt;urls&gt;&lt;/urls&gt;&lt;electronic-resource-num&gt;10.7554/eLife.10996&lt;/electronic-resource-num&gt;&lt;/record&gt;&lt;/Cite&gt;&lt;/EndNote&gt;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Eduardo M Torres</w:t>
      </w:r>
      <w:r>
        <w:rPr>
          <w:rFonts w:ascii="Arial" w:eastAsia="Times New Roman" w:hAnsi="Arial" w:cs="Arial"/>
          <w:noProof/>
          <w:sz w:val="22"/>
          <w:szCs w:val="22"/>
        </w:rPr>
        <w:t xml:space="preserve"> 2016)</w:t>
      </w:r>
      <w:r w:rsidRPr="00496D59">
        <w:rPr>
          <w:rFonts w:ascii="Arial" w:eastAsia="Times New Roman" w:hAnsi="Arial" w:cs="Arial"/>
          <w:sz w:val="22"/>
          <w:szCs w:val="22"/>
        </w:rPr>
        <w:fldChar w:fldCharType="end"/>
      </w:r>
      <w:r w:rsidRPr="00496D59">
        <w:rPr>
          <w:rFonts w:ascii="Arial" w:eastAsia="Times New Roman" w:hAnsi="Arial" w:cs="Arial"/>
          <w:sz w:val="22"/>
          <w:szCs w:val="22"/>
        </w:rPr>
        <w:t>. An alternate hypothesis</w:t>
      </w:r>
      <w:r>
        <w:rPr>
          <w:rFonts w:ascii="Arial" w:eastAsia="Times New Roman" w:hAnsi="Arial" w:cs="Arial"/>
          <w:sz w:val="22"/>
          <w:szCs w:val="22"/>
        </w:rPr>
        <w:t xml:space="preserve"> to a mechanism of whole-chromosome modulation of imbalanced gene expression</w:t>
      </w:r>
      <w:r w:rsidRPr="00496D59">
        <w:rPr>
          <w:rFonts w:ascii="Arial" w:eastAsia="Times New Roman" w:hAnsi="Arial" w:cs="Arial"/>
          <w:sz w:val="22"/>
          <w:szCs w:val="22"/>
        </w:rPr>
        <w:t xml:space="preserve"> is that the accumulation or loss of chromosomes is an adaptive advantage to stressful environments, such as the case with yeast in an oxide-rich media that accumulate an extra copy of chromosome XI </w:t>
      </w:r>
      <w:r>
        <w:rPr>
          <w:rFonts w:ascii="Arial" w:eastAsia="Times New Roman" w:hAnsi="Arial" w:cs="Arial"/>
          <w:sz w:val="22"/>
          <w:szCs w:val="22"/>
        </w:rPr>
        <w:t xml:space="preserve">to tolerate oxygen stress </w:t>
      </w:r>
      <w:r w:rsidRPr="00496D59">
        <w:rPr>
          <w:rFonts w:ascii="Arial" w:eastAsia="Times New Roman" w:hAnsi="Arial" w:cs="Arial"/>
          <w:sz w:val="22"/>
          <w:szCs w:val="22"/>
        </w:rPr>
        <w:fldChar w:fldCharType="begin">
          <w:fldData xml:space="preserve">PEVuZE5vdGU+PENpdGU+PEF1dGhvcj5LYXlhPC9BdXRob3I+PFllYXI+MjAxNTwvWWVhcj48UmVj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</w:fldData>
        </w:fldChar>
      </w:r>
      <w:r w:rsidR="000F1BBD">
        <w:rPr>
          <w:rFonts w:ascii="Arial" w:eastAsia="Times New Roman" w:hAnsi="Arial" w:cs="Arial"/>
          <w:sz w:val="22"/>
          <w:szCs w:val="22"/>
        </w:rPr>
        <w:instrText xml:space="preserve"> ADDIN EN.CITE </w:instrText>
      </w:r>
      <w:r w:rsidR="000F1BBD">
        <w:rPr>
          <w:rFonts w:ascii="Arial" w:eastAsia="Times New Roman" w:hAnsi="Arial" w:cs="Arial"/>
          <w:sz w:val="22"/>
          <w:szCs w:val="22"/>
        </w:rPr>
        <w:fldChar w:fldCharType="begin">
          <w:fldData xml:space="preserve">PEVuZE5vdGU+PENpdGU+PEF1dGhvcj5LYXlhPC9BdXRob3I+PFllYXI+MjAxNTwvWWVhcj48UmVj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</w:fldData>
        </w:fldChar>
      </w:r>
      <w:r w:rsidR="000F1BBD">
        <w:rPr>
          <w:rFonts w:ascii="Arial" w:eastAsia="Times New Roman" w:hAnsi="Arial" w:cs="Arial"/>
          <w:sz w:val="22"/>
          <w:szCs w:val="22"/>
        </w:rPr>
        <w:instrText xml:space="preserve"> ADDIN EN.CITE.DATA </w:instrText>
      </w:r>
      <w:r w:rsidR="000F1BBD">
        <w:rPr>
          <w:rFonts w:ascii="Arial" w:eastAsia="Times New Roman" w:hAnsi="Arial" w:cs="Arial"/>
          <w:sz w:val="22"/>
          <w:szCs w:val="22"/>
        </w:rPr>
      </w:r>
      <w:r w:rsidR="000F1BBD">
        <w:rPr>
          <w:rFonts w:ascii="Arial" w:eastAsia="Times New Roman" w:hAnsi="Arial" w:cs="Arial"/>
          <w:sz w:val="22"/>
          <w:szCs w:val="22"/>
        </w:rPr>
        <w:fldChar w:fldCharType="end"/>
      </w:r>
      <w:r w:rsidRPr="00496D59">
        <w:rPr>
          <w:rFonts w:ascii="Arial" w:eastAsia="Times New Roman" w:hAnsi="Arial" w:cs="Arial"/>
          <w:sz w:val="22"/>
          <w:szCs w:val="22"/>
        </w:rPr>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Kaya</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2015)</w:t>
      </w:r>
      <w:r w:rsidRPr="00496D59">
        <w:rPr>
          <w:rFonts w:ascii="Arial" w:eastAsia="Times New Roman" w:hAnsi="Arial" w:cs="Arial"/>
          <w:sz w:val="22"/>
          <w:szCs w:val="22"/>
        </w:rPr>
        <w:fldChar w:fldCharType="end"/>
      </w:r>
      <w:r>
        <w:rPr>
          <w:rFonts w:ascii="Arial" w:eastAsia="Times New Roman" w:hAnsi="Arial" w:cs="Arial"/>
          <w:sz w:val="22"/>
          <w:szCs w:val="22"/>
        </w:rPr>
        <w:t xml:space="preserve">, and other studies which imply an adaptive advantage to aneuploidy </w:t>
      </w:r>
      <w:r>
        <w:rPr>
          <w:rFonts w:ascii="Arial" w:eastAsia="Times New Roman" w:hAnsi="Arial" w:cs="Arial"/>
          <w:sz w:val="22"/>
          <w:szCs w:val="22"/>
        </w:rPr>
        <w:fldChar w:fldCharType="begin">
          <w:fldData xml:space="preserve">PEVuZE5vdGU+PENpdGU+PEF1dGhvcj5Lb288L0F1dGhvcj48WWVhcj4yMDE4PC9ZZWFyPjxSZWNO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</w:fldData>
        </w:fldChar>
      </w:r>
      <w:r w:rsidR="000F1BBD">
        <w:rPr>
          <w:rFonts w:ascii="Arial" w:eastAsia="Times New Roman" w:hAnsi="Arial" w:cs="Arial"/>
          <w:sz w:val="22"/>
          <w:szCs w:val="22"/>
        </w:rPr>
        <w:instrText xml:space="preserve"> ADDIN EN.CITE </w:instrText>
      </w:r>
      <w:r w:rsidR="000F1BBD">
        <w:rPr>
          <w:rFonts w:ascii="Arial" w:eastAsia="Times New Roman" w:hAnsi="Arial" w:cs="Arial"/>
          <w:sz w:val="22"/>
          <w:szCs w:val="22"/>
        </w:rPr>
        <w:fldChar w:fldCharType="begin">
          <w:fldData xml:space="preserve">PEVuZE5vdGU+PENpdGU+PEF1dGhvcj5Lb288L0F1dGhvcj48WWVhcj4yMDE4PC9ZZWFyPjxSZWNO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</w:fldData>
        </w:fldChar>
      </w:r>
      <w:r w:rsidR="000F1BBD">
        <w:rPr>
          <w:rFonts w:ascii="Arial" w:eastAsia="Times New Roman" w:hAnsi="Arial" w:cs="Arial"/>
          <w:sz w:val="22"/>
          <w:szCs w:val="22"/>
        </w:rPr>
        <w:instrText xml:space="preserve"> ADDIN EN.CITE.DATA </w:instrText>
      </w:r>
      <w:r w:rsidR="000F1BBD">
        <w:rPr>
          <w:rFonts w:ascii="Arial" w:eastAsia="Times New Roman" w:hAnsi="Arial" w:cs="Arial"/>
          <w:sz w:val="22"/>
          <w:szCs w:val="22"/>
        </w:rPr>
      </w:r>
      <w:r w:rsidR="000F1BBD">
        <w:rPr>
          <w:rFonts w:ascii="Arial" w:eastAsia="Times New Roman" w:hAnsi="Arial" w:cs="Arial"/>
          <w:sz w:val="22"/>
          <w:szCs w:val="22"/>
        </w:rPr>
        <w:fldChar w:fldCharType="end"/>
      </w:r>
      <w:r>
        <w:rPr>
          <w:rFonts w:ascii="Arial" w:eastAsia="Times New Roman" w:hAnsi="Arial" w:cs="Arial"/>
          <w:sz w:val="22"/>
          <w:szCs w:val="22"/>
        </w:rPr>
      </w:r>
      <w:r>
        <w:rPr>
          <w:rFonts w:ascii="Arial" w:eastAsia="Times New Roman" w:hAnsi="Arial" w:cs="Arial"/>
          <w:sz w:val="22"/>
          <w:szCs w:val="22"/>
        </w:rPr>
        <w:fldChar w:fldCharType="separate"/>
      </w:r>
      <w:r>
        <w:rPr>
          <w:rFonts w:ascii="Arial" w:eastAsia="Times New Roman" w:hAnsi="Arial" w:cs="Arial"/>
          <w:noProof/>
          <w:sz w:val="22"/>
          <w:szCs w:val="22"/>
        </w:rPr>
        <w:t>(</w:t>
      </w:r>
      <w:r w:rsidRPr="00466CFD">
        <w:rPr>
          <w:rFonts w:ascii="Arial" w:eastAsia="Times New Roman" w:hAnsi="Arial" w:cs="Arial"/>
          <w:smallCaps/>
          <w:noProof/>
          <w:sz w:val="22"/>
          <w:szCs w:val="22"/>
        </w:rPr>
        <w:t>Wakabayashi</w:t>
      </w:r>
      <w:r w:rsidRPr="00466CFD">
        <w:rPr>
          <w:rFonts w:ascii="Arial" w:eastAsia="Times New Roman" w:hAnsi="Arial" w:cs="Arial"/>
          <w:i/>
          <w:noProof/>
          <w:sz w:val="22"/>
          <w:szCs w:val="22"/>
        </w:rPr>
        <w:t xml:space="preserve"> et al.</w:t>
      </w:r>
      <w:r>
        <w:rPr>
          <w:rFonts w:ascii="Arial" w:eastAsia="Times New Roman" w:hAnsi="Arial" w:cs="Arial"/>
          <w:noProof/>
          <w:sz w:val="22"/>
          <w:szCs w:val="22"/>
        </w:rPr>
        <w:t xml:space="preserve"> 2017; </w:t>
      </w:r>
      <w:r w:rsidRPr="00466CFD">
        <w:rPr>
          <w:rFonts w:ascii="Arial" w:eastAsia="Times New Roman" w:hAnsi="Arial" w:cs="Arial"/>
          <w:smallCaps/>
          <w:noProof/>
          <w:sz w:val="22"/>
          <w:szCs w:val="22"/>
        </w:rPr>
        <w:t>Koo</w:t>
      </w:r>
      <w:r w:rsidRPr="00466CFD">
        <w:rPr>
          <w:rFonts w:ascii="Arial" w:eastAsia="Times New Roman" w:hAnsi="Arial" w:cs="Arial"/>
          <w:i/>
          <w:noProof/>
          <w:sz w:val="22"/>
          <w:szCs w:val="22"/>
        </w:rPr>
        <w:t xml:space="preserve"> et al.</w:t>
      </w:r>
      <w:r>
        <w:rPr>
          <w:rFonts w:ascii="Arial" w:eastAsia="Times New Roman" w:hAnsi="Arial" w:cs="Arial"/>
          <w:noProof/>
          <w:sz w:val="22"/>
          <w:szCs w:val="22"/>
        </w:rPr>
        <w:t xml:space="preserve"> 2018)</w:t>
      </w:r>
      <w:r>
        <w:rPr>
          <w:rFonts w:ascii="Arial" w:eastAsia="Times New Roman" w:hAnsi="Arial" w:cs="Arial"/>
          <w:sz w:val="22"/>
          <w:szCs w:val="22"/>
        </w:rPr>
        <w:fldChar w:fldCharType="end"/>
      </w:r>
      <w:r w:rsidRPr="00496D59">
        <w:rPr>
          <w:rFonts w:ascii="Arial" w:eastAsia="Times New Roman" w:hAnsi="Arial" w:cs="Arial"/>
          <w:sz w:val="22"/>
          <w:szCs w:val="22"/>
        </w:rPr>
        <w:t xml:space="preserve">. </w:t>
      </w:r>
      <w:r w:rsidR="000F3246">
        <w:rPr>
          <w:rFonts w:ascii="Arial" w:eastAsia="Times New Roman" w:hAnsi="Arial" w:cs="Arial"/>
          <w:sz w:val="22"/>
          <w:szCs w:val="22"/>
        </w:rPr>
        <w:t>Others provide the explanation that the yeast seen in the wild actually attenuate protein levels by increasing protease activity</w:t>
      </w:r>
      <w:ins w:id="32" w:author="Holly Celina Mcqueary" w:date="2019-09-24T11:15:00Z">
        <w:r w:rsidR="00115DD5">
          <w:rPr>
            <w:rFonts w:ascii="Arial" w:eastAsia="Times New Roman" w:hAnsi="Arial" w:cs="Arial"/>
            <w:sz w:val="22"/>
            <w:szCs w:val="22"/>
          </w:rPr>
          <w:t xml:space="preserve"> </w:t>
        </w:r>
      </w:ins>
      <w:commentRangeStart w:id="33"/>
      <w:r w:rsidR="000F3246">
        <w:rPr>
          <w:rFonts w:ascii="Arial" w:eastAsia="Times New Roman" w:hAnsi="Arial" w:cs="Arial"/>
          <w:sz w:val="22"/>
          <w:szCs w:val="22"/>
        </w:rPr>
        <w:t>or upregulating genes that are part of multiprotein complexes so that the dosages are even</w:t>
      </w:r>
      <w:r w:rsidR="005F50C6">
        <w:rPr>
          <w:rFonts w:ascii="Arial" w:eastAsia="Times New Roman" w:hAnsi="Arial" w:cs="Arial"/>
          <w:sz w:val="22"/>
          <w:szCs w:val="22"/>
        </w:rPr>
        <w:t xml:space="preserve"> </w:t>
      </w:r>
      <w:commentRangeEnd w:id="33"/>
      <w:r w:rsidR="001C2470">
        <w:rPr>
          <w:rStyle w:val="CommentReference"/>
        </w:rPr>
        <w:commentReference w:id="33"/>
      </w:r>
      <w:r w:rsidR="00115DD5">
        <w:rPr>
          <w:rFonts w:ascii="Arial" w:eastAsia="Times New Roman" w:hAnsi="Arial" w:cs="Arial"/>
          <w:sz w:val="22"/>
          <w:szCs w:val="22"/>
        </w:rPr>
        <w:fldChar w:fldCharType="begin">
          <w:fldData xml:space="preserve">PEVuZE5vdGU+PENpdGU+PEF1dGhvcj5DaGVuPC9BdXRob3I+PFllYXI+MjAwMzwvWWVhcj48UmVj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</w:fldData>
        </w:fldChar>
      </w:r>
      <w:r w:rsidR="000F1BBD">
        <w:rPr>
          <w:rFonts w:ascii="Arial" w:eastAsia="Times New Roman" w:hAnsi="Arial" w:cs="Arial"/>
          <w:sz w:val="22"/>
          <w:szCs w:val="22"/>
        </w:rPr>
        <w:instrText xml:space="preserve"> ADDIN EN.CITE </w:instrText>
      </w:r>
      <w:r w:rsidR="000F1BBD">
        <w:rPr>
          <w:rFonts w:ascii="Arial" w:eastAsia="Times New Roman" w:hAnsi="Arial" w:cs="Arial"/>
          <w:sz w:val="22"/>
          <w:szCs w:val="22"/>
        </w:rPr>
        <w:fldChar w:fldCharType="begin">
          <w:fldData xml:space="preserve">PEVuZE5vdGU+PENpdGU+PEF1dGhvcj5DaGVuPC9BdXRob3I+PFllYXI+MjAwMzwvWWVhcj48UmVj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</w:fldData>
        </w:fldChar>
      </w:r>
      <w:r w:rsidR="000F1BBD">
        <w:rPr>
          <w:rFonts w:ascii="Arial" w:eastAsia="Times New Roman" w:hAnsi="Arial" w:cs="Arial"/>
          <w:sz w:val="22"/>
          <w:szCs w:val="22"/>
        </w:rPr>
        <w:instrText xml:space="preserve"> ADDIN EN.CITE.DATA </w:instrText>
      </w:r>
      <w:r w:rsidR="000F1BBD">
        <w:rPr>
          <w:rFonts w:ascii="Arial" w:eastAsia="Times New Roman" w:hAnsi="Arial" w:cs="Arial"/>
          <w:sz w:val="22"/>
          <w:szCs w:val="22"/>
        </w:rPr>
      </w:r>
      <w:r w:rsidR="000F1BBD">
        <w:rPr>
          <w:rFonts w:ascii="Arial" w:eastAsia="Times New Roman" w:hAnsi="Arial" w:cs="Arial"/>
          <w:sz w:val="22"/>
          <w:szCs w:val="22"/>
        </w:rPr>
        <w:fldChar w:fldCharType="end"/>
      </w:r>
      <w:r w:rsidR="00115DD5">
        <w:rPr>
          <w:rFonts w:ascii="Arial" w:eastAsia="Times New Roman" w:hAnsi="Arial" w:cs="Arial"/>
          <w:sz w:val="22"/>
          <w:szCs w:val="22"/>
        </w:rPr>
      </w:r>
      <w:r w:rsidR="00115DD5">
        <w:rPr>
          <w:rFonts w:ascii="Arial" w:eastAsia="Times New Roman" w:hAnsi="Arial" w:cs="Arial"/>
          <w:sz w:val="22"/>
          <w:szCs w:val="22"/>
        </w:rPr>
        <w:fldChar w:fldCharType="separate"/>
      </w:r>
      <w:r w:rsidR="005F50C6">
        <w:rPr>
          <w:rFonts w:ascii="Arial" w:eastAsia="Times New Roman" w:hAnsi="Arial" w:cs="Arial"/>
          <w:noProof/>
          <w:sz w:val="22"/>
          <w:szCs w:val="22"/>
        </w:rPr>
        <w:t>(</w:t>
      </w:r>
      <w:r w:rsidR="005F50C6" w:rsidRPr="005F50C6">
        <w:rPr>
          <w:rFonts w:ascii="Arial" w:eastAsia="Times New Roman" w:hAnsi="Arial" w:cs="Arial"/>
          <w:smallCaps/>
          <w:noProof/>
          <w:sz w:val="22"/>
          <w:szCs w:val="22"/>
        </w:rPr>
        <w:t>Chen</w:t>
      </w:r>
      <w:r w:rsidR="005F50C6" w:rsidRPr="005F50C6">
        <w:rPr>
          <w:rFonts w:ascii="Arial" w:eastAsia="Times New Roman" w:hAnsi="Arial" w:cs="Arial"/>
          <w:i/>
          <w:noProof/>
          <w:sz w:val="22"/>
          <w:szCs w:val="22"/>
        </w:rPr>
        <w:t xml:space="preserve"> et al.</w:t>
      </w:r>
      <w:r w:rsidR="005F50C6">
        <w:rPr>
          <w:rFonts w:ascii="Arial" w:eastAsia="Times New Roman" w:hAnsi="Arial" w:cs="Arial"/>
          <w:noProof/>
          <w:sz w:val="22"/>
          <w:szCs w:val="22"/>
        </w:rPr>
        <w:t xml:space="preserve"> 2003; </w:t>
      </w:r>
      <w:r w:rsidR="005F50C6" w:rsidRPr="005F50C6">
        <w:rPr>
          <w:rFonts w:ascii="Arial" w:eastAsia="Times New Roman" w:hAnsi="Arial" w:cs="Arial"/>
          <w:smallCaps/>
          <w:noProof/>
          <w:sz w:val="22"/>
          <w:szCs w:val="22"/>
        </w:rPr>
        <w:t>Veitia</w:t>
      </w:r>
      <w:r w:rsidR="005F50C6" w:rsidRPr="005F50C6">
        <w:rPr>
          <w:rFonts w:ascii="Arial" w:eastAsia="Times New Roman" w:hAnsi="Arial" w:cs="Arial"/>
          <w:i/>
          <w:noProof/>
          <w:sz w:val="22"/>
          <w:szCs w:val="22"/>
        </w:rPr>
        <w:t xml:space="preserve"> et al.</w:t>
      </w:r>
      <w:r w:rsidR="005F50C6">
        <w:rPr>
          <w:rFonts w:ascii="Arial" w:eastAsia="Times New Roman" w:hAnsi="Arial" w:cs="Arial"/>
          <w:noProof/>
          <w:sz w:val="22"/>
          <w:szCs w:val="22"/>
        </w:rPr>
        <w:t xml:space="preserve"> 2008)</w:t>
      </w:r>
      <w:r w:rsidR="00115DD5">
        <w:rPr>
          <w:rFonts w:ascii="Arial" w:eastAsia="Times New Roman" w:hAnsi="Arial" w:cs="Arial"/>
          <w:sz w:val="22"/>
          <w:szCs w:val="22"/>
        </w:rPr>
        <w:fldChar w:fldCharType="end"/>
      </w:r>
      <w:r w:rsidR="000F3246">
        <w:rPr>
          <w:rFonts w:ascii="Arial" w:eastAsia="Times New Roman" w:hAnsi="Arial" w:cs="Arial"/>
          <w:sz w:val="22"/>
          <w:szCs w:val="22"/>
        </w:rPr>
        <w:t xml:space="preserve">. </w:t>
      </w:r>
    </w:p>
    <w:p w14:paraId="04C9F341" w14:textId="4EA30017" w:rsidR="00D543AC" w:rsidRPr="00496D59" w:rsidRDefault="00D543AC" w:rsidP="00D543AC">
      <w:pPr>
        <w:spacing w:line="360" w:lineRule="auto"/>
        <w:ind w:firstLine="720"/>
        <w:rPr>
          <w:rFonts w:ascii="Arial" w:eastAsia="Times New Roman" w:hAnsi="Arial" w:cs="Arial"/>
          <w:sz w:val="22"/>
          <w:szCs w:val="22"/>
        </w:rPr>
      </w:pPr>
      <w:commentRangeStart w:id="34"/>
      <w:r w:rsidRPr="00496D59">
        <w:rPr>
          <w:rFonts w:ascii="Arial" w:eastAsia="Times New Roman" w:hAnsi="Arial" w:cs="Arial"/>
          <w:sz w:val="22"/>
          <w:szCs w:val="22"/>
        </w:rPr>
        <w:t xml:space="preserve">Sex chromosomes evolved from autosomes </w:t>
      </w:r>
      <w:r w:rsidRPr="00496D59">
        <w:rPr>
          <w:rFonts w:ascii="Arial" w:eastAsia="Times New Roman" w:hAnsi="Arial" w:cs="Arial"/>
          <w:sz w:val="22"/>
          <w:szCs w:val="22"/>
        </w:rPr>
        <w:fldChar w:fldCharType="begin"/>
      </w:r>
      <w:r w:rsidR="000F1BBD">
        <w:rPr>
          <w:rFonts w:ascii="Arial" w:eastAsia="Times New Roman" w:hAnsi="Arial" w:cs="Arial"/>
          <w:sz w:val="22"/>
          <w:szCs w:val="22"/>
        </w:rPr>
        <w:instrText xml:space="preserve"> ADDIN EN.CITE &lt;EndNote&gt;&lt;Cite&gt;&lt;Author&gt;Charlesworth&lt;/Author&gt;&lt;Year&gt;1991&lt;/Year&gt;&lt;RecNum&gt;552&lt;/RecNum&gt;&lt;DisplayText&gt;(&lt;style face="smallcaps"&gt;Charlesworth&lt;/style&gt; 1991)&lt;/DisplayText&gt;&lt;record&gt;&lt;rec-number&gt;552&lt;/rec-number&gt;&lt;foreign-keys&gt;&lt;key app="EN" db-id="patepv5dd5d00ue2wzp5ex0sta0r0a5r5t2t" timestamp="1570189200"&gt;552&lt;/key&gt;&lt;/foreign-keys&gt;&lt;ref-type name="Journal Article"&gt;17&lt;/ref-type&gt;&lt;contributors&gt;&lt;authors&gt;&lt;author&gt;Charlesworth, B.&lt;/author&gt;&lt;/authors&gt;&lt;/contributors&gt;&lt;auth-address&gt;Department of Ecology and Evolution, University of Chicago, IL 60637.&lt;/auth-address&gt;&lt;titles&gt;&lt;title&gt;The evolution of sex chromosomes&lt;/title&gt;&lt;secondary-title&gt;Science&lt;/secondary-title&gt;&lt;/titles&gt;&lt;periodical&gt;&lt;full-title&gt;Science&lt;/full-title&gt;&lt;/periodical&gt;&lt;pages&gt;1030-3&lt;/pages&gt;&lt;volume&gt;251&lt;/volume&gt;&lt;number&gt;4997&lt;/number&gt;&lt;edition&gt;1991/03/01&lt;/edition&gt;&lt;keywords&gt;&lt;keyword&gt;Animals&lt;/keyword&gt;&lt;keyword&gt;Biological Evolution&lt;/keyword&gt;&lt;keyword&gt;Dosage Compensation, Genetic&lt;/keyword&gt;&lt;keyword&gt;Repetitive Sequences, Nucleic Acid&lt;/keyword&gt;&lt;keyword&gt;*Reproduction&lt;/keyword&gt;&lt;keyword&gt;Sex Chromosomes/*physiology&lt;/keyword&gt;&lt;keyword&gt;*Sex Determination Analysis&lt;/keyword&gt;&lt;/keywords&gt;&lt;dates&gt;&lt;year&gt;1991&lt;/year&gt;&lt;pub-dates&gt;&lt;date&gt;Mar 01&lt;/date&gt;&lt;/pub-dates&gt;&lt;/dates&gt;&lt;isbn&gt;0036-8075 (Print)&amp;#xD;0036-8075 (Linking)&lt;/isbn&gt;&lt;accession-num&gt;1998119&lt;/accession-num&gt;&lt;urls&gt;&lt;related-urls&gt;&lt;url&gt;https://www.ncbi.nlm.nih.gov/pubmed/1998119&lt;/url&gt;&lt;/related-urls&gt;&lt;/urls&gt;&lt;/record&gt;&lt;/Cite&gt;&lt;/EndNote&gt;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Charlesworth</w:t>
      </w:r>
      <w:r>
        <w:rPr>
          <w:rFonts w:ascii="Arial" w:eastAsia="Times New Roman" w:hAnsi="Arial" w:cs="Arial"/>
          <w:noProof/>
          <w:sz w:val="22"/>
          <w:szCs w:val="22"/>
        </w:rPr>
        <w:t xml:space="preserve"> 1991)</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It is known that there is a variety of ways that sex chromosomes employ dosage compensation to make up for differences in gene expression between the sexes </w:t>
      </w:r>
      <w:r w:rsidRPr="00496D59">
        <w:rPr>
          <w:rFonts w:ascii="Arial" w:eastAsia="Times New Roman" w:hAnsi="Arial" w:cs="Arial"/>
          <w:sz w:val="22"/>
          <w:szCs w:val="22"/>
        </w:rPr>
        <w:fldChar w:fldCharType="begin"/>
      </w:r>
      <w:r w:rsidR="000F1BBD">
        <w:rPr>
          <w:rFonts w:ascii="Arial" w:eastAsia="Times New Roman" w:hAnsi="Arial" w:cs="Arial"/>
          <w:sz w:val="22"/>
          <w:szCs w:val="22"/>
        </w:rPr>
        <w:instrText xml:space="preserve"> ADDIN EN.CITE &lt;EndNote&gt;&lt;Cite&gt;&lt;Author&gt;Chandler&lt;/Author&gt;&lt;Year&gt;2017&lt;/Year&gt;&lt;RecNum&gt;569&lt;/RecNum&gt;&lt;DisplayText&gt;(&lt;style face="smallcaps"&gt;Chandler&lt;/style&gt; 2017)&lt;/DisplayText&gt;&lt;record&gt;&lt;rec-number&gt;569&lt;/rec-number&gt;&lt;foreign-keys&gt;&lt;key app="EN" db-id="patepv5dd5d00ue2wzp5ex0sta0r0a5r5t2t" timestamp="1570189201"&gt;569&lt;/key&gt;&lt;/foreign-keys&gt;&lt;ref-type name="Journal Article"&gt;17&lt;/ref-type&gt;&lt;contributors&gt;&lt;authors&gt;&lt;author&gt;Chandler, C. H.&lt;/author&gt;&lt;/authors&gt;&lt;/contributors&gt;&lt;auth-address&gt;Department of Biological Sciences, State University of New York at Oswego, Oswego, New York.&lt;/auth-address&gt;&lt;titles&gt;&lt;title&gt;When and why does sex chromosome dosage compensation evolve?&lt;/title&gt;&lt;secondary-title&gt;Ann N Y Acad Sci&lt;/secondary-title&gt;&lt;/titles&gt;&lt;periodical&gt;&lt;full-title&gt;Ann N Y Acad Sci&lt;/full-title&gt;&lt;/periodical&gt;&lt;pages&gt;37-51&lt;/pages&gt;&lt;volume&gt;1389&lt;/volume&gt;&lt;number&gt;1&lt;/number&gt;&lt;edition&gt;2017/01/19&lt;/edition&gt;&lt;keywords&gt;&lt;keyword&gt;Aneuploidy&lt;/keyword&gt;&lt;keyword&gt;Animals&lt;/keyword&gt;&lt;keyword&gt;*Biological Evolution&lt;/keyword&gt;&lt;keyword&gt;Birds&lt;/keyword&gt;&lt;keyword&gt;*Dosage Compensation, Genetic&lt;/keyword&gt;&lt;keyword&gt;Female&lt;/keyword&gt;&lt;keyword&gt;*Genes, X-Linked&lt;/keyword&gt;&lt;keyword&gt;Humans&lt;/keyword&gt;&lt;keyword&gt;Male&lt;/keyword&gt;&lt;keyword&gt;Phylogeny&lt;/keyword&gt;&lt;keyword&gt;Sex Chromosomes/*genetics&lt;/keyword&gt;&lt;keyword&gt;dosage compensation&lt;/keyword&gt;&lt;keyword&gt;sex chromosomes&lt;/keyword&gt;&lt;/keywords&gt;&lt;dates&gt;&lt;year&gt;2017&lt;/year&gt;&lt;pub-dates&gt;&lt;date&gt;Feb&lt;/date&gt;&lt;/pub-dates&gt;&lt;/dates&gt;&lt;isbn&gt;1749-6632 (Electronic)&amp;#xD;0077-8923 (Linking)&lt;/isbn&gt;&lt;accession-num&gt;28099765&lt;/accession-num&gt;&lt;urls&gt;&lt;related-urls&gt;&lt;url&gt;https://www.ncbi.nlm.nih.gov/pubmed/28099765&lt;/url&gt;&lt;/related-urls&gt;&lt;/urls&gt;&lt;electronic-resource-num&gt;10.1111/nyas.13307&lt;/electronic-resource-num&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Chandler</w:t>
      </w:r>
      <w:r>
        <w:rPr>
          <w:rFonts w:ascii="Arial" w:eastAsia="Times New Roman" w:hAnsi="Arial" w:cs="Arial"/>
          <w:noProof/>
          <w:sz w:val="22"/>
          <w:szCs w:val="22"/>
        </w:rPr>
        <w:t xml:space="preserve"> 2017)</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Dosage compensation has also been observed in some autosomes, such as </w:t>
      </w:r>
      <w:r>
        <w:rPr>
          <w:rFonts w:ascii="Arial" w:eastAsia="Times New Roman" w:hAnsi="Arial" w:cs="Arial"/>
          <w:sz w:val="22"/>
          <w:szCs w:val="22"/>
        </w:rPr>
        <w:t xml:space="preserve">in </w:t>
      </w:r>
      <w:r w:rsidRPr="00436C5F">
        <w:rPr>
          <w:rFonts w:ascii="Arial" w:eastAsia="Times New Roman" w:hAnsi="Arial" w:cs="Arial"/>
          <w:i/>
          <w:iCs/>
          <w:sz w:val="22"/>
          <w:szCs w:val="22"/>
        </w:rPr>
        <w:t xml:space="preserve">Drosophila </w:t>
      </w:r>
      <w:r w:rsidRPr="00496D59">
        <w:rPr>
          <w:rFonts w:ascii="Arial" w:eastAsia="Times New Roman" w:hAnsi="Arial" w:cs="Arial"/>
          <w:sz w:val="22"/>
          <w:szCs w:val="22"/>
        </w:rPr>
        <w:fldChar w:fldCharType="begin">
          <w:fldData xml:space="preserve">PEVuZE5vdGU+PENpdGU+PEF1dGhvcj5CaXJjaGxlcjwvQXV0aG9yPjxZZWFyPjE5OTA8L1llYXI+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</w:fldData>
        </w:fldChar>
      </w:r>
      <w:r w:rsidR="000F1BBD">
        <w:rPr>
          <w:rFonts w:ascii="Arial" w:eastAsia="Times New Roman" w:hAnsi="Arial" w:cs="Arial"/>
          <w:sz w:val="22"/>
          <w:szCs w:val="22"/>
        </w:rPr>
        <w:instrText xml:space="preserve"> ADDIN EN.CITE </w:instrText>
      </w:r>
      <w:r w:rsidR="000F1BBD">
        <w:rPr>
          <w:rFonts w:ascii="Arial" w:eastAsia="Times New Roman" w:hAnsi="Arial" w:cs="Arial"/>
          <w:sz w:val="22"/>
          <w:szCs w:val="22"/>
        </w:rPr>
        <w:fldChar w:fldCharType="begin">
          <w:fldData xml:space="preserve">PEVuZE5vdGU+PENpdGU+PEF1dGhvcj5CaXJjaGxlcjwvQXV0aG9yPjxZZWFyPjE5OTA8L1llYXI+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</w:fldData>
        </w:fldChar>
      </w:r>
      <w:r w:rsidR="000F1BBD">
        <w:rPr>
          <w:rFonts w:ascii="Arial" w:eastAsia="Times New Roman" w:hAnsi="Arial" w:cs="Arial"/>
          <w:sz w:val="22"/>
          <w:szCs w:val="22"/>
        </w:rPr>
        <w:instrText xml:space="preserve"> ADDIN EN.CITE.DATA </w:instrText>
      </w:r>
      <w:r w:rsidR="000F1BBD">
        <w:rPr>
          <w:rFonts w:ascii="Arial" w:eastAsia="Times New Roman" w:hAnsi="Arial" w:cs="Arial"/>
          <w:sz w:val="22"/>
          <w:szCs w:val="22"/>
        </w:rPr>
      </w:r>
      <w:r w:rsidR="000F1BBD">
        <w:rPr>
          <w:rFonts w:ascii="Arial" w:eastAsia="Times New Roman" w:hAnsi="Arial" w:cs="Arial"/>
          <w:sz w:val="22"/>
          <w:szCs w:val="22"/>
        </w:rPr>
        <w:fldChar w:fldCharType="end"/>
      </w:r>
      <w:r w:rsidRPr="00496D59">
        <w:rPr>
          <w:rFonts w:ascii="Arial" w:eastAsia="Times New Roman" w:hAnsi="Arial" w:cs="Arial"/>
          <w:sz w:val="22"/>
          <w:szCs w:val="22"/>
        </w:rPr>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Devlin</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1982; </w:t>
      </w:r>
      <w:r w:rsidRPr="00FE3668">
        <w:rPr>
          <w:rFonts w:ascii="Arial" w:eastAsia="Times New Roman" w:hAnsi="Arial" w:cs="Arial"/>
          <w:smallCaps/>
          <w:noProof/>
          <w:sz w:val="22"/>
          <w:szCs w:val="22"/>
        </w:rPr>
        <w:t>Birchler</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1990; </w:t>
      </w:r>
      <w:r w:rsidRPr="00FE3668">
        <w:rPr>
          <w:rFonts w:ascii="Arial" w:eastAsia="Times New Roman" w:hAnsi="Arial" w:cs="Arial"/>
          <w:smallCaps/>
          <w:noProof/>
          <w:sz w:val="22"/>
          <w:szCs w:val="22"/>
        </w:rPr>
        <w:t>McAnally and Yampolsky</w:t>
      </w:r>
      <w:r>
        <w:rPr>
          <w:rFonts w:ascii="Arial" w:eastAsia="Times New Roman" w:hAnsi="Arial" w:cs="Arial"/>
          <w:noProof/>
          <w:sz w:val="22"/>
          <w:szCs w:val="22"/>
        </w:rPr>
        <w:t xml:space="preserve"> 2009; </w:t>
      </w:r>
      <w:r w:rsidRPr="00FE3668">
        <w:rPr>
          <w:rFonts w:ascii="Arial" w:eastAsia="Times New Roman" w:hAnsi="Arial" w:cs="Arial"/>
          <w:smallCaps/>
          <w:noProof/>
          <w:sz w:val="22"/>
          <w:szCs w:val="22"/>
        </w:rPr>
        <w:t>Chen and Oliver</w:t>
      </w:r>
      <w:r>
        <w:rPr>
          <w:rFonts w:ascii="Arial" w:eastAsia="Times New Roman" w:hAnsi="Arial" w:cs="Arial"/>
          <w:noProof/>
          <w:sz w:val="22"/>
          <w:szCs w:val="22"/>
        </w:rPr>
        <w:t xml:space="preserve"> 2015; </w:t>
      </w:r>
      <w:r w:rsidRPr="00FE3668">
        <w:rPr>
          <w:rFonts w:ascii="Arial" w:eastAsia="Times New Roman" w:hAnsi="Arial" w:cs="Arial"/>
          <w:smallCaps/>
          <w:noProof/>
          <w:sz w:val="22"/>
          <w:szCs w:val="22"/>
        </w:rPr>
        <w:t>Hangnoh Lee</w:t>
      </w:r>
      <w:r>
        <w:rPr>
          <w:rFonts w:ascii="Arial" w:eastAsia="Times New Roman" w:hAnsi="Arial" w:cs="Arial"/>
          <w:noProof/>
          <w:sz w:val="22"/>
          <w:szCs w:val="22"/>
        </w:rPr>
        <w:t xml:space="preserve"> 2016)</w:t>
      </w:r>
      <w:r w:rsidRPr="00496D59">
        <w:rPr>
          <w:rFonts w:ascii="Arial" w:eastAsia="Times New Roman" w:hAnsi="Arial" w:cs="Arial"/>
          <w:sz w:val="22"/>
          <w:szCs w:val="22"/>
        </w:rPr>
        <w:fldChar w:fldCharType="end"/>
      </w:r>
      <w:commentRangeEnd w:id="34"/>
      <w:r w:rsidR="000F3246">
        <w:rPr>
          <w:rStyle w:val="CommentReference"/>
        </w:rPr>
        <w:commentReference w:id="34"/>
      </w:r>
      <w:r w:rsidRPr="00496D59">
        <w:rPr>
          <w:rFonts w:ascii="Arial" w:eastAsia="Times New Roman" w:hAnsi="Arial" w:cs="Arial"/>
          <w:sz w:val="22"/>
          <w:szCs w:val="22"/>
        </w:rPr>
        <w:t xml:space="preserve">. However, it is unknown whether there is an intrinsic dosage compensation mechanism in yeast to overcome the stressful effects of aneuploidy. Yeast are often found to be aneuploid in natural isolates </w:t>
      </w:r>
      <w:r w:rsidRPr="00496D59">
        <w:rPr>
          <w:rFonts w:ascii="Arial" w:eastAsia="Times New Roman" w:hAnsi="Arial" w:cs="Arial"/>
          <w:sz w:val="22"/>
          <w:szCs w:val="22"/>
        </w:rPr>
        <w:fldChar w:fldCharType="begin"/>
      </w:r>
      <w:r w:rsidR="000F1BBD">
        <w:rPr>
          <w:rFonts w:ascii="Arial" w:eastAsia="Times New Roman" w:hAnsi="Arial" w:cs="Arial"/>
          <w:sz w:val="22"/>
          <w:szCs w:val="22"/>
        </w:rPr>
        <w:instrText xml:space="preserve"> ADDIN EN.CITE &lt;EndNote&gt;&lt;Cite&gt;&lt;Author&gt;Strope&lt;/Author&gt;&lt;Year&gt;2015&lt;/Year&gt;&lt;RecNum&gt;709&lt;/RecNum&gt;&lt;DisplayText&gt;(&lt;style face="smallcaps"&gt;Strope&lt;/style&gt;&lt;style face="italic"&gt; et al.&lt;/style&gt; 2015)&lt;/DisplayText&gt;&lt;record&gt;&lt;rec-number&gt;709&lt;/rec-number&gt;&lt;foreign-keys&gt;&lt;key app="EN" db-id="patepv5dd5d00ue2wzp5ex0sta0r0a5r5t2t" timestamp="1570189202"&gt;709&lt;/key&gt;&lt;/foreign-keys&gt;&lt;ref-type name="Journal Article"&gt;17&lt;/ref-type&gt;&lt;contributors&gt;&lt;authors&gt;&lt;author&gt;Strope, Pooja K&lt;/author&gt;&lt;author&gt;Skelly, Daniel A&lt;/author&gt;&lt;author&gt;Kozmin, Stanislav G&lt;/author&gt;&lt;author&gt;Mahadevan, Gayathri&lt;/author&gt;&lt;author&gt;Stone, Eric A&lt;/author&gt;&lt;author&gt;Magwene, Paul M&lt;/author&gt;&lt;author&gt;Dietrich, Fred S&lt;/author&gt;&lt;author&gt;McCusker, John H&lt;/author&gt;&lt;/authors&gt;&lt;/contributors&gt;&lt;titles&gt;&lt;title&gt;The 100-genomes strains, an S. cerevisiae resource that illuminates its natural phenotypic and genotypic variation and emergence as an opportunistic pathogen&lt;/title&gt;&lt;secondary-title&gt;Genome research&lt;/secondary-title&gt;&lt;/titles&gt;&lt;periodical&gt;&lt;full-title&gt;Genome Research&lt;/full-title&gt;&lt;/periodical&gt;&lt;pages&gt;762-774&lt;/pages&gt;&lt;volume&gt;25&lt;/volume&gt;&lt;number&gt;5&lt;/number&gt;&lt;dates&gt;&lt;year&gt;2015&lt;/year&gt;&lt;/dates&gt;&lt;isbn&gt;1088-9051&lt;/isbn&gt;&lt;urls&gt;&lt;/urls&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Strope</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2015)</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There are multiple hypotheses as to why this may be the case: they could be growing in an environment that is stressful and selection favors aneuploidy to increase or decrease the expression of certain genes </w:t>
      </w:r>
      <w:r w:rsidRPr="00496D59">
        <w:rPr>
          <w:rFonts w:ascii="Arial" w:eastAsia="Times New Roman" w:hAnsi="Arial" w:cs="Arial"/>
          <w:sz w:val="22"/>
          <w:szCs w:val="22"/>
        </w:rPr>
        <w:fldChar w:fldCharType="begin">
          <w:fldData xml:space="preserve">PEVuZE5vdGU+PENpdGU+PEF1dGhvcj5MaW5kZXI8L0F1dGhvcj48WWVhcj4yMDE3PC9ZZWFyPjxS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</w:fldData>
        </w:fldChar>
      </w:r>
      <w:r w:rsidR="000F1BBD">
        <w:rPr>
          <w:rFonts w:ascii="Arial" w:eastAsia="Times New Roman" w:hAnsi="Arial" w:cs="Arial"/>
          <w:sz w:val="22"/>
          <w:szCs w:val="22"/>
        </w:rPr>
        <w:instrText xml:space="preserve"> ADDIN EN.CITE </w:instrText>
      </w:r>
      <w:r w:rsidR="000F1BBD">
        <w:rPr>
          <w:rFonts w:ascii="Arial" w:eastAsia="Times New Roman" w:hAnsi="Arial" w:cs="Arial"/>
          <w:sz w:val="22"/>
          <w:szCs w:val="22"/>
        </w:rPr>
        <w:fldChar w:fldCharType="begin">
          <w:fldData xml:space="preserve">PEVuZE5vdGU+PENpdGU+PEF1dGhvcj5MaW5kZXI8L0F1dGhvcj48WWVhcj4yMDE3PC9ZZWFyPjxS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</w:fldData>
        </w:fldChar>
      </w:r>
      <w:r w:rsidR="000F1BBD">
        <w:rPr>
          <w:rFonts w:ascii="Arial" w:eastAsia="Times New Roman" w:hAnsi="Arial" w:cs="Arial"/>
          <w:sz w:val="22"/>
          <w:szCs w:val="22"/>
        </w:rPr>
        <w:instrText xml:space="preserve"> ADDIN EN.CITE.DATA </w:instrText>
      </w:r>
      <w:r w:rsidR="000F1BBD">
        <w:rPr>
          <w:rFonts w:ascii="Arial" w:eastAsia="Times New Roman" w:hAnsi="Arial" w:cs="Arial"/>
          <w:sz w:val="22"/>
          <w:szCs w:val="22"/>
        </w:rPr>
      </w:r>
      <w:r w:rsidR="000F1BBD">
        <w:rPr>
          <w:rFonts w:ascii="Arial" w:eastAsia="Times New Roman" w:hAnsi="Arial" w:cs="Arial"/>
          <w:sz w:val="22"/>
          <w:szCs w:val="22"/>
        </w:rPr>
        <w:fldChar w:fldCharType="end"/>
      </w:r>
      <w:r w:rsidRPr="00496D59">
        <w:rPr>
          <w:rFonts w:ascii="Arial" w:eastAsia="Times New Roman" w:hAnsi="Arial" w:cs="Arial"/>
          <w:sz w:val="22"/>
          <w:szCs w:val="22"/>
        </w:rPr>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Kaya</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2015; </w:t>
      </w:r>
      <w:r w:rsidRPr="00FE3668">
        <w:rPr>
          <w:rFonts w:ascii="Arial" w:eastAsia="Times New Roman" w:hAnsi="Arial" w:cs="Arial"/>
          <w:smallCaps/>
          <w:noProof/>
          <w:sz w:val="22"/>
          <w:szCs w:val="22"/>
        </w:rPr>
        <w:t>Linder</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2017)</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yeast may be naturally robust to aneuploidy, or they may contain a natural mechanism for attenuating or compensating for differences in gene expression.</w:t>
      </w:r>
    </w:p>
    <w:p w14:paraId="66E20B76" w14:textId="77777777" w:rsidR="000F3246" w:rsidRDefault="000F3246" w:rsidP="00D543AC">
      <w:pPr>
        <w:spacing w:line="360" w:lineRule="auto"/>
        <w:ind w:firstLine="720"/>
        <w:rPr>
          <w:rFonts w:ascii="Arial" w:eastAsia="Times New Roman" w:hAnsi="Arial" w:cs="Arial"/>
          <w:sz w:val="22"/>
          <w:szCs w:val="22"/>
        </w:rPr>
      </w:pPr>
    </w:p>
    <w:p w14:paraId="5285B7CA" w14:textId="02A84AB3" w:rsidR="00D543AC" w:rsidRPr="00496D59" w:rsidRDefault="000F3246" w:rsidP="000F3246">
      <w:pPr>
        <w:spacing w:line="360" w:lineRule="auto"/>
        <w:ind w:firstLine="720"/>
        <w:rPr>
          <w:rFonts w:ascii="Arial" w:eastAsia="Times New Roman" w:hAnsi="Arial" w:cs="Arial"/>
          <w:sz w:val="22"/>
          <w:szCs w:val="22"/>
        </w:rPr>
      </w:pPr>
      <w:r w:rsidRPr="00496D59">
        <w:rPr>
          <w:rFonts w:ascii="Arial" w:eastAsia="Times New Roman" w:hAnsi="Arial" w:cs="Arial"/>
          <w:sz w:val="22"/>
          <w:szCs w:val="22"/>
        </w:rPr>
        <w:t xml:space="preserve">Previous studies have observed the effects of aneuploidy in wild yeast populations, which may be heterogenous </w:t>
      </w:r>
      <w:commentRangeStart w:id="35"/>
      <w:r w:rsidRPr="00496D59">
        <w:rPr>
          <w:rFonts w:ascii="Arial" w:eastAsia="Times New Roman" w:hAnsi="Arial" w:cs="Arial"/>
          <w:sz w:val="22"/>
          <w:szCs w:val="22"/>
        </w:rPr>
        <w:t xml:space="preserve">(CITE) </w:t>
      </w:r>
      <w:commentRangeEnd w:id="35"/>
      <w:r w:rsidRPr="00496D59">
        <w:rPr>
          <w:rStyle w:val="CommentReference"/>
          <w:rFonts w:ascii="Arial" w:hAnsi="Arial" w:cs="Arial"/>
          <w:sz w:val="22"/>
          <w:szCs w:val="22"/>
        </w:rPr>
        <w:commentReference w:id="35"/>
      </w:r>
      <w:r w:rsidRPr="00496D59">
        <w:rPr>
          <w:rFonts w:ascii="Arial" w:eastAsia="Times New Roman" w:hAnsi="Arial" w:cs="Arial"/>
          <w:sz w:val="22"/>
          <w:szCs w:val="22"/>
        </w:rPr>
        <w:t xml:space="preserve">or have undergone selection for aneuploidy in a stressful environment </w:t>
      </w:r>
      <w:r w:rsidRPr="00496D59">
        <w:rPr>
          <w:rFonts w:ascii="Arial" w:eastAsia="Times New Roman" w:hAnsi="Arial" w:cs="Arial"/>
          <w:sz w:val="22"/>
          <w:szCs w:val="22"/>
        </w:rPr>
        <w:fldChar w:fldCharType="begin"/>
      </w:r>
      <w:r w:rsidR="000F1BBD">
        <w:rPr>
          <w:rFonts w:ascii="Arial" w:eastAsia="Times New Roman" w:hAnsi="Arial" w:cs="Arial"/>
          <w:sz w:val="22"/>
          <w:szCs w:val="22"/>
        </w:rPr>
        <w:instrText xml:space="preserve"> ADDIN EN.CITE &lt;EndNote&gt;&lt;Cite&gt;&lt;Author&gt;Linder&lt;/Author&gt;&lt;Year&gt;2017&lt;/Year&gt;&lt;RecNum&gt;607&lt;/RecNum&gt;&lt;DisplayText&gt;(&lt;style face="smallcaps"&gt;Linder&lt;/style&gt;&lt;style face="italic"&gt; et al.&lt;/style&gt; 2017)&lt;/DisplayText&gt;&lt;record&gt;&lt;rec-number&gt;607&lt;/rec-number&gt;&lt;foreign-keys&gt;&lt;key app="EN" db-id="patepv5dd5d00ue2wzp5ex0sta0r0a5r5t2t" timestamp="1570189201"&gt;607&lt;/key&gt;&lt;/foreign-keys&gt;&lt;ref-type name="Journal Article"&gt;17&lt;/ref-type&gt;&lt;contributors&gt;&lt;authors&gt;&lt;author&gt;Linder, R. A.&lt;/author&gt;&lt;author&gt;Greco, J. P.&lt;/author&gt;&lt;author&gt;Seidl, F.&lt;/author&gt;&lt;author&gt;Matsui, T.&lt;/author&gt;&lt;author&gt;Ehrenreich, I. M.&lt;/author&gt;&lt;/authors&gt;&lt;/contributors&gt;&lt;auth-address&gt;Molecular and Computational Biology Section, Department of Biological Sciences, University of Southern California, Los Angeles, California 90089-2910 linderr@uci.edu ian.ehrenreich@usc.edu.&amp;#xD;Department of Ecology and Evolutionary Biology, School of Biological Sciences, University of California, Irvine, California 92697-2525.&amp;#xD;Molecular and Computational Biology Section, Department of Biological Sciences, University of Southern California, Los Angeles, California 90089-2910.&lt;/auth-address&gt;&lt;titles&gt;&lt;title&gt;The Stress-Inducible Peroxidase TSA2 Underlies a Conditionally Beneficial Chromosomal Duplication in Saccharomyces cerevisiae&lt;/title&gt;&lt;secondary-title&gt;G3 (Bethesda)&lt;/secondary-title&gt;&lt;/titles&gt;&lt;periodical&gt;&lt;full-title&gt;G3 (Bethesda)&lt;/full-title&gt;&lt;/periodical&gt;&lt;pages&gt;3177-3184&lt;/pages&gt;&lt;volume&gt;7&lt;/volume&gt;&lt;number&gt;9&lt;/number&gt;&lt;edition&gt;2017/07/27&lt;/edition&gt;&lt;keywords&gt;&lt;keyword&gt;aneuploidy chromosomal&lt;/keyword&gt;&lt;keyword&gt;duplication natural genetic variation oxidative stress yeast&lt;/keyword&gt;&lt;/keywords&gt;&lt;dates&gt;&lt;year&gt;2017&lt;/year&gt;&lt;pub-dates&gt;&lt;date&gt;Sep 07&lt;/date&gt;&lt;/pub-dates&gt;&lt;/dates&gt;&lt;isbn&gt;2160-1836 (Electronic)&amp;#xD;2160-1836 (Linking)&lt;/isbn&gt;&lt;accession-num&gt;28743806&lt;/accession-num&gt;&lt;urls&gt;&lt;related-urls&gt;&lt;url&gt;https://www.ncbi.nlm.nih.gov/pubmed/28743806&lt;/url&gt;&lt;/related-urls&gt;&lt;/urls&gt;&lt;custom2&gt;PMC5592942&lt;/custom2&gt;&lt;electronic-resource-num&gt;10.1534/g3.117.300069&lt;/electronic-resource-num&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Linder</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2017)</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and chemically- or mitotically-induced aneuploids </w:t>
      </w:r>
      <w:r w:rsidRPr="00496D59">
        <w:rPr>
          <w:rFonts w:ascii="Arial" w:eastAsia="Times New Roman" w:hAnsi="Arial" w:cs="Arial"/>
          <w:sz w:val="22"/>
          <w:szCs w:val="22"/>
        </w:rPr>
        <w:fldChar w:fldCharType="begin">
          <w:fldData xml:space="preserve">PEVuZE5vdGU+PENpdGU+PEF1dGhvcj5BbmRlcnM8L0F1dGhvcj48WWVhcj4yMDA5PC9ZZWFyPjxS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</w:fldData>
        </w:fldChar>
      </w:r>
      <w:r w:rsidR="000F1BBD">
        <w:rPr>
          <w:rFonts w:ascii="Arial" w:eastAsia="Times New Roman" w:hAnsi="Arial" w:cs="Arial"/>
          <w:sz w:val="22"/>
          <w:szCs w:val="22"/>
        </w:rPr>
        <w:instrText xml:space="preserve"> ADDIN EN.CITE </w:instrText>
      </w:r>
      <w:r w:rsidR="000F1BBD">
        <w:rPr>
          <w:rFonts w:ascii="Arial" w:eastAsia="Times New Roman" w:hAnsi="Arial" w:cs="Arial"/>
          <w:sz w:val="22"/>
          <w:szCs w:val="22"/>
        </w:rPr>
        <w:fldChar w:fldCharType="begin">
          <w:fldData xml:space="preserve">PEVuZE5vdGU+PENpdGU+PEF1dGhvcj5BbmRlcnM8L0F1dGhvcj48WWVhcj4yMDA5PC9ZZWFyPjxS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</w:fldData>
        </w:fldChar>
      </w:r>
      <w:r w:rsidR="000F1BBD">
        <w:rPr>
          <w:rFonts w:ascii="Arial" w:eastAsia="Times New Roman" w:hAnsi="Arial" w:cs="Arial"/>
          <w:sz w:val="22"/>
          <w:szCs w:val="22"/>
        </w:rPr>
        <w:instrText xml:space="preserve"> ADDIN EN.CITE.DATA </w:instrText>
      </w:r>
      <w:r w:rsidR="000F1BBD">
        <w:rPr>
          <w:rFonts w:ascii="Arial" w:eastAsia="Times New Roman" w:hAnsi="Arial" w:cs="Arial"/>
          <w:sz w:val="22"/>
          <w:szCs w:val="22"/>
        </w:rPr>
      </w:r>
      <w:r w:rsidR="000F1BBD">
        <w:rPr>
          <w:rFonts w:ascii="Arial" w:eastAsia="Times New Roman" w:hAnsi="Arial" w:cs="Arial"/>
          <w:sz w:val="22"/>
          <w:szCs w:val="22"/>
        </w:rPr>
        <w:fldChar w:fldCharType="end"/>
      </w:r>
      <w:r w:rsidRPr="00496D59">
        <w:rPr>
          <w:rFonts w:ascii="Arial" w:eastAsia="Times New Roman" w:hAnsi="Arial" w:cs="Arial"/>
          <w:sz w:val="22"/>
          <w:szCs w:val="22"/>
        </w:rPr>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Campbell</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1981; </w:t>
      </w:r>
      <w:r w:rsidRPr="00FE3668">
        <w:rPr>
          <w:rFonts w:ascii="Arial" w:eastAsia="Times New Roman" w:hAnsi="Arial" w:cs="Arial"/>
          <w:smallCaps/>
          <w:noProof/>
          <w:sz w:val="22"/>
          <w:szCs w:val="22"/>
        </w:rPr>
        <w:t>Anders</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2009; </w:t>
      </w:r>
      <w:r w:rsidRPr="00FE3668">
        <w:rPr>
          <w:rFonts w:ascii="Arial" w:eastAsia="Times New Roman" w:hAnsi="Arial" w:cs="Arial"/>
          <w:smallCaps/>
          <w:noProof/>
          <w:sz w:val="22"/>
          <w:szCs w:val="22"/>
        </w:rPr>
        <w:t>Mulla</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2014)</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w:t>
      </w:r>
      <w:r w:rsidR="00D543AC" w:rsidRPr="00496D59">
        <w:rPr>
          <w:rFonts w:ascii="Arial" w:eastAsia="Times New Roman" w:hAnsi="Arial" w:cs="Arial"/>
          <w:sz w:val="22"/>
          <w:szCs w:val="22"/>
        </w:rPr>
        <w:t>Here, we investigate</w:t>
      </w:r>
      <w:r>
        <w:rPr>
          <w:rFonts w:ascii="Arial" w:eastAsia="Times New Roman" w:hAnsi="Arial" w:cs="Arial"/>
          <w:sz w:val="22"/>
          <w:szCs w:val="22"/>
        </w:rPr>
        <w:t xml:space="preserve"> the rate, types, and effects of aneuploidy</w:t>
      </w:r>
      <w:r w:rsidR="00D543AC" w:rsidRPr="00496D59">
        <w:rPr>
          <w:rFonts w:ascii="Arial" w:eastAsia="Times New Roman" w:hAnsi="Arial" w:cs="Arial"/>
          <w:sz w:val="22"/>
          <w:szCs w:val="22"/>
        </w:rPr>
        <w:t xml:space="preserve"> in spontaneously aneuploid yeast that have been put through a 2000-generation mutation accumulation experiment with a single-cell bottleneck every 20 generations </w:t>
      </w:r>
      <w:r w:rsidR="00D543AC" w:rsidRPr="00496D59">
        <w:rPr>
          <w:rFonts w:ascii="Arial" w:eastAsia="Times New Roman" w:hAnsi="Arial" w:cs="Arial"/>
          <w:sz w:val="22"/>
          <w:szCs w:val="22"/>
        </w:rPr>
        <w:fldChar w:fldCharType="begin"/>
      </w:r>
      <w:r w:rsidR="000F1BBD">
        <w:rPr>
          <w:rFonts w:ascii="Arial" w:eastAsia="Times New Roman" w:hAnsi="Arial" w:cs="Arial"/>
          <w:sz w:val="22"/>
          <w:szCs w:val="22"/>
        </w:rPr>
        <w:instrText xml:space="preserve"> ADDIN EN.CITE &lt;EndNote&gt;&lt;Cite&gt;&lt;Author&gt;Zhu&lt;/Author&gt;&lt;Year&gt;2014&lt;/Year&gt;&lt;RecNum&gt;56&lt;/RecNum&gt;&lt;DisplayText&gt;(&lt;style face="smallcaps"&gt;Zhu&lt;/style&gt;&lt;style face="italic"&gt; et al.&lt;/style&gt; 2014)&lt;/DisplayText&gt;&lt;record&gt;&lt;rec-number&gt;56&lt;/rec-number&gt;&lt;foreign-keys&gt;&lt;key app="EN" db-id="patepv5dd5d00ue2wzp5ex0sta0r0a5r5t2t" timestamp="1570189198"&gt;56&lt;/key&gt;&lt;/foreign-keys&gt;&lt;ref-type name="Journal Article"&gt;17&lt;/ref-type&gt;&lt;contributors&gt;&lt;authors&gt;&lt;author&gt;Zhu, Yuan O&lt;/author&gt;&lt;author&gt;Siegal, Mark L&lt;/author&gt;&lt;author&gt;Hall, David W&lt;/author&gt;&lt;author&gt;Petrov, Dmitri A&lt;/author&gt;&lt;/authors&gt;&lt;/contributors&gt;&lt;titles&gt;&lt;title&gt;Precise estimates of mutation rate and spectrum in yeast&lt;/title&gt;&lt;secondary-title&gt;Proceedings of the National Academy of Sciences&lt;/secondary-title&gt;&lt;/titles&gt;&lt;periodical&gt;&lt;full-title&gt;Proceedings of the National Academy of Sciences&lt;/full-title&gt;&lt;/periodical&gt;&lt;pages&gt;E2310-E2318&lt;/pages&gt;&lt;volume&gt;111&lt;/volume&gt;&lt;number&gt;22&lt;/number&gt;&lt;dates&gt;&lt;year&gt;2014&lt;/year&gt;&lt;/dates&gt;&lt;isbn&gt;0027-8424&lt;/isbn&gt;&lt;urls&gt;&lt;/urls&gt;&lt;/record&gt;&lt;/Cite&gt;&lt;/EndNote&gt;</w:instrText>
      </w:r>
      <w:r w:rsidR="00D543AC" w:rsidRPr="00496D59">
        <w:rPr>
          <w:rFonts w:ascii="Arial" w:eastAsia="Times New Roman" w:hAnsi="Arial" w:cs="Arial"/>
          <w:sz w:val="22"/>
          <w:szCs w:val="22"/>
        </w:rPr>
        <w:fldChar w:fldCharType="separate"/>
      </w:r>
      <w:r w:rsidR="00D543AC">
        <w:rPr>
          <w:rFonts w:ascii="Arial" w:eastAsia="Times New Roman" w:hAnsi="Arial" w:cs="Arial"/>
          <w:noProof/>
          <w:sz w:val="22"/>
          <w:szCs w:val="22"/>
        </w:rPr>
        <w:t>(</w:t>
      </w:r>
      <w:r w:rsidR="00D543AC" w:rsidRPr="00FE3668">
        <w:rPr>
          <w:rFonts w:ascii="Arial" w:eastAsia="Times New Roman" w:hAnsi="Arial" w:cs="Arial"/>
          <w:smallCaps/>
          <w:noProof/>
          <w:sz w:val="22"/>
          <w:szCs w:val="22"/>
        </w:rPr>
        <w:t>Zhu</w:t>
      </w:r>
      <w:r w:rsidR="00D543AC" w:rsidRPr="00FE3668">
        <w:rPr>
          <w:rFonts w:ascii="Arial" w:eastAsia="Times New Roman" w:hAnsi="Arial" w:cs="Arial"/>
          <w:i/>
          <w:noProof/>
          <w:sz w:val="22"/>
          <w:szCs w:val="22"/>
        </w:rPr>
        <w:t xml:space="preserve"> et al.</w:t>
      </w:r>
      <w:r w:rsidR="00D543AC">
        <w:rPr>
          <w:rFonts w:ascii="Arial" w:eastAsia="Times New Roman" w:hAnsi="Arial" w:cs="Arial"/>
          <w:noProof/>
          <w:sz w:val="22"/>
          <w:szCs w:val="22"/>
        </w:rPr>
        <w:t xml:space="preserve"> 2014)</w:t>
      </w:r>
      <w:r w:rsidR="00D543AC" w:rsidRPr="00496D59">
        <w:rPr>
          <w:rFonts w:ascii="Arial" w:eastAsia="Times New Roman" w:hAnsi="Arial" w:cs="Arial"/>
          <w:sz w:val="22"/>
          <w:szCs w:val="22"/>
        </w:rPr>
        <w:fldChar w:fldCharType="end"/>
      </w:r>
      <w:r w:rsidR="00D543AC" w:rsidRPr="00496D59">
        <w:rPr>
          <w:rFonts w:ascii="Arial" w:eastAsia="Times New Roman" w:hAnsi="Arial" w:cs="Arial"/>
          <w:sz w:val="22"/>
          <w:szCs w:val="22"/>
        </w:rPr>
        <w:t xml:space="preserve">. Our study looks at the effects of aneuploidy in samples that have spontaneously gained or lost chromosome(s) in the absence of selection, enabling us to disentangle the costs and benefits of aneuploidies from the base phenomenon itself. The absence of selection allows us to analyze the transcriptome without bias from environmental factors, enabling us to determine the effects of aneuploidy on the genome in a stable condition </w:t>
      </w:r>
      <w:r w:rsidR="00D543AC" w:rsidRPr="00496D59">
        <w:rPr>
          <w:rFonts w:ascii="Arial" w:eastAsia="Times New Roman" w:hAnsi="Arial" w:cs="Arial"/>
          <w:sz w:val="22"/>
          <w:szCs w:val="22"/>
        </w:rPr>
        <w:lastRenderedPageBreak/>
        <w:t xml:space="preserve">and without selecting for any particular aneuploidies or mutations. </w:t>
      </w:r>
      <w:r>
        <w:rPr>
          <w:rFonts w:ascii="Arial" w:eastAsia="Times New Roman" w:hAnsi="Arial" w:cs="Arial"/>
          <w:sz w:val="22"/>
          <w:szCs w:val="22"/>
        </w:rPr>
        <w:t xml:space="preserve">Only the most detrimental mutations will be purged from the populations, which also allows us to determine what aneuploidies are the </w:t>
      </w:r>
      <w:r w:rsidR="001C2470">
        <w:rPr>
          <w:rFonts w:ascii="Arial" w:eastAsia="Times New Roman" w:hAnsi="Arial" w:cs="Arial"/>
          <w:sz w:val="22"/>
          <w:szCs w:val="22"/>
        </w:rPr>
        <w:t>least and most tolerated.</w:t>
      </w:r>
      <w:r>
        <w:rPr>
          <w:rFonts w:ascii="Arial" w:eastAsia="Times New Roman" w:hAnsi="Arial" w:cs="Arial"/>
          <w:sz w:val="22"/>
          <w:szCs w:val="22"/>
        </w:rPr>
        <w:t xml:space="preserve"> </w:t>
      </w:r>
    </w:p>
    <w:p w14:paraId="16317A58" w14:textId="19756AE2" w:rsidR="00A21911" w:rsidRDefault="00D543AC" w:rsidP="00D543AC">
      <w:pPr>
        <w:spacing w:line="360" w:lineRule="auto"/>
        <w:ind w:firstLine="720"/>
        <w:rPr>
          <w:rFonts w:ascii="Arial" w:eastAsia="Times New Roman" w:hAnsi="Arial" w:cs="Arial"/>
          <w:sz w:val="22"/>
          <w:szCs w:val="22"/>
        </w:rPr>
      </w:pPr>
      <w:r w:rsidRPr="00496D59">
        <w:rPr>
          <w:rFonts w:ascii="Arial" w:eastAsia="Times New Roman" w:hAnsi="Arial" w:cs="Arial"/>
          <w:sz w:val="22"/>
          <w:szCs w:val="22"/>
        </w:rPr>
        <w:t xml:space="preserve">This study aims to </w:t>
      </w:r>
      <w:commentRangeStart w:id="36"/>
      <w:r w:rsidRPr="00496D59">
        <w:rPr>
          <w:rFonts w:ascii="Arial" w:eastAsia="Times New Roman" w:hAnsi="Arial" w:cs="Arial"/>
          <w:sz w:val="22"/>
          <w:szCs w:val="22"/>
        </w:rPr>
        <w:t xml:space="preserve">determine if there is a common mechanism of dosage compensation </w:t>
      </w:r>
      <w:commentRangeEnd w:id="36"/>
      <w:r w:rsidR="000F3246">
        <w:rPr>
          <w:rStyle w:val="CommentReference"/>
        </w:rPr>
        <w:commentReference w:id="36"/>
      </w:r>
      <w:r w:rsidRPr="00496D59">
        <w:rPr>
          <w:rFonts w:ascii="Arial" w:eastAsia="Times New Roman" w:hAnsi="Arial" w:cs="Arial"/>
          <w:sz w:val="22"/>
          <w:szCs w:val="22"/>
        </w:rPr>
        <w:t xml:space="preserve">in </w:t>
      </w:r>
      <w:r w:rsidRPr="00496D59">
        <w:rPr>
          <w:rFonts w:ascii="Arial" w:eastAsia="Times New Roman" w:hAnsi="Arial" w:cs="Arial"/>
          <w:i/>
          <w:iCs/>
          <w:sz w:val="22"/>
          <w:szCs w:val="22"/>
        </w:rPr>
        <w:t>Saccharomyces cerevisiae</w:t>
      </w:r>
      <w:r w:rsidRPr="00496D59">
        <w:rPr>
          <w:rFonts w:ascii="Arial" w:eastAsia="Times New Roman" w:hAnsi="Arial" w:cs="Arial"/>
          <w:sz w:val="22"/>
          <w:szCs w:val="22"/>
        </w:rPr>
        <w:t xml:space="preserve"> by analyzing </w:t>
      </w:r>
      <w:proofErr w:type="spellStart"/>
      <w:r w:rsidRPr="00496D59">
        <w:rPr>
          <w:rFonts w:ascii="Arial" w:eastAsia="Times New Roman" w:hAnsi="Arial" w:cs="Arial"/>
          <w:sz w:val="22"/>
          <w:szCs w:val="22"/>
        </w:rPr>
        <w:t>RNAseq</w:t>
      </w:r>
      <w:proofErr w:type="spellEnd"/>
      <w:r w:rsidRPr="00496D59">
        <w:rPr>
          <w:rFonts w:ascii="Arial" w:eastAsia="Times New Roman" w:hAnsi="Arial" w:cs="Arial"/>
          <w:sz w:val="22"/>
          <w:szCs w:val="22"/>
        </w:rPr>
        <w:t xml:space="preserve"> data from 46 euploid and aneuploid samples from two mutation accumulation experiments with</w:t>
      </w:r>
      <w:r>
        <w:rPr>
          <w:rFonts w:ascii="Arial" w:eastAsia="Times New Roman" w:hAnsi="Arial" w:cs="Arial"/>
          <w:sz w:val="22"/>
          <w:szCs w:val="22"/>
        </w:rPr>
        <w:t xml:space="preserve"> strains of</w:t>
      </w:r>
      <w:r w:rsidRPr="00496D59">
        <w:rPr>
          <w:rFonts w:ascii="Arial" w:eastAsia="Times New Roman" w:hAnsi="Arial" w:cs="Arial"/>
          <w:sz w:val="22"/>
          <w:szCs w:val="22"/>
        </w:rPr>
        <w:t xml:space="preserve"> different genetic backgrounds. Average gene expression across each entire chromosome was determined, and statistical analyses were used to determine if it was as expected with and without dosage compensation. We found no evidence for whole-chromosome dosage compensation in aneuploid yeast. Next, we observed whether or not there was statistically significant dosage compensation </w:t>
      </w:r>
      <w:r>
        <w:rPr>
          <w:rFonts w:ascii="Arial" w:eastAsia="Times New Roman" w:hAnsi="Arial" w:cs="Arial"/>
          <w:sz w:val="22"/>
          <w:szCs w:val="22"/>
        </w:rPr>
        <w:t xml:space="preserve">in individual genes </w:t>
      </w:r>
      <w:r w:rsidRPr="00496D59">
        <w:rPr>
          <w:rFonts w:ascii="Arial" w:eastAsia="Times New Roman" w:hAnsi="Arial" w:cs="Arial"/>
          <w:sz w:val="22"/>
          <w:szCs w:val="22"/>
        </w:rPr>
        <w:t>(partial, full, anti-, or over-compensation), and found that the majority of genes on aneuploid chromosomes are not compensated, and those that show some form of compensation are at most partially</w:t>
      </w:r>
      <w:r w:rsidR="00B73A05">
        <w:rPr>
          <w:rFonts w:ascii="Arial" w:eastAsia="Times New Roman" w:hAnsi="Arial" w:cs="Arial"/>
          <w:sz w:val="22"/>
          <w:szCs w:val="22"/>
        </w:rPr>
        <w:t xml:space="preserve"> </w:t>
      </w:r>
      <w:r w:rsidRPr="00496D59">
        <w:rPr>
          <w:rFonts w:ascii="Arial" w:eastAsia="Times New Roman" w:hAnsi="Arial" w:cs="Arial"/>
          <w:sz w:val="22"/>
          <w:szCs w:val="22"/>
        </w:rPr>
        <w:t xml:space="preserve">compensated. No </w:t>
      </w:r>
      <w:proofErr w:type="gramStart"/>
      <w:r w:rsidR="000F3246">
        <w:rPr>
          <w:rFonts w:ascii="Arial" w:eastAsia="Times New Roman" w:hAnsi="Arial" w:cs="Arial"/>
          <w:sz w:val="22"/>
          <w:szCs w:val="22"/>
        </w:rPr>
        <w:t>statistically-significant</w:t>
      </w:r>
      <w:proofErr w:type="gramEnd"/>
      <w:r w:rsidR="000F3246">
        <w:rPr>
          <w:rFonts w:ascii="Arial" w:eastAsia="Times New Roman" w:hAnsi="Arial" w:cs="Arial"/>
          <w:sz w:val="22"/>
          <w:szCs w:val="22"/>
        </w:rPr>
        <w:t xml:space="preserve"> </w:t>
      </w:r>
      <w:r w:rsidRPr="00496D59">
        <w:rPr>
          <w:rFonts w:ascii="Arial" w:eastAsia="Times New Roman" w:hAnsi="Arial" w:cs="Arial"/>
          <w:sz w:val="22"/>
          <w:szCs w:val="22"/>
        </w:rPr>
        <w:t>fully-dosage-compensated genes were found in any of our samples. We also found gene expression levels for environmental stress response genes, aneuploid stress response genes, and dosage-sens</w:t>
      </w:r>
      <w:r>
        <w:rPr>
          <w:rFonts w:ascii="Arial" w:eastAsia="Times New Roman" w:hAnsi="Arial" w:cs="Arial"/>
          <w:sz w:val="22"/>
          <w:szCs w:val="22"/>
        </w:rPr>
        <w:t>it</w:t>
      </w:r>
      <w:r w:rsidRPr="00496D59">
        <w:rPr>
          <w:rFonts w:ascii="Arial" w:eastAsia="Times New Roman" w:hAnsi="Arial" w:cs="Arial"/>
          <w:sz w:val="22"/>
          <w:szCs w:val="22"/>
        </w:rPr>
        <w:t xml:space="preserve">ive genes found in previous studies </w:t>
      </w:r>
      <w:r w:rsidRPr="00496D59">
        <w:rPr>
          <w:rFonts w:ascii="Arial" w:eastAsia="Times New Roman" w:hAnsi="Arial" w:cs="Arial"/>
          <w:sz w:val="22"/>
          <w:szCs w:val="22"/>
        </w:rPr>
        <w:fldChar w:fldCharType="begin">
          <w:fldData xml:space="preserve">PEVuZE5vdGU+PENpdGU+PEF1dGhvcj5NYWthbmFlPC9BdXRob3I+PFllYXI+MjAxMzwvWWVhcj48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</w:fldData>
        </w:fldChar>
      </w:r>
      <w:r w:rsidR="000F1BBD">
        <w:rPr>
          <w:rFonts w:ascii="Arial" w:eastAsia="Times New Roman" w:hAnsi="Arial" w:cs="Arial"/>
          <w:sz w:val="22"/>
          <w:szCs w:val="22"/>
        </w:rPr>
        <w:instrText xml:space="preserve"> ADDIN EN.CITE </w:instrText>
      </w:r>
      <w:r w:rsidR="000F1BBD">
        <w:rPr>
          <w:rFonts w:ascii="Arial" w:eastAsia="Times New Roman" w:hAnsi="Arial" w:cs="Arial"/>
          <w:sz w:val="22"/>
          <w:szCs w:val="22"/>
        </w:rPr>
        <w:fldChar w:fldCharType="begin">
          <w:fldData xml:space="preserve">PEVuZE5vdGU+PENpdGU+PEF1dGhvcj5NYWthbmFlPC9BdXRob3I+PFllYXI+MjAxMzwvWWVhcj48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</w:fldData>
        </w:fldChar>
      </w:r>
      <w:r w:rsidR="000F1BBD">
        <w:rPr>
          <w:rFonts w:ascii="Arial" w:eastAsia="Times New Roman" w:hAnsi="Arial" w:cs="Arial"/>
          <w:sz w:val="22"/>
          <w:szCs w:val="22"/>
        </w:rPr>
        <w:instrText xml:space="preserve"> ADDIN EN.CITE.DATA </w:instrText>
      </w:r>
      <w:r w:rsidR="000F1BBD">
        <w:rPr>
          <w:rFonts w:ascii="Arial" w:eastAsia="Times New Roman" w:hAnsi="Arial" w:cs="Arial"/>
          <w:sz w:val="22"/>
          <w:szCs w:val="22"/>
        </w:rPr>
      </w:r>
      <w:r w:rsidR="000F1BBD">
        <w:rPr>
          <w:rFonts w:ascii="Arial" w:eastAsia="Times New Roman" w:hAnsi="Arial" w:cs="Arial"/>
          <w:sz w:val="22"/>
          <w:szCs w:val="22"/>
        </w:rPr>
        <w:fldChar w:fldCharType="end"/>
      </w:r>
      <w:r w:rsidRPr="00496D59">
        <w:rPr>
          <w:rFonts w:ascii="Arial" w:eastAsia="Times New Roman" w:hAnsi="Arial" w:cs="Arial"/>
          <w:sz w:val="22"/>
          <w:szCs w:val="22"/>
        </w:rPr>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6C1526">
        <w:rPr>
          <w:rFonts w:ascii="Arial" w:eastAsia="Times New Roman" w:hAnsi="Arial" w:cs="Arial"/>
          <w:smallCaps/>
          <w:noProof/>
          <w:sz w:val="22"/>
          <w:szCs w:val="22"/>
        </w:rPr>
        <w:t>Torres</w:t>
      </w:r>
      <w:r w:rsidRPr="006C1526">
        <w:rPr>
          <w:rFonts w:ascii="Arial" w:eastAsia="Times New Roman" w:hAnsi="Arial" w:cs="Arial"/>
          <w:i/>
          <w:noProof/>
          <w:sz w:val="22"/>
          <w:szCs w:val="22"/>
        </w:rPr>
        <w:t xml:space="preserve"> et al.</w:t>
      </w:r>
      <w:r>
        <w:rPr>
          <w:rFonts w:ascii="Arial" w:eastAsia="Times New Roman" w:hAnsi="Arial" w:cs="Arial"/>
          <w:noProof/>
          <w:sz w:val="22"/>
          <w:szCs w:val="22"/>
        </w:rPr>
        <w:t xml:space="preserve"> 2007; </w:t>
      </w:r>
      <w:r w:rsidRPr="006C1526">
        <w:rPr>
          <w:rFonts w:ascii="Arial" w:eastAsia="Times New Roman" w:hAnsi="Arial" w:cs="Arial"/>
          <w:smallCaps/>
          <w:noProof/>
          <w:sz w:val="22"/>
          <w:szCs w:val="22"/>
        </w:rPr>
        <w:t>Torres</w:t>
      </w:r>
      <w:r w:rsidRPr="006C1526">
        <w:rPr>
          <w:rFonts w:ascii="Arial" w:eastAsia="Times New Roman" w:hAnsi="Arial" w:cs="Arial"/>
          <w:i/>
          <w:noProof/>
          <w:sz w:val="22"/>
          <w:szCs w:val="22"/>
        </w:rPr>
        <w:t xml:space="preserve"> et al.</w:t>
      </w:r>
      <w:r>
        <w:rPr>
          <w:rFonts w:ascii="Arial" w:eastAsia="Times New Roman" w:hAnsi="Arial" w:cs="Arial"/>
          <w:noProof/>
          <w:sz w:val="22"/>
          <w:szCs w:val="22"/>
        </w:rPr>
        <w:t xml:space="preserve"> 2010; </w:t>
      </w:r>
      <w:r w:rsidRPr="006C1526">
        <w:rPr>
          <w:rFonts w:ascii="Arial" w:eastAsia="Times New Roman" w:hAnsi="Arial" w:cs="Arial"/>
          <w:smallCaps/>
          <w:noProof/>
          <w:sz w:val="22"/>
          <w:szCs w:val="22"/>
        </w:rPr>
        <w:t>Makanae</w:t>
      </w:r>
      <w:r w:rsidRPr="006C1526">
        <w:rPr>
          <w:rFonts w:ascii="Arial" w:eastAsia="Times New Roman" w:hAnsi="Arial" w:cs="Arial"/>
          <w:i/>
          <w:noProof/>
          <w:sz w:val="22"/>
          <w:szCs w:val="22"/>
        </w:rPr>
        <w:t xml:space="preserve"> et al.</w:t>
      </w:r>
      <w:r>
        <w:rPr>
          <w:rFonts w:ascii="Arial" w:eastAsia="Times New Roman" w:hAnsi="Arial" w:cs="Arial"/>
          <w:noProof/>
          <w:sz w:val="22"/>
          <w:szCs w:val="22"/>
        </w:rPr>
        <w:t xml:space="preserve"> 2013; </w:t>
      </w:r>
      <w:r w:rsidRPr="006C1526">
        <w:rPr>
          <w:rFonts w:ascii="Arial" w:eastAsia="Times New Roman" w:hAnsi="Arial" w:cs="Arial"/>
          <w:smallCaps/>
          <w:noProof/>
          <w:sz w:val="22"/>
          <w:szCs w:val="22"/>
        </w:rPr>
        <w:t>Bonney</w:t>
      </w:r>
      <w:r w:rsidRPr="006C1526">
        <w:rPr>
          <w:rFonts w:ascii="Arial" w:eastAsia="Times New Roman" w:hAnsi="Arial" w:cs="Arial"/>
          <w:i/>
          <w:noProof/>
          <w:sz w:val="22"/>
          <w:szCs w:val="22"/>
        </w:rPr>
        <w:t xml:space="preserve"> et al.</w:t>
      </w:r>
      <w:r>
        <w:rPr>
          <w:rFonts w:ascii="Arial" w:eastAsia="Times New Roman" w:hAnsi="Arial" w:cs="Arial"/>
          <w:noProof/>
          <w:sz w:val="22"/>
          <w:szCs w:val="22"/>
        </w:rPr>
        <w:t xml:space="preserve"> 2015)</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We conclude that there is no dosage compensation mechanism in lab and hybrid strains of </w:t>
      </w:r>
      <w:r w:rsidRPr="001C2470">
        <w:rPr>
          <w:rFonts w:ascii="Arial" w:eastAsia="Times New Roman" w:hAnsi="Arial" w:cs="Arial"/>
          <w:i/>
          <w:iCs/>
          <w:sz w:val="22"/>
          <w:szCs w:val="22"/>
        </w:rPr>
        <w:t>S. cerevisiae</w:t>
      </w:r>
      <w:r w:rsidRPr="00496D59">
        <w:rPr>
          <w:rFonts w:ascii="Arial" w:eastAsia="Times New Roman" w:hAnsi="Arial" w:cs="Arial"/>
          <w:sz w:val="22"/>
          <w:szCs w:val="22"/>
        </w:rPr>
        <w:t xml:space="preserve">, and that mutation accumulation and aneuploidy both incite an environmental stress response in yeast. </w:t>
      </w:r>
    </w:p>
    <w:p w14:paraId="6FF01B68" w14:textId="43E8B765" w:rsidR="00A21911" w:rsidRDefault="00A21911" w:rsidP="00A21911">
      <w:pPr>
        <w:spacing w:line="360" w:lineRule="auto"/>
        <w:rPr>
          <w:ins w:id="37" w:author="Holly Celina Mcqueary" w:date="2019-09-24T12:00:00Z"/>
          <w:rFonts w:ascii="Arial" w:eastAsia="Times New Roman" w:hAnsi="Arial" w:cs="Arial"/>
          <w:sz w:val="22"/>
          <w:szCs w:val="22"/>
        </w:rPr>
      </w:pPr>
    </w:p>
    <w:p w14:paraId="51D0701D" w14:textId="680B2AB8" w:rsidR="001C66F4" w:rsidRDefault="001C66F4" w:rsidP="00A21911">
      <w:pPr>
        <w:spacing w:line="360" w:lineRule="auto"/>
        <w:rPr>
          <w:ins w:id="38" w:author="Holly Celina Mcqueary" w:date="2019-09-24T12:00:00Z"/>
          <w:rFonts w:ascii="Arial" w:eastAsia="Times New Roman" w:hAnsi="Arial" w:cs="Arial"/>
          <w:sz w:val="22"/>
          <w:szCs w:val="22"/>
        </w:rPr>
      </w:pPr>
    </w:p>
    <w:p w14:paraId="0F72B86D" w14:textId="52A1DEF3" w:rsidR="001C66F4" w:rsidRDefault="001C66F4" w:rsidP="00A21911">
      <w:pPr>
        <w:spacing w:line="360" w:lineRule="auto"/>
        <w:rPr>
          <w:ins w:id="39" w:author="Holly Celina Mcqueary" w:date="2019-09-24T12:00:00Z"/>
          <w:rFonts w:ascii="Arial" w:eastAsia="Times New Roman" w:hAnsi="Arial" w:cs="Arial"/>
          <w:sz w:val="22"/>
          <w:szCs w:val="22"/>
        </w:rPr>
      </w:pPr>
    </w:p>
    <w:p w14:paraId="26F2F595" w14:textId="77777777" w:rsidR="001C66F4" w:rsidRDefault="001C66F4" w:rsidP="00A21911">
      <w:pPr>
        <w:spacing w:line="360" w:lineRule="auto"/>
        <w:rPr>
          <w:rFonts w:ascii="Arial" w:eastAsia="Times New Roman" w:hAnsi="Arial" w:cs="Arial"/>
          <w:sz w:val="22"/>
          <w:szCs w:val="22"/>
        </w:rPr>
      </w:pPr>
    </w:p>
    <w:p w14:paraId="011ABC6C" w14:textId="4230361A" w:rsidR="00A21911" w:rsidRDefault="00A21911" w:rsidP="00A21911">
      <w:pPr>
        <w:spacing w:line="360" w:lineRule="auto"/>
        <w:rPr>
          <w:rFonts w:ascii="Arial" w:eastAsia="Times New Roman" w:hAnsi="Arial" w:cs="Arial"/>
          <w:sz w:val="22"/>
          <w:szCs w:val="22"/>
        </w:rPr>
      </w:pPr>
      <w:r>
        <w:rPr>
          <w:rFonts w:ascii="Arial" w:eastAsia="Times New Roman" w:hAnsi="Arial" w:cs="Arial"/>
          <w:sz w:val="22"/>
          <w:szCs w:val="22"/>
        </w:rPr>
        <w:t>Notes:</w:t>
      </w:r>
    </w:p>
    <w:p w14:paraId="6EE89C8B" w14:textId="4939CCA7" w:rsidR="00D543AC" w:rsidRDefault="00D543AC" w:rsidP="00A21911">
      <w:pPr>
        <w:spacing w:line="360" w:lineRule="auto"/>
        <w:rPr>
          <w:rFonts w:ascii="Arial" w:eastAsia="Times New Roman" w:hAnsi="Arial" w:cs="Arial"/>
          <w:sz w:val="22"/>
          <w:szCs w:val="22"/>
        </w:rPr>
      </w:pPr>
      <w:r w:rsidRPr="00496D59">
        <w:rPr>
          <w:rFonts w:ascii="Arial" w:eastAsia="Times New Roman" w:hAnsi="Arial" w:cs="Arial"/>
          <w:sz w:val="22"/>
          <w:szCs w:val="22"/>
        </w:rPr>
        <w:t>Further studies will be needed to</w:t>
      </w:r>
      <w:r w:rsidR="00EC5D0E">
        <w:rPr>
          <w:rFonts w:ascii="Arial" w:eastAsia="Times New Roman" w:hAnsi="Arial" w:cs="Arial"/>
          <w:sz w:val="22"/>
          <w:szCs w:val="22"/>
        </w:rPr>
        <w:t>:</w:t>
      </w:r>
    </w:p>
    <w:p w14:paraId="516F35B8" w14:textId="6F4F7135" w:rsidR="00EC5D0E" w:rsidRPr="00496D59" w:rsidRDefault="00EC5D0E" w:rsidP="00F24214">
      <w:pPr>
        <w:spacing w:line="360" w:lineRule="auto"/>
        <w:rPr>
          <w:rFonts w:ascii="Arial" w:eastAsia="Times New Roman" w:hAnsi="Arial" w:cs="Arial"/>
          <w:sz w:val="22"/>
          <w:szCs w:val="22"/>
        </w:rPr>
      </w:pPr>
      <w:r>
        <w:rPr>
          <w:rFonts w:ascii="Arial" w:eastAsia="Times New Roman" w:hAnsi="Arial" w:cs="Arial"/>
          <w:sz w:val="22"/>
          <w:szCs w:val="22"/>
        </w:rPr>
        <w:t xml:space="preserve">Look at protein levels – maybe some genes that are not compensated at the RNA level are instead degraded at the protein level </w:t>
      </w:r>
    </w:p>
    <w:p w14:paraId="6CCA6A5E" w14:textId="77777777" w:rsidR="00D543AC" w:rsidDel="001C66F4" w:rsidRDefault="00D543AC" w:rsidP="00D543AC">
      <w:pPr>
        <w:spacing w:line="360" w:lineRule="auto"/>
        <w:rPr>
          <w:del w:id="40" w:author="Holly Celina Mcqueary" w:date="2019-09-24T12:00:00Z"/>
          <w:rFonts w:ascii="Arial" w:eastAsia="Times New Roman" w:hAnsi="Arial" w:cs="Arial"/>
          <w:sz w:val="22"/>
          <w:szCs w:val="22"/>
        </w:rPr>
      </w:pPr>
      <w:r>
        <w:rPr>
          <w:rFonts w:ascii="Arial" w:eastAsia="Times New Roman" w:hAnsi="Arial" w:cs="Arial"/>
          <w:sz w:val="22"/>
          <w:szCs w:val="22"/>
        </w:rPr>
        <w:t>Can look at budding in aneuploids: is it different than euploids (similar to how budding is different between haploids and diploids): inefficiency of segregation? Cell cycle inhibitors?</w:t>
      </w:r>
    </w:p>
    <w:p w14:paraId="2C5F8B51" w14:textId="77777777" w:rsidR="00D543AC" w:rsidDel="001C66F4" w:rsidRDefault="00D543AC" w:rsidP="00D543AC">
      <w:pPr>
        <w:spacing w:line="360" w:lineRule="auto"/>
        <w:rPr>
          <w:del w:id="41" w:author="Holly Celina Mcqueary" w:date="2019-09-24T12:00:00Z"/>
          <w:rFonts w:ascii="Arial" w:eastAsia="Times New Roman" w:hAnsi="Arial" w:cs="Arial"/>
          <w:sz w:val="22"/>
          <w:szCs w:val="22"/>
        </w:rPr>
      </w:pPr>
    </w:p>
    <w:p w14:paraId="68705CF1" w14:textId="77777777" w:rsidR="00D543AC" w:rsidRPr="00496D59" w:rsidRDefault="00D543AC" w:rsidP="00D543AC">
      <w:pPr>
        <w:spacing w:line="360" w:lineRule="auto"/>
        <w:rPr>
          <w:rFonts w:ascii="Arial" w:eastAsia="Times New Roman" w:hAnsi="Arial" w:cs="Arial"/>
          <w:sz w:val="22"/>
          <w:szCs w:val="22"/>
        </w:rPr>
      </w:pPr>
    </w:p>
    <w:p w14:paraId="39AA846F" w14:textId="77777777" w:rsidR="00D543AC" w:rsidRPr="00496D59" w:rsidRDefault="00D543AC" w:rsidP="00D543AC">
      <w:pPr>
        <w:spacing w:line="360" w:lineRule="auto"/>
        <w:rPr>
          <w:rFonts w:ascii="Arial" w:eastAsia="Times New Roman" w:hAnsi="Arial" w:cs="Arial"/>
          <w:color w:val="000000"/>
          <w:sz w:val="22"/>
          <w:szCs w:val="22"/>
        </w:rPr>
      </w:pPr>
      <w:r w:rsidRPr="00496D59">
        <w:rPr>
          <w:rFonts w:ascii="Arial" w:eastAsia="Times New Roman" w:hAnsi="Arial" w:cs="Arial"/>
          <w:color w:val="000000"/>
          <w:sz w:val="22"/>
          <w:szCs w:val="22"/>
        </w:rPr>
        <w:t>How often do aneuploidies arise in the absence of selection?</w:t>
      </w:r>
    </w:p>
    <w:p w14:paraId="5DA76BF7" w14:textId="77777777" w:rsidR="00D543AC" w:rsidRPr="00496D59" w:rsidRDefault="00D543AC" w:rsidP="00D543AC">
      <w:pPr>
        <w:spacing w:line="360" w:lineRule="auto"/>
        <w:rPr>
          <w:rFonts w:ascii="Arial" w:eastAsia="Times New Roman" w:hAnsi="Arial" w:cs="Arial"/>
          <w:color w:val="000000"/>
          <w:sz w:val="22"/>
          <w:szCs w:val="22"/>
        </w:rPr>
      </w:pPr>
      <w:r w:rsidRPr="00496D59">
        <w:rPr>
          <w:rFonts w:ascii="Arial" w:eastAsia="Times New Roman" w:hAnsi="Arial" w:cs="Arial"/>
          <w:color w:val="000000"/>
          <w:sz w:val="22"/>
          <w:szCs w:val="22"/>
        </w:rPr>
        <w:t>and what are they, what are their fitness effects?</w:t>
      </w:r>
    </w:p>
    <w:p w14:paraId="7AE5D42B" w14:textId="77777777" w:rsidR="00D543AC" w:rsidRPr="00496D59" w:rsidRDefault="00D543AC" w:rsidP="00D543AC">
      <w:pPr>
        <w:spacing w:line="360" w:lineRule="auto"/>
        <w:rPr>
          <w:rFonts w:ascii="Arial" w:eastAsia="Times New Roman" w:hAnsi="Arial" w:cs="Arial"/>
          <w:color w:val="000000"/>
          <w:sz w:val="22"/>
          <w:szCs w:val="22"/>
        </w:rPr>
      </w:pPr>
      <w:r w:rsidRPr="00496D59">
        <w:rPr>
          <w:rFonts w:ascii="Arial" w:eastAsia="Times New Roman" w:hAnsi="Arial" w:cs="Arial"/>
          <w:color w:val="000000"/>
          <w:sz w:val="22"/>
          <w:szCs w:val="22"/>
        </w:rPr>
        <w:t>-Get aneuploids in the wild, but that could be from selection in a potentially stressful environment (</w:t>
      </w:r>
      <w:proofErr w:type="spellStart"/>
      <w:r w:rsidRPr="00496D59">
        <w:rPr>
          <w:rFonts w:ascii="Arial" w:eastAsia="Times New Roman" w:hAnsi="Arial" w:cs="Arial"/>
          <w:color w:val="000000"/>
          <w:sz w:val="22"/>
          <w:szCs w:val="22"/>
        </w:rPr>
        <w:t>ie</w:t>
      </w:r>
      <w:proofErr w:type="spellEnd"/>
      <w:r w:rsidRPr="00496D59">
        <w:rPr>
          <w:rFonts w:ascii="Arial" w:eastAsia="Times New Roman" w:hAnsi="Arial" w:cs="Arial"/>
          <w:color w:val="000000"/>
          <w:sz w:val="22"/>
          <w:szCs w:val="22"/>
        </w:rPr>
        <w:t xml:space="preserve"> oxidative stress)</w:t>
      </w:r>
    </w:p>
    <w:p w14:paraId="2BFFB124" w14:textId="17C3EAF8" w:rsidR="00D543AC" w:rsidRPr="00496D59" w:rsidRDefault="00D543AC" w:rsidP="00D543AC">
      <w:pPr>
        <w:spacing w:line="360" w:lineRule="auto"/>
        <w:rPr>
          <w:rFonts w:ascii="Arial" w:eastAsia="Times New Roman" w:hAnsi="Arial" w:cs="Arial"/>
          <w:sz w:val="22"/>
          <w:szCs w:val="22"/>
        </w:rPr>
      </w:pPr>
      <w:r w:rsidRPr="00496D59">
        <w:rPr>
          <w:rFonts w:ascii="Arial" w:eastAsia="Times New Roman" w:hAnsi="Arial" w:cs="Arial"/>
          <w:color w:val="000000"/>
          <w:sz w:val="22"/>
          <w:szCs w:val="22"/>
        </w:rPr>
        <w:lastRenderedPageBreak/>
        <w:t>Looking at spontaneous aneuploidies in the absence of selection allows us to get a baseline for how often these spontaneously arise</w:t>
      </w:r>
    </w:p>
    <w:p w14:paraId="0B3B8A33" w14:textId="77777777" w:rsidR="00D543AC" w:rsidRPr="00496D59" w:rsidRDefault="00D543AC" w:rsidP="00D543AC">
      <w:pPr>
        <w:spacing w:line="360" w:lineRule="auto"/>
        <w:rPr>
          <w:rFonts w:ascii="Arial" w:eastAsia="Times New Roman" w:hAnsi="Arial" w:cs="Arial"/>
          <w:color w:val="000000"/>
          <w:sz w:val="22"/>
          <w:szCs w:val="22"/>
        </w:rPr>
      </w:pPr>
      <w:r w:rsidRPr="00496D59">
        <w:rPr>
          <w:rFonts w:ascii="Arial" w:eastAsia="Times New Roman" w:hAnsi="Arial" w:cs="Arial"/>
          <w:color w:val="000000"/>
          <w:sz w:val="22"/>
          <w:szCs w:val="22"/>
        </w:rPr>
        <w:t xml:space="preserve">Looking for if there is a common mechanism of DC in autosomes. Sex chromosomes evolved from autosomes, so they may have brought with them some inherent way of compensating for multiple gene copies. </w:t>
      </w:r>
    </w:p>
    <w:p w14:paraId="06316B05" w14:textId="77777777" w:rsidR="00D543AC" w:rsidRPr="00496D59" w:rsidRDefault="00D543AC" w:rsidP="00D543AC">
      <w:pPr>
        <w:spacing w:line="360" w:lineRule="auto"/>
        <w:rPr>
          <w:rFonts w:ascii="Arial" w:hAnsi="Arial" w:cs="Arial"/>
          <w:sz w:val="22"/>
          <w:szCs w:val="22"/>
        </w:rPr>
      </w:pPr>
    </w:p>
    <w:p w14:paraId="30E363E7" w14:textId="77777777" w:rsidR="00D543AC" w:rsidRPr="00496D59" w:rsidRDefault="00D543AC" w:rsidP="00D543AC">
      <w:pPr>
        <w:spacing w:line="360" w:lineRule="auto"/>
        <w:rPr>
          <w:rFonts w:ascii="Arial" w:eastAsia="Times New Roman" w:hAnsi="Arial" w:cs="Arial"/>
          <w:b/>
          <w:color w:val="000000"/>
          <w:sz w:val="22"/>
          <w:szCs w:val="22"/>
        </w:rPr>
      </w:pPr>
      <w:r w:rsidRPr="00496D59">
        <w:rPr>
          <w:rFonts w:ascii="Arial" w:eastAsia="Times New Roman" w:hAnsi="Arial" w:cs="Arial"/>
          <w:b/>
          <w:color w:val="000000"/>
          <w:sz w:val="22"/>
          <w:szCs w:val="22"/>
        </w:rPr>
        <w:t>Methods</w:t>
      </w:r>
    </w:p>
    <w:p w14:paraId="1E7C5A87" w14:textId="77777777" w:rsidR="00D543AC" w:rsidRPr="00496D59" w:rsidRDefault="00D543AC" w:rsidP="00D543AC">
      <w:pPr>
        <w:spacing w:line="360" w:lineRule="auto"/>
        <w:rPr>
          <w:rFonts w:ascii="Arial" w:eastAsia="Times New Roman" w:hAnsi="Arial" w:cs="Arial"/>
          <w:color w:val="000000"/>
          <w:sz w:val="22"/>
          <w:szCs w:val="22"/>
        </w:rPr>
      </w:pPr>
    </w:p>
    <w:p w14:paraId="23A9BD12" w14:textId="77777777" w:rsidR="00D543AC" w:rsidRPr="00496D59" w:rsidRDefault="00D543AC" w:rsidP="00D543AC">
      <w:pPr>
        <w:spacing w:line="360" w:lineRule="auto"/>
        <w:rPr>
          <w:rFonts w:ascii="Arial" w:eastAsia="Times New Roman" w:hAnsi="Arial" w:cs="Arial"/>
          <w:i/>
          <w:color w:val="000000"/>
          <w:sz w:val="22"/>
          <w:szCs w:val="22"/>
        </w:rPr>
      </w:pPr>
      <w:r w:rsidRPr="00496D59">
        <w:rPr>
          <w:rFonts w:ascii="Arial" w:eastAsia="Times New Roman" w:hAnsi="Arial" w:cs="Arial"/>
          <w:i/>
          <w:color w:val="000000"/>
          <w:sz w:val="22"/>
          <w:szCs w:val="22"/>
        </w:rPr>
        <w:t>Strains, RNA extraction, and sequencing</w:t>
      </w:r>
    </w:p>
    <w:p w14:paraId="41C70EB7" w14:textId="2FB38902" w:rsidR="00D543AC" w:rsidRPr="00496D59" w:rsidRDefault="00D543AC" w:rsidP="00D543AC">
      <w:pPr>
        <w:spacing w:line="360" w:lineRule="auto"/>
        <w:rPr>
          <w:rFonts w:ascii="Arial" w:eastAsia="Times New Roman" w:hAnsi="Arial" w:cs="Arial"/>
          <w:color w:val="000000"/>
          <w:sz w:val="22"/>
          <w:szCs w:val="22"/>
        </w:rPr>
      </w:pPr>
      <w:r w:rsidRPr="00496D59">
        <w:rPr>
          <w:rFonts w:ascii="Arial" w:eastAsia="Times New Roman" w:hAnsi="Arial" w:cs="Arial"/>
          <w:color w:val="000000"/>
          <w:sz w:val="22"/>
          <w:szCs w:val="22"/>
        </w:rPr>
        <w:tab/>
        <w:t xml:space="preserve">The strains used were obtained from previous mutation accumulation experiments, one from a </w:t>
      </w:r>
      <w:commentRangeStart w:id="42"/>
      <w:r w:rsidRPr="00496D59">
        <w:rPr>
          <w:rFonts w:ascii="Arial" w:eastAsia="Times New Roman" w:hAnsi="Arial" w:cs="Arial"/>
          <w:color w:val="000000"/>
          <w:sz w:val="22"/>
          <w:szCs w:val="22"/>
        </w:rPr>
        <w:t xml:space="preserve">hybrid </w:t>
      </w:r>
      <w:commentRangeEnd w:id="42"/>
      <w:r w:rsidRPr="00496D59">
        <w:rPr>
          <w:rStyle w:val="CommentReference"/>
          <w:rFonts w:ascii="Arial" w:hAnsi="Arial" w:cs="Arial"/>
          <w:sz w:val="22"/>
          <w:szCs w:val="22"/>
        </w:rPr>
        <w:commentReference w:id="42"/>
      </w:r>
      <w:r w:rsidRPr="00496D59">
        <w:rPr>
          <w:rFonts w:ascii="Arial" w:eastAsia="Times New Roman" w:hAnsi="Arial" w:cs="Arial"/>
          <w:color w:val="000000"/>
          <w:sz w:val="22"/>
          <w:szCs w:val="22"/>
        </w:rPr>
        <w:t>of NCYC 3631, a Mat alpha derivative of YPS 606 (oak strain, PA, USA), and NCYC 3596, a Mat a derivative of DBPVG1106 (</w:t>
      </w:r>
      <w:proofErr w:type="spellStart"/>
      <w:r w:rsidRPr="00496D59">
        <w:rPr>
          <w:rFonts w:ascii="Arial" w:eastAsia="Times New Roman" w:hAnsi="Arial" w:cs="Arial"/>
          <w:color w:val="000000"/>
          <w:sz w:val="22"/>
          <w:szCs w:val="22"/>
        </w:rPr>
        <w:t>lici</w:t>
      </w:r>
      <w:proofErr w:type="spellEnd"/>
      <w:r w:rsidRPr="00496D59">
        <w:rPr>
          <w:rFonts w:ascii="Arial" w:eastAsia="Times New Roman" w:hAnsi="Arial" w:cs="Arial"/>
          <w:color w:val="000000"/>
          <w:sz w:val="22"/>
          <w:szCs w:val="22"/>
        </w:rPr>
        <w:t xml:space="preserve"> fruit, Indonesia, wine clade) </w:t>
      </w:r>
      <w:commentRangeStart w:id="43"/>
      <w:r w:rsidRPr="00496D59">
        <w:rPr>
          <w:rFonts w:ascii="Arial" w:eastAsia="Times New Roman" w:hAnsi="Arial" w:cs="Arial"/>
          <w:color w:val="000000"/>
          <w:sz w:val="22"/>
          <w:szCs w:val="22"/>
        </w:rPr>
        <w:t xml:space="preserve">(unpublished data). </w:t>
      </w:r>
      <w:commentRangeEnd w:id="43"/>
      <w:r w:rsidR="008F499E">
        <w:rPr>
          <w:rStyle w:val="CommentReference"/>
        </w:rPr>
        <w:commentReference w:id="43"/>
      </w:r>
      <w:r w:rsidRPr="00496D59">
        <w:rPr>
          <w:rFonts w:ascii="Arial" w:eastAsia="Times New Roman" w:hAnsi="Arial" w:cs="Arial"/>
          <w:color w:val="000000"/>
          <w:sz w:val="22"/>
          <w:szCs w:val="22"/>
        </w:rPr>
        <w:t xml:space="preserve">This hybrid strain was highly heterozygous, with a heterozygous site every ~250 bp (unpublished data). The other strain used was a lab strain from a different mutation accumulation experiment and had the genotype </w:t>
      </w:r>
      <w:r w:rsidRPr="00496D59">
        <w:rPr>
          <w:rFonts w:ascii="Arial" w:eastAsia="Times New Roman" w:hAnsi="Arial" w:cs="Arial"/>
          <w:i/>
          <w:color w:val="000000"/>
          <w:sz w:val="22"/>
          <w:szCs w:val="22"/>
        </w:rPr>
        <w:t xml:space="preserve">ade2, lys2-801, his3-∆D200, leu2-3.112, </w:t>
      </w:r>
      <w:proofErr w:type="spellStart"/>
      <w:r w:rsidRPr="00496D59">
        <w:rPr>
          <w:rFonts w:ascii="Arial" w:eastAsia="Times New Roman" w:hAnsi="Arial" w:cs="Arial"/>
          <w:i/>
          <w:color w:val="000000"/>
          <w:sz w:val="22"/>
          <w:szCs w:val="22"/>
        </w:rPr>
        <w:t>ura</w:t>
      </w:r>
      <w:proofErr w:type="spellEnd"/>
      <w:r w:rsidRPr="00496D59">
        <w:rPr>
          <w:rFonts w:ascii="Arial" w:eastAsia="Times New Roman" w:hAnsi="Arial" w:cs="Arial"/>
          <w:i/>
          <w:color w:val="000000"/>
          <w:sz w:val="22"/>
          <w:szCs w:val="22"/>
        </w:rPr>
        <w:t xml:space="preserve"> 3-52, </w:t>
      </w:r>
      <w:r w:rsidRPr="00496D59">
        <w:rPr>
          <w:rFonts w:ascii="Arial" w:eastAsia="Times New Roman" w:hAnsi="Arial" w:cs="Arial"/>
          <w:color w:val="000000"/>
          <w:sz w:val="22"/>
          <w:szCs w:val="22"/>
        </w:rPr>
        <w:t xml:space="preserve">and was homozygous at all loci except the mating type locus </w:t>
      </w:r>
      <w:r w:rsidRPr="00496D59">
        <w:rPr>
          <w:rFonts w:ascii="Arial" w:eastAsia="Times New Roman" w:hAnsi="Arial" w:cs="Arial"/>
          <w:color w:val="000000"/>
          <w:sz w:val="22"/>
          <w:szCs w:val="22"/>
        </w:rPr>
        <w:fldChar w:fldCharType="begin"/>
      </w:r>
      <w:r w:rsidR="000F1BBD">
        <w:rPr>
          <w:rFonts w:ascii="Arial" w:eastAsia="Times New Roman" w:hAnsi="Arial" w:cs="Arial"/>
          <w:color w:val="000000"/>
          <w:sz w:val="22"/>
          <w:szCs w:val="22"/>
        </w:rPr>
        <w:instrText xml:space="preserve"> ADDIN EN.CITE &lt;EndNote&gt;&lt;Cite&gt;&lt;Author&gt;Zhu&lt;/Author&gt;&lt;Year&gt;2014&lt;/Year&gt;&lt;RecNum&gt;56&lt;/RecNum&gt;&lt;DisplayText&gt;(&lt;style face="smallcaps"&gt;Zhu&lt;/style&gt;&lt;style face="italic"&gt; et al.&lt;/style&gt; 2014)&lt;/DisplayText&gt;&lt;record&gt;&lt;rec-number&gt;56&lt;/rec-number&gt;&lt;foreign-keys&gt;&lt;key app="EN" db-id="patepv5dd5d00ue2wzp5ex0sta0r0a5r5t2t" timestamp="1570189198"&gt;56&lt;/key&gt;&lt;/foreign-keys&gt;&lt;ref-type name="Journal Article"&gt;17&lt;/ref-type&gt;&lt;contributors&gt;&lt;authors&gt;&lt;author&gt;Zhu, Yuan O&lt;/author&gt;&lt;author&gt;Siegal, Mark L&lt;/author&gt;&lt;author&gt;Hall, David W&lt;/author&gt;&lt;author&gt;Petrov, Dmitri A&lt;/author&gt;&lt;/authors&gt;&lt;/contributors&gt;&lt;titles&gt;&lt;title&gt;Precise estimates of mutation rate and spectrum in yeast&lt;/title&gt;&lt;secondary-title&gt;Proceedings of the National Academy of Sciences&lt;/secondary-title&gt;&lt;/titles&gt;&lt;periodical&gt;&lt;full-title&gt;Proceedings of the National Academy of Sciences&lt;/full-title&gt;&lt;/periodical&gt;&lt;pages&gt;E2310-E2318&lt;/pages&gt;&lt;volume&gt;111&lt;/volume&gt;&lt;number&gt;22&lt;/number&gt;&lt;dates&gt;&lt;year&gt;2014&lt;/year&gt;&lt;/dates&gt;&lt;isbn&gt;0027-8424&lt;/isbn&gt;&lt;urls&gt;&lt;/urls&gt;&lt;/record&gt;&lt;/Cite&gt;&lt;/EndNote&gt;</w:instrText>
      </w:r>
      <w:r w:rsidRPr="00496D59">
        <w:rPr>
          <w:rFonts w:ascii="Arial" w:eastAsia="Times New Roman" w:hAnsi="Arial" w:cs="Arial"/>
          <w:color w:val="000000"/>
          <w:sz w:val="22"/>
          <w:szCs w:val="22"/>
        </w:rPr>
        <w:fldChar w:fldCharType="separate"/>
      </w:r>
      <w:r>
        <w:rPr>
          <w:rFonts w:ascii="Arial" w:eastAsia="Times New Roman" w:hAnsi="Arial" w:cs="Arial"/>
          <w:noProof/>
          <w:color w:val="000000"/>
          <w:sz w:val="22"/>
          <w:szCs w:val="22"/>
        </w:rPr>
        <w:t>(</w:t>
      </w:r>
      <w:r w:rsidRPr="00FE3668">
        <w:rPr>
          <w:rFonts w:ascii="Arial" w:eastAsia="Times New Roman" w:hAnsi="Arial" w:cs="Arial"/>
          <w:smallCaps/>
          <w:noProof/>
          <w:color w:val="000000"/>
          <w:sz w:val="22"/>
          <w:szCs w:val="22"/>
        </w:rPr>
        <w:t>Zhu</w:t>
      </w:r>
      <w:r w:rsidRPr="00FE3668">
        <w:rPr>
          <w:rFonts w:ascii="Arial" w:eastAsia="Times New Roman" w:hAnsi="Arial" w:cs="Arial"/>
          <w:i/>
          <w:noProof/>
          <w:color w:val="000000"/>
          <w:sz w:val="22"/>
          <w:szCs w:val="22"/>
        </w:rPr>
        <w:t xml:space="preserve"> et al.</w:t>
      </w:r>
      <w:r>
        <w:rPr>
          <w:rFonts w:ascii="Arial" w:eastAsia="Times New Roman" w:hAnsi="Arial" w:cs="Arial"/>
          <w:noProof/>
          <w:color w:val="000000"/>
          <w:sz w:val="22"/>
          <w:szCs w:val="22"/>
        </w:rPr>
        <w:t xml:space="preserve"> 2014)</w:t>
      </w:r>
      <w:r w:rsidRPr="00496D59">
        <w:rPr>
          <w:rFonts w:ascii="Arial" w:eastAsia="Times New Roman" w:hAnsi="Arial" w:cs="Arial"/>
          <w:color w:val="000000"/>
          <w:sz w:val="22"/>
          <w:szCs w:val="22"/>
        </w:rPr>
        <w:fldChar w:fldCharType="end"/>
      </w:r>
      <w:r w:rsidRPr="00496D59">
        <w:rPr>
          <w:rFonts w:ascii="Arial" w:eastAsia="Times New Roman" w:hAnsi="Arial" w:cs="Arial"/>
          <w:color w:val="000000"/>
          <w:sz w:val="22"/>
          <w:szCs w:val="22"/>
        </w:rPr>
        <w:t xml:space="preserve">. Both strains from the separate mutation accumulation experiments were diploid and put through a bottleneck every ~20 generations for ~2000 generations. </w:t>
      </w:r>
    </w:p>
    <w:p w14:paraId="0C8C5EA5" w14:textId="77777777" w:rsidR="00D543AC" w:rsidRPr="00496D59" w:rsidRDefault="00D543AC" w:rsidP="00D543AC">
      <w:pPr>
        <w:spacing w:line="360" w:lineRule="auto"/>
        <w:rPr>
          <w:rFonts w:ascii="Arial" w:eastAsia="Times New Roman" w:hAnsi="Arial" w:cs="Arial"/>
          <w:sz w:val="22"/>
          <w:szCs w:val="22"/>
        </w:rPr>
      </w:pPr>
      <w:r w:rsidRPr="00496D59">
        <w:rPr>
          <w:rFonts w:ascii="Arial" w:eastAsia="Times New Roman" w:hAnsi="Arial" w:cs="Arial"/>
          <w:color w:val="000000"/>
          <w:sz w:val="22"/>
          <w:szCs w:val="22"/>
        </w:rPr>
        <w:tab/>
        <w:t xml:space="preserve">30 lines from both experiments </w:t>
      </w:r>
      <w:commentRangeStart w:id="44"/>
      <w:r w:rsidRPr="00496D59">
        <w:rPr>
          <w:rFonts w:ascii="Arial" w:eastAsia="Times New Roman" w:hAnsi="Arial" w:cs="Arial"/>
          <w:color w:val="000000"/>
          <w:sz w:val="22"/>
          <w:szCs w:val="22"/>
        </w:rPr>
        <w:t xml:space="preserve">(12 aneuploid hybrid ancestor, 8 euploid hybrid ancestor, 6 aneuploid lab strain, 2 euploid lab strain), </w:t>
      </w:r>
      <w:commentRangeEnd w:id="44"/>
      <w:r w:rsidR="008F499E">
        <w:rPr>
          <w:rStyle w:val="CommentReference"/>
        </w:rPr>
        <w:commentReference w:id="44"/>
      </w:r>
      <w:r w:rsidRPr="00496D59">
        <w:rPr>
          <w:rFonts w:ascii="Arial" w:eastAsia="Times New Roman" w:hAnsi="Arial" w:cs="Arial"/>
          <w:color w:val="000000"/>
          <w:sz w:val="22"/>
          <w:szCs w:val="22"/>
        </w:rPr>
        <w:t>3 replicates of each, were inoculated in 3ml liquid YPD (yeast extract 2%, peptone 2%, glucose 2%), and incubated on a rotator at 30</w:t>
      </w:r>
      <w:r w:rsidRPr="00496D59">
        <w:rPr>
          <w:rFonts w:ascii="Arial" w:eastAsia="Times New Roman" w:hAnsi="Arial" w:cs="Arial"/>
          <w:color w:val="000000"/>
          <w:sz w:val="22"/>
          <w:szCs w:val="22"/>
        </w:rPr>
        <w:sym w:font="Symbol" w:char="F0B0"/>
      </w:r>
      <w:r w:rsidRPr="00496D59">
        <w:rPr>
          <w:rFonts w:ascii="Arial" w:eastAsia="Times New Roman" w:hAnsi="Arial" w:cs="Arial"/>
          <w:color w:val="000000"/>
          <w:sz w:val="22"/>
          <w:szCs w:val="22"/>
        </w:rPr>
        <w:t xml:space="preserve"> C for 24 hours. RNA was extracted using the </w:t>
      </w:r>
      <w:proofErr w:type="spellStart"/>
      <w:r w:rsidRPr="00496D59">
        <w:rPr>
          <w:rFonts w:ascii="Arial" w:eastAsia="Times New Roman" w:hAnsi="Arial" w:cs="Arial"/>
          <w:color w:val="000000"/>
          <w:sz w:val="22"/>
          <w:szCs w:val="22"/>
        </w:rPr>
        <w:t>MasterPure</w:t>
      </w:r>
      <w:proofErr w:type="spellEnd"/>
      <w:r w:rsidRPr="00496D59">
        <w:rPr>
          <w:rFonts w:ascii="Arial" w:eastAsia="Times New Roman" w:hAnsi="Arial" w:cs="Arial"/>
          <w:color w:val="000000"/>
          <w:sz w:val="22"/>
          <w:szCs w:val="22"/>
        </w:rPr>
        <w:t xml:space="preserve"> Yeast RNA Purification Kit (</w:t>
      </w:r>
      <w:proofErr w:type="spellStart"/>
      <w:r w:rsidRPr="00496D59">
        <w:rPr>
          <w:rFonts w:ascii="Arial" w:eastAsia="Times New Roman" w:hAnsi="Arial" w:cs="Arial"/>
          <w:color w:val="000000"/>
          <w:sz w:val="22"/>
          <w:szCs w:val="22"/>
        </w:rPr>
        <w:t>Epicentre</w:t>
      </w:r>
      <w:proofErr w:type="spellEnd"/>
      <w:r w:rsidRPr="00496D59">
        <w:rPr>
          <w:rFonts w:ascii="Arial" w:eastAsia="Times New Roman" w:hAnsi="Arial" w:cs="Arial"/>
          <w:color w:val="000000"/>
          <w:sz w:val="22"/>
          <w:szCs w:val="22"/>
        </w:rPr>
        <w:t xml:space="preserve">). Integrity, concentration, and quality of RNA samples were assessed using the Qubit. Libraries were prepared using the Illumina Stranded </w:t>
      </w:r>
      <w:proofErr w:type="spellStart"/>
      <w:r w:rsidRPr="00496D59">
        <w:rPr>
          <w:rFonts w:ascii="Arial" w:eastAsia="Times New Roman" w:hAnsi="Arial" w:cs="Arial"/>
          <w:color w:val="000000"/>
          <w:sz w:val="22"/>
          <w:szCs w:val="22"/>
        </w:rPr>
        <w:t>RNAseq</w:t>
      </w:r>
      <w:proofErr w:type="spellEnd"/>
      <w:r w:rsidRPr="00496D59">
        <w:rPr>
          <w:rFonts w:ascii="Arial" w:eastAsia="Times New Roman" w:hAnsi="Arial" w:cs="Arial"/>
          <w:color w:val="000000"/>
          <w:sz w:val="22"/>
          <w:szCs w:val="22"/>
        </w:rPr>
        <w:t xml:space="preserve"> Kit.</w:t>
      </w:r>
      <w:r w:rsidRPr="00496D59">
        <w:rPr>
          <w:rFonts w:ascii="Arial" w:eastAsia="Times New Roman" w:hAnsi="Arial" w:cs="Arial"/>
          <w:sz w:val="22"/>
          <w:szCs w:val="22"/>
        </w:rPr>
        <w:t xml:space="preserve"> </w:t>
      </w:r>
      <w:r w:rsidRPr="00496D59">
        <w:rPr>
          <w:rFonts w:ascii="Arial" w:eastAsia="Times New Roman" w:hAnsi="Arial" w:cs="Arial"/>
          <w:color w:val="000000"/>
          <w:sz w:val="22"/>
          <w:szCs w:val="22"/>
        </w:rPr>
        <w:t xml:space="preserve">They were sequenced at the Georgia Genomics Facility on the Illumina </w:t>
      </w:r>
      <w:proofErr w:type="spellStart"/>
      <w:r w:rsidRPr="00496D59">
        <w:rPr>
          <w:rFonts w:ascii="Arial" w:eastAsia="Times New Roman" w:hAnsi="Arial" w:cs="Arial"/>
          <w:color w:val="000000"/>
          <w:sz w:val="22"/>
          <w:szCs w:val="22"/>
        </w:rPr>
        <w:t>NextSeq</w:t>
      </w:r>
      <w:proofErr w:type="spellEnd"/>
      <w:r w:rsidRPr="00496D59">
        <w:rPr>
          <w:rFonts w:ascii="Arial" w:eastAsia="Times New Roman" w:hAnsi="Arial" w:cs="Arial"/>
          <w:color w:val="000000"/>
          <w:sz w:val="22"/>
          <w:szCs w:val="22"/>
        </w:rPr>
        <w:t xml:space="preserve"> (75 cycles) SE75 High Output flow cell. Samples were multiplexed and split across two runs.</w:t>
      </w:r>
    </w:p>
    <w:p w14:paraId="0017A375" w14:textId="77777777" w:rsidR="00D543AC" w:rsidRPr="00496D59" w:rsidRDefault="00D543AC" w:rsidP="00D543AC">
      <w:pPr>
        <w:spacing w:line="360" w:lineRule="auto"/>
        <w:ind w:firstLine="720"/>
        <w:rPr>
          <w:rFonts w:ascii="Arial" w:eastAsia="Times New Roman" w:hAnsi="Arial" w:cs="Arial"/>
          <w:color w:val="000000"/>
          <w:sz w:val="22"/>
          <w:szCs w:val="22"/>
          <w:shd w:val="clear" w:color="auto" w:fill="FFFFFF"/>
        </w:rPr>
      </w:pPr>
      <w:r w:rsidRPr="00496D59">
        <w:rPr>
          <w:rFonts w:ascii="Arial" w:eastAsia="Times New Roman" w:hAnsi="Arial" w:cs="Arial"/>
          <w:color w:val="000000"/>
          <w:sz w:val="22"/>
          <w:szCs w:val="22"/>
          <w:shd w:val="clear" w:color="auto" w:fill="FFFFFF"/>
        </w:rPr>
        <w:t xml:space="preserve">For the previously sequenced RNA, we selected 45 colonies (3 replicates each of 15 lines), inoculated each into 3 ml liquid YPD medium, and incubated on a rotator at 30 for 24 hours. After 24 hours, mRNA was extracted using the </w:t>
      </w:r>
      <w:proofErr w:type="spellStart"/>
      <w:r w:rsidRPr="00496D59">
        <w:rPr>
          <w:rFonts w:ascii="Arial" w:eastAsia="Times New Roman" w:hAnsi="Arial" w:cs="Arial"/>
          <w:color w:val="000000"/>
          <w:sz w:val="22"/>
          <w:szCs w:val="22"/>
          <w:shd w:val="clear" w:color="auto" w:fill="FFFFFF"/>
        </w:rPr>
        <w:t>MasterPure</w:t>
      </w:r>
      <w:proofErr w:type="spellEnd"/>
      <w:r w:rsidRPr="00496D59">
        <w:rPr>
          <w:rFonts w:ascii="Arial" w:eastAsia="Times New Roman" w:hAnsi="Arial" w:cs="Arial"/>
          <w:color w:val="000000"/>
          <w:sz w:val="22"/>
          <w:szCs w:val="22"/>
          <w:shd w:val="clear" w:color="auto" w:fill="FFFFFF"/>
        </w:rPr>
        <w:t xml:space="preserve"> Yeast RNA Purification kit (</w:t>
      </w:r>
      <w:proofErr w:type="spellStart"/>
      <w:r w:rsidRPr="00496D59">
        <w:rPr>
          <w:rFonts w:ascii="Arial" w:eastAsia="Times New Roman" w:hAnsi="Arial" w:cs="Arial"/>
          <w:color w:val="000000"/>
          <w:sz w:val="22"/>
          <w:szCs w:val="22"/>
          <w:shd w:val="clear" w:color="auto" w:fill="FFFFFF"/>
        </w:rPr>
        <w:t>Epicentre</w:t>
      </w:r>
      <w:proofErr w:type="spellEnd"/>
      <w:r w:rsidRPr="00496D59">
        <w:rPr>
          <w:rFonts w:ascii="Arial" w:eastAsia="Times New Roman" w:hAnsi="Arial" w:cs="Arial"/>
          <w:color w:val="000000"/>
          <w:sz w:val="22"/>
          <w:szCs w:val="22"/>
          <w:shd w:val="clear" w:color="auto" w:fill="FFFFFF"/>
        </w:rPr>
        <w:t xml:space="preserve">). RNA libraries were constructed using the Illumina </w:t>
      </w:r>
      <w:proofErr w:type="spellStart"/>
      <w:r w:rsidRPr="00496D59">
        <w:rPr>
          <w:rFonts w:ascii="Arial" w:eastAsia="Times New Roman" w:hAnsi="Arial" w:cs="Arial"/>
          <w:color w:val="000000"/>
          <w:sz w:val="22"/>
          <w:szCs w:val="22"/>
          <w:shd w:val="clear" w:color="auto" w:fill="FFFFFF"/>
        </w:rPr>
        <w:t>Tru</w:t>
      </w:r>
      <w:proofErr w:type="spellEnd"/>
      <w:r w:rsidRPr="00496D59">
        <w:rPr>
          <w:rFonts w:ascii="Arial" w:eastAsia="Times New Roman" w:hAnsi="Arial" w:cs="Arial"/>
          <w:color w:val="000000"/>
          <w:sz w:val="22"/>
          <w:szCs w:val="22"/>
          <w:shd w:val="clear" w:color="auto" w:fill="FFFFFF"/>
        </w:rPr>
        <w:t xml:space="preserve">-seq mRNA Stranded Kit, amplified using 13 cycles of PCR and sequenced on an Illumina </w:t>
      </w:r>
      <w:proofErr w:type="spellStart"/>
      <w:r w:rsidRPr="00496D59">
        <w:rPr>
          <w:rFonts w:ascii="Arial" w:eastAsia="Times New Roman" w:hAnsi="Arial" w:cs="Arial"/>
          <w:color w:val="000000"/>
          <w:sz w:val="22"/>
          <w:szCs w:val="22"/>
          <w:shd w:val="clear" w:color="auto" w:fill="FFFFFF"/>
        </w:rPr>
        <w:t>HiSeq</w:t>
      </w:r>
      <w:proofErr w:type="spellEnd"/>
      <w:r w:rsidRPr="00496D59">
        <w:rPr>
          <w:rFonts w:ascii="Arial" w:eastAsia="Times New Roman" w:hAnsi="Arial" w:cs="Arial"/>
          <w:color w:val="000000"/>
          <w:sz w:val="22"/>
          <w:szCs w:val="22"/>
          <w:shd w:val="clear" w:color="auto" w:fill="FFFFFF"/>
        </w:rPr>
        <w:t xml:space="preserve"> 2500. </w:t>
      </w:r>
    </w:p>
    <w:p w14:paraId="25E665DE" w14:textId="77777777" w:rsidR="00D543AC" w:rsidRPr="00496D59" w:rsidRDefault="00D543AC" w:rsidP="00D543AC">
      <w:pPr>
        <w:spacing w:line="360" w:lineRule="auto"/>
        <w:ind w:firstLine="720"/>
        <w:rPr>
          <w:rFonts w:ascii="Arial" w:eastAsia="Times New Roman" w:hAnsi="Arial" w:cs="Arial"/>
          <w:sz w:val="22"/>
          <w:szCs w:val="22"/>
        </w:rPr>
      </w:pPr>
      <w:r w:rsidRPr="00496D59">
        <w:rPr>
          <w:rFonts w:ascii="Arial" w:eastAsia="Times New Roman" w:hAnsi="Arial" w:cs="Arial"/>
          <w:color w:val="000000"/>
          <w:sz w:val="22"/>
          <w:szCs w:val="22"/>
          <w:shd w:val="clear" w:color="auto" w:fill="FFFFFF"/>
        </w:rPr>
        <w:t xml:space="preserve">Because these datasets were extracted by different individuals, libraries were made with different kits, and the samples were run on different sequencing machines, analyses were carried out separately, although identically. </w:t>
      </w:r>
    </w:p>
    <w:p w14:paraId="12DECF7E" w14:textId="77777777" w:rsidR="00D543AC" w:rsidRPr="00496D59" w:rsidRDefault="00D543AC" w:rsidP="00D543AC">
      <w:pPr>
        <w:spacing w:line="360" w:lineRule="auto"/>
        <w:rPr>
          <w:rFonts w:ascii="Arial" w:eastAsia="Times New Roman" w:hAnsi="Arial" w:cs="Arial"/>
          <w:i/>
          <w:color w:val="000000"/>
          <w:sz w:val="22"/>
          <w:szCs w:val="22"/>
        </w:rPr>
      </w:pPr>
    </w:p>
    <w:p w14:paraId="08CACDB9" w14:textId="77777777" w:rsidR="00D543AC" w:rsidRPr="00496D59" w:rsidRDefault="00D543AC" w:rsidP="00D543AC">
      <w:pPr>
        <w:spacing w:line="360" w:lineRule="auto"/>
        <w:rPr>
          <w:rFonts w:ascii="Arial" w:eastAsia="Times New Roman" w:hAnsi="Arial" w:cs="Arial"/>
          <w:i/>
          <w:color w:val="000000"/>
          <w:sz w:val="22"/>
          <w:szCs w:val="22"/>
        </w:rPr>
      </w:pPr>
      <w:proofErr w:type="spellStart"/>
      <w:r w:rsidRPr="00496D59">
        <w:rPr>
          <w:rFonts w:ascii="Arial" w:eastAsia="Times New Roman" w:hAnsi="Arial" w:cs="Arial"/>
          <w:i/>
          <w:color w:val="000000"/>
          <w:sz w:val="22"/>
          <w:szCs w:val="22"/>
        </w:rPr>
        <w:t>RNAseq</w:t>
      </w:r>
      <w:proofErr w:type="spellEnd"/>
      <w:r w:rsidRPr="00496D59">
        <w:rPr>
          <w:rFonts w:ascii="Arial" w:eastAsia="Times New Roman" w:hAnsi="Arial" w:cs="Arial"/>
          <w:i/>
          <w:color w:val="000000"/>
          <w:sz w:val="22"/>
          <w:szCs w:val="22"/>
        </w:rPr>
        <w:t xml:space="preserve"> data analysis</w:t>
      </w:r>
    </w:p>
    <w:p w14:paraId="6742E77B" w14:textId="7284F019" w:rsidR="00D543AC" w:rsidRPr="00496D59" w:rsidRDefault="00D543AC" w:rsidP="00D543AC">
      <w:pPr>
        <w:spacing w:line="360" w:lineRule="auto"/>
        <w:rPr>
          <w:rFonts w:ascii="Arial" w:eastAsia="Times New Roman" w:hAnsi="Arial" w:cs="Arial"/>
          <w:sz w:val="22"/>
          <w:szCs w:val="22"/>
        </w:rPr>
      </w:pPr>
      <w:r w:rsidRPr="00496D59">
        <w:rPr>
          <w:rFonts w:ascii="Arial" w:eastAsia="Times New Roman" w:hAnsi="Arial" w:cs="Arial"/>
          <w:color w:val="000000"/>
          <w:sz w:val="22"/>
          <w:szCs w:val="22"/>
        </w:rPr>
        <w:tab/>
        <w:t xml:space="preserve">Raw data was obtained from the Georgia Genomics Facility, with adapters removed. Quality control was done using </w:t>
      </w:r>
      <w:proofErr w:type="spellStart"/>
      <w:r w:rsidRPr="00496D59">
        <w:rPr>
          <w:rFonts w:ascii="Arial" w:eastAsia="Times New Roman" w:hAnsi="Arial" w:cs="Arial"/>
          <w:color w:val="000000"/>
          <w:sz w:val="22"/>
          <w:szCs w:val="22"/>
        </w:rPr>
        <w:t>FastQC</w:t>
      </w:r>
      <w:proofErr w:type="spellEnd"/>
      <w:r w:rsidRPr="00496D59">
        <w:rPr>
          <w:rFonts w:ascii="Arial" w:eastAsia="Times New Roman" w:hAnsi="Arial" w:cs="Arial"/>
          <w:color w:val="000000"/>
          <w:sz w:val="22"/>
          <w:szCs w:val="22"/>
        </w:rPr>
        <w:t xml:space="preserve"> version 1.8.0_20 using default parameters (available at </w:t>
      </w:r>
      <w:hyperlink r:id="rId8" w:history="1">
        <w:r w:rsidRPr="00496D59">
          <w:rPr>
            <w:rStyle w:val="Hyperlink"/>
            <w:rFonts w:ascii="Arial" w:eastAsia="Times New Roman" w:hAnsi="Arial" w:cs="Arial"/>
            <w:sz w:val="22"/>
            <w:szCs w:val="22"/>
          </w:rPr>
          <w:t>https://www.bioinformatics.babraham.ac.uk/projects/fastqc/</w:t>
        </w:r>
      </w:hyperlink>
      <w:r w:rsidRPr="00496D59">
        <w:rPr>
          <w:rFonts w:ascii="Arial" w:eastAsia="Times New Roman" w:hAnsi="Arial" w:cs="Arial"/>
          <w:color w:val="000000"/>
          <w:sz w:val="22"/>
          <w:szCs w:val="22"/>
        </w:rPr>
        <w:t xml:space="preserve">). Low-quality bases were trimmed using </w:t>
      </w:r>
      <w:proofErr w:type="spellStart"/>
      <w:r w:rsidRPr="00496D59">
        <w:rPr>
          <w:rFonts w:ascii="Arial" w:eastAsia="Times New Roman" w:hAnsi="Arial" w:cs="Arial"/>
          <w:color w:val="000000"/>
          <w:sz w:val="22"/>
          <w:szCs w:val="22"/>
        </w:rPr>
        <w:t>Trimgalore</w:t>
      </w:r>
      <w:proofErr w:type="spellEnd"/>
      <w:r w:rsidRPr="00496D59">
        <w:rPr>
          <w:rFonts w:ascii="Arial" w:eastAsia="Times New Roman" w:hAnsi="Arial" w:cs="Arial"/>
          <w:color w:val="000000"/>
          <w:sz w:val="22"/>
          <w:szCs w:val="22"/>
        </w:rPr>
        <w:t xml:space="preserve"> v. 0.4.4 using -</w:t>
      </w:r>
      <w:proofErr w:type="spellStart"/>
      <w:r w:rsidRPr="00496D59">
        <w:rPr>
          <w:rFonts w:ascii="Arial" w:eastAsia="Times New Roman" w:hAnsi="Arial" w:cs="Arial"/>
          <w:color w:val="000000"/>
          <w:sz w:val="22"/>
          <w:szCs w:val="22"/>
        </w:rPr>
        <w:t>phred</w:t>
      </w:r>
      <w:proofErr w:type="spellEnd"/>
      <w:r w:rsidRPr="00496D59">
        <w:rPr>
          <w:rFonts w:ascii="Arial" w:eastAsia="Times New Roman" w:hAnsi="Arial" w:cs="Arial"/>
          <w:color w:val="000000"/>
          <w:sz w:val="22"/>
          <w:szCs w:val="22"/>
        </w:rPr>
        <w:t xml:space="preserve"> 33, -q 20 (available at https://www.bioinformatics.babraham.ac.uk/projects/trim_galore/). RNA samples were aligned to the reference genome and annotated transcripts (obtained from </w:t>
      </w:r>
      <w:hyperlink r:id="rId9" w:history="1">
        <w:r w:rsidRPr="00496D59">
          <w:rPr>
            <w:rStyle w:val="Hyperlink"/>
            <w:rFonts w:ascii="Arial" w:eastAsia="Times New Roman" w:hAnsi="Arial" w:cs="Arial"/>
            <w:sz w:val="22"/>
            <w:szCs w:val="22"/>
          </w:rPr>
          <w:t>https://support.illumina.com/sequencing/sequencing_software/igenome.html</w:t>
        </w:r>
      </w:hyperlink>
      <w:r w:rsidRPr="00496D59">
        <w:rPr>
          <w:rFonts w:ascii="Arial" w:eastAsia="Times New Roman" w:hAnsi="Arial" w:cs="Arial"/>
          <w:color w:val="000000"/>
          <w:sz w:val="22"/>
          <w:szCs w:val="22"/>
        </w:rPr>
        <w:t xml:space="preserve">) using </w:t>
      </w:r>
      <w:proofErr w:type="spellStart"/>
      <w:r w:rsidRPr="00496D59">
        <w:rPr>
          <w:rFonts w:ascii="Arial" w:eastAsia="Times New Roman" w:hAnsi="Arial" w:cs="Arial"/>
          <w:color w:val="000000"/>
          <w:sz w:val="22"/>
          <w:szCs w:val="22"/>
        </w:rPr>
        <w:t>Tophat</w:t>
      </w:r>
      <w:proofErr w:type="spellEnd"/>
      <w:r w:rsidRPr="00496D59">
        <w:rPr>
          <w:rFonts w:ascii="Arial" w:eastAsia="Times New Roman" w:hAnsi="Arial" w:cs="Arial"/>
          <w:color w:val="000000"/>
          <w:sz w:val="22"/>
          <w:szCs w:val="22"/>
        </w:rPr>
        <w:t xml:space="preserve"> v. 2.1.1 with -</w:t>
      </w:r>
      <w:proofErr w:type="spellStart"/>
      <w:r w:rsidRPr="00496D59">
        <w:rPr>
          <w:rFonts w:ascii="Arial" w:eastAsia="Times New Roman" w:hAnsi="Arial" w:cs="Arial"/>
          <w:color w:val="000000"/>
          <w:sz w:val="22"/>
          <w:szCs w:val="22"/>
        </w:rPr>
        <w:t>i</w:t>
      </w:r>
      <w:proofErr w:type="spellEnd"/>
      <w:r w:rsidRPr="00496D59">
        <w:rPr>
          <w:rFonts w:ascii="Arial" w:eastAsia="Times New Roman" w:hAnsi="Arial" w:cs="Arial"/>
          <w:color w:val="000000"/>
          <w:sz w:val="22"/>
          <w:szCs w:val="22"/>
        </w:rPr>
        <w:t xml:space="preserve"> 10 -I 10000 </w:t>
      </w:r>
      <w:r w:rsidRPr="00496D59">
        <w:rPr>
          <w:rFonts w:ascii="Arial" w:eastAsia="Times New Roman" w:hAnsi="Arial" w:cs="Arial"/>
          <w:color w:val="000000"/>
          <w:sz w:val="22"/>
          <w:szCs w:val="22"/>
        </w:rPr>
        <w:fldChar w:fldCharType="begin"/>
      </w:r>
      <w:r w:rsidR="000F1BBD">
        <w:rPr>
          <w:rFonts w:ascii="Arial" w:eastAsia="Times New Roman" w:hAnsi="Arial" w:cs="Arial"/>
          <w:color w:val="000000"/>
          <w:sz w:val="22"/>
          <w:szCs w:val="22"/>
        </w:rPr>
        <w:instrText xml:space="preserve"> ADDIN EN.CITE &lt;EndNote&gt;&lt;Cite&gt;&lt;Author&gt;Trapnell&lt;/Author&gt;&lt;Year&gt;2012&lt;/Year&gt;&lt;RecNum&gt;547&lt;/RecNum&gt;&lt;DisplayText&gt;(&lt;style face="smallcaps"&gt;Trapnell&lt;/style&gt;&lt;style face="italic"&gt; et al.&lt;/style&gt; 2012)&lt;/DisplayText&gt;&lt;record&gt;&lt;rec-number&gt;547&lt;/rec-number&gt;&lt;foreign-keys&gt;&lt;key app="EN" db-id="patepv5dd5d00ue2wzp5ex0sta0r0a5r5t2t" timestamp="1570189200"&gt;547&lt;/key&gt;&lt;/foreign-keys&gt;&lt;ref-type name="Journal Article"&gt;17&lt;/ref-type&gt;&lt;contributors&gt;&lt;authors&gt;&lt;author&gt;Trapnell, Cole&lt;/author&gt;&lt;author&gt;Roberts, Adam&lt;/author&gt;&lt;author&gt;Goff, Loyal&lt;/author&gt;&lt;author&gt;Pertea, Geo&lt;/author&gt;&lt;author&gt;Kim, Daehwan&lt;/author&gt;&lt;author&gt;Kelley, David R&lt;/author&gt;&lt;author&gt;Pimentel, Harold&lt;/author&gt;&lt;author&gt;Salzberg, Steven L&lt;/author&gt;&lt;author&gt;Rinn, John L&lt;/author&gt;&lt;author&gt;Pachter, Lior&lt;/author&gt;&lt;/authors&gt;&lt;/contributors&gt;&lt;titles&gt;&lt;title&gt;Differential gene and transcript expression analysis of RNA-seq experiments with TopHat and Cufflinks&lt;/title&gt;&lt;secondary-title&gt;Nature protocols&lt;/secondary-title&gt;&lt;/titles&gt;&lt;periodical&gt;&lt;full-title&gt;Nature protocols&lt;/full-title&gt;&lt;/periodical&gt;&lt;pages&gt;562-578&lt;/pages&gt;&lt;volume&gt;7&lt;/volume&gt;&lt;number&gt;3&lt;/number&gt;&lt;dates&gt;&lt;year&gt;2012&lt;/year&gt;&lt;/dates&gt;&lt;isbn&gt;1754-2189&lt;/isbn&gt;&lt;urls&gt;&lt;/urls&gt;&lt;/record&gt;&lt;/Cite&gt;&lt;/EndNote&gt;</w:instrText>
      </w:r>
      <w:r w:rsidRPr="00496D59">
        <w:rPr>
          <w:rFonts w:ascii="Arial" w:eastAsia="Times New Roman" w:hAnsi="Arial" w:cs="Arial"/>
          <w:color w:val="000000"/>
          <w:sz w:val="22"/>
          <w:szCs w:val="22"/>
        </w:rPr>
        <w:fldChar w:fldCharType="separate"/>
      </w:r>
      <w:r>
        <w:rPr>
          <w:rFonts w:ascii="Arial" w:eastAsia="Times New Roman" w:hAnsi="Arial" w:cs="Arial"/>
          <w:noProof/>
          <w:color w:val="000000"/>
          <w:sz w:val="22"/>
          <w:szCs w:val="22"/>
        </w:rPr>
        <w:t>(</w:t>
      </w:r>
      <w:r w:rsidRPr="00FE3668">
        <w:rPr>
          <w:rFonts w:ascii="Arial" w:eastAsia="Times New Roman" w:hAnsi="Arial" w:cs="Arial"/>
          <w:smallCaps/>
          <w:noProof/>
          <w:color w:val="000000"/>
          <w:sz w:val="22"/>
          <w:szCs w:val="22"/>
        </w:rPr>
        <w:t>Trapnell</w:t>
      </w:r>
      <w:r w:rsidRPr="00FE3668">
        <w:rPr>
          <w:rFonts w:ascii="Arial" w:eastAsia="Times New Roman" w:hAnsi="Arial" w:cs="Arial"/>
          <w:i/>
          <w:noProof/>
          <w:color w:val="000000"/>
          <w:sz w:val="22"/>
          <w:szCs w:val="22"/>
        </w:rPr>
        <w:t xml:space="preserve"> et al.</w:t>
      </w:r>
      <w:r>
        <w:rPr>
          <w:rFonts w:ascii="Arial" w:eastAsia="Times New Roman" w:hAnsi="Arial" w:cs="Arial"/>
          <w:noProof/>
          <w:color w:val="000000"/>
          <w:sz w:val="22"/>
          <w:szCs w:val="22"/>
        </w:rPr>
        <w:t xml:space="preserve"> 2012)</w:t>
      </w:r>
      <w:r w:rsidRPr="00496D59">
        <w:rPr>
          <w:rFonts w:ascii="Arial" w:eastAsia="Times New Roman" w:hAnsi="Arial" w:cs="Arial"/>
          <w:color w:val="000000"/>
          <w:sz w:val="22"/>
          <w:szCs w:val="22"/>
        </w:rPr>
        <w:fldChar w:fldCharType="end"/>
      </w:r>
      <w:r w:rsidRPr="00496D59">
        <w:rPr>
          <w:rFonts w:ascii="Arial" w:eastAsia="Times New Roman" w:hAnsi="Arial" w:cs="Arial"/>
          <w:color w:val="000000"/>
          <w:sz w:val="22"/>
          <w:szCs w:val="22"/>
        </w:rPr>
        <w:t xml:space="preserve">. Cufflinks v. 2.2.1 was used to assemble the transcriptomes using default parameters </w:t>
      </w:r>
      <w:r w:rsidRPr="00496D59">
        <w:rPr>
          <w:rFonts w:ascii="Arial" w:eastAsia="Times New Roman" w:hAnsi="Arial" w:cs="Arial"/>
          <w:color w:val="000000"/>
          <w:sz w:val="22"/>
          <w:szCs w:val="22"/>
        </w:rPr>
        <w:fldChar w:fldCharType="begin"/>
      </w:r>
      <w:r w:rsidR="000F1BBD">
        <w:rPr>
          <w:rFonts w:ascii="Arial" w:eastAsia="Times New Roman" w:hAnsi="Arial" w:cs="Arial"/>
          <w:color w:val="000000"/>
          <w:sz w:val="22"/>
          <w:szCs w:val="22"/>
        </w:rPr>
        <w:instrText xml:space="preserve"> ADDIN EN.CITE &lt;EndNote&gt;&lt;Cite&gt;&lt;Author&gt;Trapnell&lt;/Author&gt;&lt;Year&gt;2012&lt;/Year&gt;&lt;RecNum&gt;547&lt;/RecNum&gt;&lt;DisplayText&gt;(&lt;style face="smallcaps"&gt;Trapnell&lt;/style&gt;&lt;style face="italic"&gt; et al.&lt;/style&gt; 2012)&lt;/DisplayText&gt;&lt;record&gt;&lt;rec-number&gt;547&lt;/rec-number&gt;&lt;foreign-keys&gt;&lt;key app="EN" db-id="patepv5dd5d00ue2wzp5ex0sta0r0a5r5t2t" timestamp="1570189200"&gt;547&lt;/key&gt;&lt;/foreign-keys&gt;&lt;ref-type name="Journal Article"&gt;17&lt;/ref-type&gt;&lt;contributors&gt;&lt;authors&gt;&lt;author&gt;Trapnell, Cole&lt;/author&gt;&lt;author&gt;Roberts, Adam&lt;/author&gt;&lt;author&gt;Goff, Loyal&lt;/author&gt;&lt;author&gt;Pertea, Geo&lt;/author&gt;&lt;author&gt;Kim, Daehwan&lt;/author&gt;&lt;author&gt;Kelley, David R&lt;/author&gt;&lt;author&gt;Pimentel, Harold&lt;/author&gt;&lt;author&gt;Salzberg, Steven L&lt;/author&gt;&lt;author&gt;Rinn, John L&lt;/author&gt;&lt;author&gt;Pachter, Lior&lt;/author&gt;&lt;/authors&gt;&lt;/contributors&gt;&lt;titles&gt;&lt;title&gt;Differential gene and transcript expression analysis of RNA-seq experiments with TopHat and Cufflinks&lt;/title&gt;&lt;secondary-title&gt;Nature protocols&lt;/secondary-title&gt;&lt;/titles&gt;&lt;periodical&gt;&lt;full-title&gt;Nature protocols&lt;/full-title&gt;&lt;/periodical&gt;&lt;pages&gt;562-578&lt;/pages&gt;&lt;volume&gt;7&lt;/volume&gt;&lt;number&gt;3&lt;/number&gt;&lt;dates&gt;&lt;year&gt;2012&lt;/year&gt;&lt;/dates&gt;&lt;isbn&gt;1754-2189&lt;/isbn&gt;&lt;urls&gt;&lt;/urls&gt;&lt;/record&gt;&lt;/Cite&gt;&lt;/EndNote&gt;</w:instrText>
      </w:r>
      <w:r w:rsidRPr="00496D59">
        <w:rPr>
          <w:rFonts w:ascii="Arial" w:eastAsia="Times New Roman" w:hAnsi="Arial" w:cs="Arial"/>
          <w:color w:val="000000"/>
          <w:sz w:val="22"/>
          <w:szCs w:val="22"/>
        </w:rPr>
        <w:fldChar w:fldCharType="separate"/>
      </w:r>
      <w:r>
        <w:rPr>
          <w:rFonts w:ascii="Arial" w:eastAsia="Times New Roman" w:hAnsi="Arial" w:cs="Arial"/>
          <w:noProof/>
          <w:color w:val="000000"/>
          <w:sz w:val="22"/>
          <w:szCs w:val="22"/>
        </w:rPr>
        <w:t>(</w:t>
      </w:r>
      <w:r w:rsidRPr="00FE3668">
        <w:rPr>
          <w:rFonts w:ascii="Arial" w:eastAsia="Times New Roman" w:hAnsi="Arial" w:cs="Arial"/>
          <w:smallCaps/>
          <w:noProof/>
          <w:color w:val="000000"/>
          <w:sz w:val="22"/>
          <w:szCs w:val="22"/>
        </w:rPr>
        <w:t>Trapnell</w:t>
      </w:r>
      <w:r w:rsidRPr="00FE3668">
        <w:rPr>
          <w:rFonts w:ascii="Arial" w:eastAsia="Times New Roman" w:hAnsi="Arial" w:cs="Arial"/>
          <w:i/>
          <w:noProof/>
          <w:color w:val="000000"/>
          <w:sz w:val="22"/>
          <w:szCs w:val="22"/>
        </w:rPr>
        <w:t xml:space="preserve"> et al.</w:t>
      </w:r>
      <w:r>
        <w:rPr>
          <w:rFonts w:ascii="Arial" w:eastAsia="Times New Roman" w:hAnsi="Arial" w:cs="Arial"/>
          <w:noProof/>
          <w:color w:val="000000"/>
          <w:sz w:val="22"/>
          <w:szCs w:val="22"/>
        </w:rPr>
        <w:t xml:space="preserve"> 2012)</w:t>
      </w:r>
      <w:r w:rsidRPr="00496D59">
        <w:rPr>
          <w:rFonts w:ascii="Arial" w:eastAsia="Times New Roman" w:hAnsi="Arial" w:cs="Arial"/>
          <w:color w:val="000000"/>
          <w:sz w:val="22"/>
          <w:szCs w:val="22"/>
        </w:rPr>
        <w:fldChar w:fldCharType="end"/>
      </w:r>
      <w:r w:rsidRPr="00496D59">
        <w:rPr>
          <w:rFonts w:ascii="Arial" w:eastAsia="Times New Roman" w:hAnsi="Arial" w:cs="Arial"/>
          <w:color w:val="000000"/>
          <w:sz w:val="22"/>
          <w:szCs w:val="22"/>
        </w:rPr>
        <w:t xml:space="preserve">. Normalization was done using </w:t>
      </w:r>
      <w:proofErr w:type="spellStart"/>
      <w:r w:rsidRPr="00496D59">
        <w:rPr>
          <w:rFonts w:ascii="Arial" w:eastAsia="Times New Roman" w:hAnsi="Arial" w:cs="Arial"/>
          <w:color w:val="000000"/>
          <w:sz w:val="22"/>
          <w:szCs w:val="22"/>
        </w:rPr>
        <w:t>Cuffnorm</w:t>
      </w:r>
      <w:proofErr w:type="spellEnd"/>
      <w:r w:rsidRPr="00496D59">
        <w:rPr>
          <w:rFonts w:ascii="Arial" w:eastAsia="Times New Roman" w:hAnsi="Arial" w:cs="Arial"/>
          <w:color w:val="000000"/>
          <w:sz w:val="22"/>
          <w:szCs w:val="22"/>
        </w:rPr>
        <w:t xml:space="preserve"> v. 2.2.1 with default parameters, differential expression was found using </w:t>
      </w:r>
      <w:proofErr w:type="spellStart"/>
      <w:r w:rsidRPr="00496D59">
        <w:rPr>
          <w:rFonts w:ascii="Arial" w:eastAsia="Times New Roman" w:hAnsi="Arial" w:cs="Arial"/>
          <w:color w:val="000000"/>
          <w:sz w:val="22"/>
          <w:szCs w:val="22"/>
        </w:rPr>
        <w:t>Cuffdiff</w:t>
      </w:r>
      <w:proofErr w:type="spellEnd"/>
      <w:r w:rsidRPr="00496D59">
        <w:rPr>
          <w:rFonts w:ascii="Arial" w:eastAsia="Times New Roman" w:hAnsi="Arial" w:cs="Arial"/>
          <w:color w:val="000000"/>
          <w:sz w:val="22"/>
          <w:szCs w:val="22"/>
        </w:rPr>
        <w:t xml:space="preserve"> v. 2.2.1 with def</w:t>
      </w:r>
      <w:ins w:id="45" w:author="Holly Celina Mcqueary" w:date="2020-01-23T14:27:00Z">
        <w:r w:rsidR="00C65B1D">
          <w:rPr>
            <w:rFonts w:ascii="Arial" w:eastAsia="Times New Roman" w:hAnsi="Arial" w:cs="Arial"/>
            <w:color w:val="000000"/>
            <w:sz w:val="22"/>
            <w:szCs w:val="22"/>
          </w:rPr>
          <w:t>a</w:t>
        </w:r>
      </w:ins>
      <w:r w:rsidRPr="00496D59">
        <w:rPr>
          <w:rFonts w:ascii="Arial" w:eastAsia="Times New Roman" w:hAnsi="Arial" w:cs="Arial"/>
          <w:color w:val="000000"/>
          <w:sz w:val="22"/>
          <w:szCs w:val="22"/>
        </w:rPr>
        <w:t xml:space="preserve">ult parameters, and read counts were found using </w:t>
      </w:r>
      <w:proofErr w:type="spellStart"/>
      <w:r w:rsidRPr="00496D59">
        <w:rPr>
          <w:rFonts w:ascii="Arial" w:eastAsia="Times New Roman" w:hAnsi="Arial" w:cs="Arial"/>
          <w:color w:val="000000"/>
          <w:sz w:val="22"/>
          <w:szCs w:val="22"/>
        </w:rPr>
        <w:t>HTseq</w:t>
      </w:r>
      <w:proofErr w:type="spellEnd"/>
      <w:r w:rsidRPr="00496D59">
        <w:rPr>
          <w:rFonts w:ascii="Arial" w:eastAsia="Times New Roman" w:hAnsi="Arial" w:cs="Arial"/>
          <w:color w:val="000000"/>
          <w:sz w:val="22"/>
          <w:szCs w:val="22"/>
        </w:rPr>
        <w:t xml:space="preserve"> v. 0.6.1pl (Python v. 2.7.8) </w:t>
      </w:r>
      <w:r w:rsidRPr="00496D59">
        <w:rPr>
          <w:rFonts w:ascii="Arial" w:eastAsia="Times New Roman" w:hAnsi="Arial" w:cs="Arial"/>
          <w:color w:val="000000"/>
          <w:sz w:val="22"/>
          <w:szCs w:val="22"/>
        </w:rPr>
        <w:fldChar w:fldCharType="begin"/>
      </w:r>
      <w:r w:rsidR="000F1BBD">
        <w:rPr>
          <w:rFonts w:ascii="Arial" w:eastAsia="Times New Roman" w:hAnsi="Arial" w:cs="Arial"/>
          <w:color w:val="000000"/>
          <w:sz w:val="22"/>
          <w:szCs w:val="22"/>
        </w:rPr>
        <w:instrText xml:space="preserve"> ADDIN EN.CITE &lt;EndNote&gt;&lt;Cite&gt;&lt;Author&gt;Anders&lt;/Author&gt;&lt;Year&gt;2015&lt;/Year&gt;&lt;RecNum&gt;653&lt;/RecNum&gt;&lt;DisplayText&gt;(&lt;style face="smallcaps"&gt;Anders&lt;/style&gt;&lt;style face="italic"&gt; et al.&lt;/style&gt; 2015)&lt;/DisplayText&gt;&lt;record&gt;&lt;rec-number&gt;653&lt;/rec-number&gt;&lt;foreign-keys&gt;&lt;key app="EN" db-id="patepv5dd5d00ue2wzp5ex0sta0r0a5r5t2t" timestamp="1570189201"&gt;653&lt;/key&gt;&lt;/foreign-keys&gt;&lt;ref-type name="Journal Article"&gt;17&lt;/ref-type&gt;&lt;contributors&gt;&lt;authors&gt;&lt;author&gt;Anders, Simon&lt;/author&gt;&lt;author&gt;Pyl, Paul Theodor&lt;/author&gt;&lt;author&gt;Huber, Wolfgang&lt;/author&gt;&lt;/authors&gt;&lt;/contributors&gt;&lt;titles&gt;&lt;title&gt;HTSeq—a Python framework to work with high-throughput sequencing data&lt;/title&gt;&lt;secondary-title&gt;Bioinformatics&lt;/secondary-title&gt;&lt;/titles&gt;&lt;periodical&gt;&lt;full-title&gt;Bioinformatics&lt;/full-title&gt;&lt;/periodical&gt;&lt;pages&gt;166-169&lt;/pages&gt;&lt;volume&gt;31&lt;/volume&gt;&lt;number&gt;2&lt;/number&gt;&lt;dates&gt;&lt;year&gt;2015&lt;/year&gt;&lt;/dates&gt;&lt;isbn&gt;1367-4803&lt;/isbn&gt;&lt;urls&gt;&lt;/urls&gt;&lt;/record&gt;&lt;/Cite&gt;&lt;/EndNote&gt;</w:instrText>
      </w:r>
      <w:r w:rsidRPr="00496D59">
        <w:rPr>
          <w:rFonts w:ascii="Arial" w:eastAsia="Times New Roman" w:hAnsi="Arial" w:cs="Arial"/>
          <w:color w:val="000000"/>
          <w:sz w:val="22"/>
          <w:szCs w:val="22"/>
        </w:rPr>
        <w:fldChar w:fldCharType="separate"/>
      </w:r>
      <w:r>
        <w:rPr>
          <w:rFonts w:ascii="Arial" w:eastAsia="Times New Roman" w:hAnsi="Arial" w:cs="Arial"/>
          <w:noProof/>
          <w:color w:val="000000"/>
          <w:sz w:val="22"/>
          <w:szCs w:val="22"/>
        </w:rPr>
        <w:t>(</w:t>
      </w:r>
      <w:r w:rsidRPr="00FE3668">
        <w:rPr>
          <w:rFonts w:ascii="Arial" w:eastAsia="Times New Roman" w:hAnsi="Arial" w:cs="Arial"/>
          <w:smallCaps/>
          <w:noProof/>
          <w:color w:val="000000"/>
          <w:sz w:val="22"/>
          <w:szCs w:val="22"/>
        </w:rPr>
        <w:t>Anders</w:t>
      </w:r>
      <w:r w:rsidRPr="00FE3668">
        <w:rPr>
          <w:rFonts w:ascii="Arial" w:eastAsia="Times New Roman" w:hAnsi="Arial" w:cs="Arial"/>
          <w:i/>
          <w:noProof/>
          <w:color w:val="000000"/>
          <w:sz w:val="22"/>
          <w:szCs w:val="22"/>
        </w:rPr>
        <w:t xml:space="preserve"> et al.</w:t>
      </w:r>
      <w:r>
        <w:rPr>
          <w:rFonts w:ascii="Arial" w:eastAsia="Times New Roman" w:hAnsi="Arial" w:cs="Arial"/>
          <w:noProof/>
          <w:color w:val="000000"/>
          <w:sz w:val="22"/>
          <w:szCs w:val="22"/>
        </w:rPr>
        <w:t xml:space="preserve"> 2015)</w:t>
      </w:r>
      <w:r w:rsidRPr="00496D59">
        <w:rPr>
          <w:rFonts w:ascii="Arial" w:eastAsia="Times New Roman" w:hAnsi="Arial" w:cs="Arial"/>
          <w:color w:val="000000"/>
          <w:sz w:val="22"/>
          <w:szCs w:val="22"/>
        </w:rPr>
        <w:fldChar w:fldCharType="end"/>
      </w:r>
      <w:r w:rsidRPr="00496D59">
        <w:rPr>
          <w:rFonts w:ascii="Arial" w:eastAsia="Times New Roman" w:hAnsi="Arial" w:cs="Arial"/>
          <w:color w:val="000000"/>
          <w:sz w:val="22"/>
          <w:szCs w:val="22"/>
        </w:rPr>
        <w:t xml:space="preserve">. </w:t>
      </w:r>
      <w:proofErr w:type="spellStart"/>
      <w:r w:rsidRPr="00496D59">
        <w:rPr>
          <w:rFonts w:ascii="Arial" w:eastAsia="Times New Roman" w:hAnsi="Arial" w:cs="Arial"/>
          <w:color w:val="000000"/>
          <w:sz w:val="22"/>
          <w:szCs w:val="22"/>
        </w:rPr>
        <w:t>Samtools</w:t>
      </w:r>
      <w:proofErr w:type="spellEnd"/>
      <w:r w:rsidRPr="00496D59">
        <w:rPr>
          <w:rFonts w:ascii="Arial" w:eastAsia="Times New Roman" w:hAnsi="Arial" w:cs="Arial"/>
          <w:color w:val="000000"/>
          <w:sz w:val="22"/>
          <w:szCs w:val="22"/>
        </w:rPr>
        <w:t xml:space="preserve"> (version 1.3.1) was used to convert .</w:t>
      </w:r>
      <w:proofErr w:type="spellStart"/>
      <w:r w:rsidRPr="00496D59">
        <w:rPr>
          <w:rFonts w:ascii="Arial" w:eastAsia="Times New Roman" w:hAnsi="Arial" w:cs="Arial"/>
          <w:color w:val="000000"/>
          <w:sz w:val="22"/>
          <w:szCs w:val="22"/>
        </w:rPr>
        <w:t>sam</w:t>
      </w:r>
      <w:proofErr w:type="spellEnd"/>
      <w:r w:rsidRPr="00496D59">
        <w:rPr>
          <w:rFonts w:ascii="Arial" w:eastAsia="Times New Roman" w:hAnsi="Arial" w:cs="Arial"/>
          <w:color w:val="000000"/>
          <w:sz w:val="22"/>
          <w:szCs w:val="22"/>
        </w:rPr>
        <w:t xml:space="preserve"> files into .bam files and sort the resulting .bam files </w:t>
      </w:r>
      <w:r w:rsidRPr="00496D59">
        <w:rPr>
          <w:rFonts w:ascii="Arial" w:eastAsia="Times New Roman" w:hAnsi="Arial" w:cs="Arial"/>
          <w:color w:val="000000"/>
          <w:sz w:val="22"/>
          <w:szCs w:val="22"/>
        </w:rPr>
        <w:fldChar w:fldCharType="begin"/>
      </w:r>
      <w:r w:rsidR="000F1BBD">
        <w:rPr>
          <w:rFonts w:ascii="Arial" w:eastAsia="Times New Roman" w:hAnsi="Arial" w:cs="Arial"/>
          <w:color w:val="000000"/>
          <w:sz w:val="22"/>
          <w:szCs w:val="22"/>
        </w:rPr>
        <w:instrText xml:space="preserve"> ADDIN EN.CITE &lt;EndNote&gt;&lt;Cite&gt;&lt;Author&gt;Li&lt;/Author&gt;&lt;Year&gt;2009&lt;/Year&gt;&lt;RecNum&gt;661&lt;/RecNum&gt;&lt;DisplayText&gt;(&lt;style face="smallcaps"&gt;Li&lt;/style&gt;&lt;style face="italic"&gt; et al.&lt;/style&gt; 2009)&lt;/DisplayText&gt;&lt;record&gt;&lt;rec-number&gt;661&lt;/rec-number&gt;&lt;foreign-keys&gt;&lt;key app="EN" db-id="patepv5dd5d00ue2wzp5ex0sta0r0a5r5t2t" timestamp="1570189202"&gt;661&lt;/key&gt;&lt;/foreign-keys&gt;&lt;ref-type name="Journal Article"&gt;17&lt;/ref-type&gt;&lt;contributors&gt;&lt;authors&gt;&lt;author&gt;Li, Heng&lt;/author&gt;&lt;author&gt;Handsaker, Bob&lt;/author&gt;&lt;author&gt;Wysoker, Alec&lt;/author&gt;&lt;author&gt;Fennell, Tim&lt;/author&gt;&lt;author&gt;Ruan, Jue&lt;/author&gt;&lt;author&gt;Homer, Nils&lt;/author&gt;&lt;author&gt;Marth, Gabor&lt;/author&gt;&lt;author&gt;Abecasis, Goncalo&lt;/author&gt;&lt;author&gt;Durbin, Richard&lt;/author&gt;&lt;/authors&gt;&lt;/contributors&gt;&lt;titles&gt;&lt;title&gt;The sequence alignment/map format and SAMtools&lt;/title&gt;&lt;secondary-title&gt;Bioinformatics&lt;/secondary-title&gt;&lt;/titles&gt;&lt;periodical&gt;&lt;full-title&gt;Bioinformatics&lt;/full-title&gt;&lt;/periodical&gt;&lt;pages&gt;2078-2079&lt;/pages&gt;&lt;volume&gt;25&lt;/volume&gt;&lt;number&gt;16&lt;/number&gt;&lt;dates&gt;&lt;year&gt;2009&lt;/year&gt;&lt;/dates&gt;&lt;isbn&gt;1367-4803&lt;/isbn&gt;&lt;urls&gt;&lt;/urls&gt;&lt;/record&gt;&lt;/Cite&gt;&lt;/EndNote&gt;</w:instrText>
      </w:r>
      <w:r w:rsidRPr="00496D59">
        <w:rPr>
          <w:rFonts w:ascii="Arial" w:eastAsia="Times New Roman" w:hAnsi="Arial" w:cs="Arial"/>
          <w:color w:val="000000"/>
          <w:sz w:val="22"/>
          <w:szCs w:val="22"/>
        </w:rPr>
        <w:fldChar w:fldCharType="separate"/>
      </w:r>
      <w:r>
        <w:rPr>
          <w:rFonts w:ascii="Arial" w:eastAsia="Times New Roman" w:hAnsi="Arial" w:cs="Arial"/>
          <w:noProof/>
          <w:color w:val="000000"/>
          <w:sz w:val="22"/>
          <w:szCs w:val="22"/>
        </w:rPr>
        <w:t>(</w:t>
      </w:r>
      <w:r w:rsidRPr="00FE3668">
        <w:rPr>
          <w:rFonts w:ascii="Arial" w:eastAsia="Times New Roman" w:hAnsi="Arial" w:cs="Arial"/>
          <w:smallCaps/>
          <w:noProof/>
          <w:color w:val="000000"/>
          <w:sz w:val="22"/>
          <w:szCs w:val="22"/>
        </w:rPr>
        <w:t>Li</w:t>
      </w:r>
      <w:r w:rsidRPr="00FE3668">
        <w:rPr>
          <w:rFonts w:ascii="Arial" w:eastAsia="Times New Roman" w:hAnsi="Arial" w:cs="Arial"/>
          <w:i/>
          <w:noProof/>
          <w:color w:val="000000"/>
          <w:sz w:val="22"/>
          <w:szCs w:val="22"/>
        </w:rPr>
        <w:t xml:space="preserve"> et al.</w:t>
      </w:r>
      <w:r>
        <w:rPr>
          <w:rFonts w:ascii="Arial" w:eastAsia="Times New Roman" w:hAnsi="Arial" w:cs="Arial"/>
          <w:noProof/>
          <w:color w:val="000000"/>
          <w:sz w:val="22"/>
          <w:szCs w:val="22"/>
        </w:rPr>
        <w:t xml:space="preserve"> 2009)</w:t>
      </w:r>
      <w:r w:rsidRPr="00496D59">
        <w:rPr>
          <w:rFonts w:ascii="Arial" w:eastAsia="Times New Roman" w:hAnsi="Arial" w:cs="Arial"/>
          <w:color w:val="000000"/>
          <w:sz w:val="22"/>
          <w:szCs w:val="22"/>
        </w:rPr>
        <w:fldChar w:fldCharType="end"/>
      </w:r>
      <w:r w:rsidRPr="00496D59">
        <w:rPr>
          <w:rFonts w:ascii="Arial" w:eastAsia="Times New Roman" w:hAnsi="Arial" w:cs="Arial"/>
          <w:color w:val="000000"/>
          <w:sz w:val="22"/>
          <w:szCs w:val="22"/>
        </w:rPr>
        <w:t xml:space="preserve">. Scripts can be found at </w:t>
      </w:r>
      <w:commentRangeStart w:id="46"/>
      <w:r w:rsidRPr="00496D59">
        <w:rPr>
          <w:rFonts w:ascii="Arial" w:eastAsia="Times New Roman" w:hAnsi="Arial" w:cs="Arial"/>
          <w:sz w:val="22"/>
          <w:szCs w:val="22"/>
        </w:rPr>
        <w:fldChar w:fldCharType="begin"/>
      </w:r>
      <w:r w:rsidRPr="00496D59">
        <w:rPr>
          <w:rFonts w:ascii="Arial" w:eastAsia="Times New Roman" w:hAnsi="Arial" w:cs="Arial"/>
          <w:sz w:val="22"/>
          <w:szCs w:val="22"/>
        </w:rPr>
        <w:instrText xml:space="preserve"> HYPERLINK "https://github.com/hollygene/Dosage_Compensation/blob/master/assembly_script.sh" </w:instrText>
      </w:r>
      <w:r w:rsidRPr="00496D59">
        <w:rPr>
          <w:rFonts w:ascii="Arial" w:eastAsia="Times New Roman" w:hAnsi="Arial" w:cs="Arial"/>
          <w:sz w:val="22"/>
          <w:szCs w:val="22"/>
        </w:rPr>
        <w:fldChar w:fldCharType="separate"/>
      </w:r>
      <w:r w:rsidRPr="00496D59">
        <w:rPr>
          <w:rFonts w:ascii="Arial" w:eastAsia="Times New Roman" w:hAnsi="Arial" w:cs="Arial"/>
          <w:color w:val="1155CC"/>
          <w:sz w:val="22"/>
          <w:szCs w:val="22"/>
          <w:u w:val="single"/>
        </w:rPr>
        <w:t>https://github.com/hollygene/Dosage_Compensation/blob/master/assembly_script.sh</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w:t>
      </w:r>
      <w:commentRangeEnd w:id="46"/>
      <w:r w:rsidRPr="00496D59">
        <w:rPr>
          <w:rStyle w:val="CommentReference"/>
          <w:rFonts w:ascii="Arial" w:hAnsi="Arial" w:cs="Arial"/>
          <w:sz w:val="22"/>
          <w:szCs w:val="22"/>
        </w:rPr>
        <w:commentReference w:id="46"/>
      </w:r>
    </w:p>
    <w:p w14:paraId="0CB73925" w14:textId="52B11F61" w:rsidR="00D543AC" w:rsidRPr="00496D59" w:rsidRDefault="00D543AC" w:rsidP="00D543AC">
      <w:pPr>
        <w:spacing w:line="360" w:lineRule="auto"/>
        <w:ind w:firstLine="720"/>
        <w:rPr>
          <w:rFonts w:ascii="Arial" w:eastAsia="Times New Roman" w:hAnsi="Arial" w:cs="Arial"/>
          <w:sz w:val="22"/>
          <w:szCs w:val="22"/>
        </w:rPr>
      </w:pPr>
      <w:r w:rsidRPr="00496D59">
        <w:rPr>
          <w:rFonts w:ascii="Arial" w:eastAsia="Times New Roman" w:hAnsi="Arial" w:cs="Arial"/>
          <w:sz w:val="22"/>
          <w:szCs w:val="22"/>
        </w:rPr>
        <w:t xml:space="preserve">Genes were filtered to eliminate those genes with high variance. </w:t>
      </w:r>
      <w:proofErr w:type="spellStart"/>
      <w:r w:rsidRPr="00496D59">
        <w:rPr>
          <w:rFonts w:ascii="Arial" w:eastAsia="Times New Roman" w:hAnsi="Arial" w:cs="Arial"/>
          <w:sz w:val="22"/>
          <w:szCs w:val="22"/>
        </w:rPr>
        <w:t>edgeR</w:t>
      </w:r>
      <w:proofErr w:type="spellEnd"/>
      <w:r w:rsidRPr="00496D59">
        <w:rPr>
          <w:rFonts w:ascii="Arial" w:eastAsia="Times New Roman" w:hAnsi="Arial" w:cs="Arial"/>
          <w:sz w:val="22"/>
          <w:szCs w:val="22"/>
        </w:rPr>
        <w:t xml:space="preserve"> </w:t>
      </w:r>
      <w:r w:rsidRPr="00496D59">
        <w:rPr>
          <w:rFonts w:ascii="Arial" w:eastAsia="Times New Roman" w:hAnsi="Arial" w:cs="Arial"/>
          <w:sz w:val="22"/>
          <w:szCs w:val="22"/>
        </w:rPr>
        <w:fldChar w:fldCharType="begin"/>
      </w:r>
      <w:r w:rsidR="000F1BBD">
        <w:rPr>
          <w:rFonts w:ascii="Arial" w:eastAsia="Times New Roman" w:hAnsi="Arial" w:cs="Arial"/>
          <w:sz w:val="22"/>
          <w:szCs w:val="22"/>
        </w:rPr>
        <w:instrText xml:space="preserve"> ADDIN EN.CITE &lt;EndNote&gt;&lt;Cite&gt;&lt;Author&gt;Robinson&lt;/Author&gt;&lt;Year&gt;2010&lt;/Year&gt;&lt;RecNum&gt;522&lt;/RecNum&gt;&lt;DisplayText&gt;(&lt;style face="smallcaps"&gt;Robinson&lt;/style&gt;&lt;style face="italic"&gt; et al.&lt;/style&gt; 2010)&lt;/DisplayText&gt;&lt;record&gt;&lt;rec-number&gt;522&lt;/rec-number&gt;&lt;foreign-keys&gt;&lt;key app="EN" db-id="patepv5dd5d00ue2wzp5ex0sta0r0a5r5t2t" timestamp="1570189200"&gt;522&lt;/key&gt;&lt;/foreign-keys&gt;&lt;ref-type name="Journal Article"&gt;17&lt;/ref-type&gt;&lt;contributors&gt;&lt;authors&gt;&lt;author&gt;Robinson, M. D.&lt;/author&gt;&lt;author&gt;McCarthy, D. J.&lt;/author&gt;&lt;author&gt;Smyth, G. K.&lt;/author&gt;&lt;/authors&gt;&lt;/contributors&gt;&lt;auth-address&gt;Cancer Program, Garvan Institute of Medical Research, 384 Victoria Street, Darlinghurst, NSW 2010, Australia. mrobinson@wehi.edu.au&lt;/auth-address&gt;&lt;titles&gt;&lt;title&gt;edgeR: a Bioconductor package for differential expression analysis of digital gene expression data&lt;/title&gt;&lt;secondary-title&gt;Bioinformatics&lt;/secondary-title&gt;&lt;/titles&gt;&lt;periodical&gt;&lt;full-title&gt;Bioinformatics&lt;/full-title&gt;&lt;/periodical&gt;&lt;pages&gt;139-40&lt;/pages&gt;&lt;volume&gt;26&lt;/volume&gt;&lt;number&gt;1&lt;/number&gt;&lt;edition&gt;2009/11/17&lt;/edition&gt;&lt;keywords&gt;&lt;keyword&gt;*Algorithms&lt;/keyword&gt;&lt;keyword&gt;Gene Expression Profiling/*methods&lt;/keyword&gt;&lt;keyword&gt;Oligonucleotide Array Sequence Analysis/*methods&lt;/keyword&gt;&lt;keyword&gt;*Programming Languages&lt;/keyword&gt;&lt;keyword&gt;*Signal Processing, Computer-Assisted&lt;/keyword&gt;&lt;keyword&gt;*Software&lt;/keyword&gt;&lt;/keywords&gt;&lt;dates&gt;&lt;year&gt;2010&lt;/year&gt;&lt;pub-dates&gt;&lt;date&gt;Jan 01&lt;/date&gt;&lt;/pub-dates&gt;&lt;/dates&gt;&lt;isbn&gt;1367-4811 (Electronic)&amp;#xD;1367-4803 (Linking)&lt;/isbn&gt;&lt;accession-num&gt;19910308&lt;/accession-num&gt;&lt;urls&gt;&lt;related-urls&gt;&lt;url&gt;https://www.ncbi.nlm.nih.gov/pubmed/19910308&lt;/url&gt;&lt;/related-urls&gt;&lt;/urls&gt;&lt;custom2&gt;PMC2796818&lt;/custom2&gt;&lt;electronic-resource-num&gt;10.1093/bioinformatics/btp616&lt;/electronic-resource-num&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Robinson</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2010)</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was used to calculate counts per million, then filtered based on high variance. The ancestral replicates were used to find the highly variable genes. It was found that the majority of the genes with high variance also had a </w:t>
      </w:r>
      <w:proofErr w:type="spellStart"/>
      <w:r w:rsidRPr="00496D59">
        <w:rPr>
          <w:rFonts w:ascii="Arial" w:eastAsia="Times New Roman" w:hAnsi="Arial" w:cs="Arial"/>
          <w:sz w:val="22"/>
          <w:szCs w:val="22"/>
        </w:rPr>
        <w:t>cpm</w:t>
      </w:r>
      <w:proofErr w:type="spellEnd"/>
      <w:r w:rsidRPr="00496D59">
        <w:rPr>
          <w:rFonts w:ascii="Arial" w:eastAsia="Times New Roman" w:hAnsi="Arial" w:cs="Arial"/>
          <w:sz w:val="22"/>
          <w:szCs w:val="22"/>
        </w:rPr>
        <w:t xml:space="preserve"> &lt; 1, so those genes were removed from the following analyses. The resulting list of genes were used in all subsequent analyses. Approximately 1300 (~1.8%) genes were removed from the analysis.</w:t>
      </w:r>
      <w:r w:rsidR="008F499E">
        <w:rPr>
          <w:rFonts w:ascii="Arial" w:eastAsia="Times New Roman" w:hAnsi="Arial" w:cs="Arial"/>
          <w:sz w:val="22"/>
          <w:szCs w:val="22"/>
        </w:rPr>
        <w:t xml:space="preserve"> </w:t>
      </w:r>
    </w:p>
    <w:p w14:paraId="6C1803A6" w14:textId="7DA2DEAD" w:rsidR="00D543AC" w:rsidRPr="00496D59" w:rsidRDefault="00D543AC" w:rsidP="00D543AC">
      <w:pPr>
        <w:spacing w:line="360" w:lineRule="auto"/>
        <w:rPr>
          <w:rFonts w:ascii="Arial" w:eastAsia="Times New Roman" w:hAnsi="Arial" w:cs="Arial"/>
          <w:sz w:val="22"/>
          <w:szCs w:val="22"/>
        </w:rPr>
      </w:pPr>
      <w:r w:rsidRPr="00496D59">
        <w:rPr>
          <w:rFonts w:ascii="Arial" w:eastAsia="Times New Roman" w:hAnsi="Arial" w:cs="Arial"/>
          <w:sz w:val="22"/>
          <w:szCs w:val="22"/>
        </w:rPr>
        <w:tab/>
      </w:r>
      <w:proofErr w:type="spellStart"/>
      <w:r w:rsidRPr="00496D59">
        <w:rPr>
          <w:rFonts w:ascii="Arial" w:eastAsia="Times New Roman" w:hAnsi="Arial" w:cs="Arial"/>
          <w:sz w:val="22"/>
          <w:szCs w:val="22"/>
        </w:rPr>
        <w:t>Cuffnorm</w:t>
      </w:r>
      <w:proofErr w:type="spellEnd"/>
      <w:r w:rsidRPr="00496D59">
        <w:rPr>
          <w:rFonts w:ascii="Arial" w:eastAsia="Times New Roman" w:hAnsi="Arial" w:cs="Arial"/>
          <w:sz w:val="22"/>
          <w:szCs w:val="22"/>
        </w:rPr>
        <w:t xml:space="preserve"> </w:t>
      </w:r>
      <w:r w:rsidRPr="00496D59">
        <w:rPr>
          <w:rFonts w:ascii="Arial" w:eastAsia="Times New Roman" w:hAnsi="Arial" w:cs="Arial"/>
          <w:sz w:val="22"/>
          <w:szCs w:val="22"/>
        </w:rPr>
        <w:fldChar w:fldCharType="begin"/>
      </w:r>
      <w:r w:rsidR="000F1BBD">
        <w:rPr>
          <w:rFonts w:ascii="Arial" w:eastAsia="Times New Roman" w:hAnsi="Arial" w:cs="Arial"/>
          <w:sz w:val="22"/>
          <w:szCs w:val="22"/>
        </w:rPr>
        <w:instrText xml:space="preserve"> ADDIN EN.CITE &lt;EndNote&gt;&lt;Cite&gt;&lt;Author&gt;Trapnell&lt;/Author&gt;&lt;Year&gt;2012&lt;/Year&gt;&lt;RecNum&gt;547&lt;/RecNum&gt;&lt;DisplayText&gt;(&lt;style face="smallcaps"&gt;Trapnell&lt;/style&gt;&lt;style face="italic"&gt; et al.&lt;/style&gt; 2012)&lt;/DisplayText&gt;&lt;record&gt;&lt;rec-number&gt;547&lt;/rec-number&gt;&lt;foreign-keys&gt;&lt;key app="EN" db-id="patepv5dd5d00ue2wzp5ex0sta0r0a5r5t2t" timestamp="1570189200"&gt;547&lt;/key&gt;&lt;/foreign-keys&gt;&lt;ref-type name="Journal Article"&gt;17&lt;/ref-type&gt;&lt;contributors&gt;&lt;authors&gt;&lt;author&gt;Trapnell, Cole&lt;/author&gt;&lt;author&gt;Roberts, Adam&lt;/author&gt;&lt;author&gt;Goff, Loyal&lt;/author&gt;&lt;author&gt;Pertea, Geo&lt;/author&gt;&lt;author&gt;Kim, Daehwan&lt;/author&gt;&lt;author&gt;Kelley, David R&lt;/author&gt;&lt;author&gt;Pimentel, Harold&lt;/author&gt;&lt;author&gt;Salzberg, Steven L&lt;/author&gt;&lt;author&gt;Rinn, John L&lt;/author&gt;&lt;author&gt;Pachter, Lior&lt;/author&gt;&lt;/authors&gt;&lt;/contributors&gt;&lt;titles&gt;&lt;title&gt;Differential gene and transcript expression analysis of RNA-seq experiments with TopHat and Cufflinks&lt;/title&gt;&lt;secondary-title&gt;Nature protocols&lt;/secondary-title&gt;&lt;/titles&gt;&lt;periodical&gt;&lt;full-title&gt;Nature protocols&lt;/full-title&gt;&lt;/periodical&gt;&lt;pages&gt;562-578&lt;/pages&gt;&lt;volume&gt;7&lt;/volume&gt;&lt;number&gt;3&lt;/number&gt;&lt;dates&gt;&lt;year&gt;2012&lt;/year&gt;&lt;/dates&gt;&lt;isbn&gt;1754-2189&lt;/isbn&gt;&lt;urls&gt;&lt;/urls&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Trapnell</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2012)</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was used to find FPKM (fragments per kilobase per million reads). A homebrew bash script was used to join the FPKM values for each line with the gene attributes file, turn the file into a .csv, remove mitochondrial sequences, and change the chromosome names from Roman numerals to numbers (script can be found at </w:t>
      </w:r>
      <w:hyperlink r:id="rId10" w:history="1">
        <w:r w:rsidRPr="00496D59">
          <w:rPr>
            <w:rStyle w:val="Hyperlink"/>
            <w:rFonts w:ascii="Arial" w:eastAsia="Times New Roman" w:hAnsi="Arial" w:cs="Arial"/>
            <w:sz w:val="22"/>
            <w:szCs w:val="22"/>
          </w:rPr>
          <w:t>https://github.com/hollygene/Dosage_Compensation/blob/master/DC_workflow_April2017.sh</w:t>
        </w:r>
      </w:hyperlink>
      <w:r w:rsidRPr="00496D59">
        <w:rPr>
          <w:rFonts w:ascii="Arial" w:eastAsia="Times New Roman" w:hAnsi="Arial" w:cs="Arial"/>
          <w:sz w:val="22"/>
          <w:szCs w:val="22"/>
        </w:rPr>
        <w:t xml:space="preserve">). This data file was then read into the R statistical software </w:t>
      </w:r>
      <w:r w:rsidRPr="00496D59">
        <w:rPr>
          <w:rFonts w:ascii="Arial" w:eastAsia="Times New Roman" w:hAnsi="Arial" w:cs="Arial"/>
          <w:sz w:val="22"/>
          <w:szCs w:val="22"/>
        </w:rPr>
        <w:fldChar w:fldCharType="begin"/>
      </w:r>
      <w:r w:rsidR="000F1BBD">
        <w:rPr>
          <w:rFonts w:ascii="Arial" w:eastAsia="Times New Roman" w:hAnsi="Arial" w:cs="Arial"/>
          <w:sz w:val="22"/>
          <w:szCs w:val="22"/>
        </w:rPr>
        <w:instrText xml:space="preserve"> ADDIN EN.CITE &lt;EndNote&gt;&lt;Cite&gt;&lt;Author&gt;Team&lt;/Author&gt;&lt;Year&gt;2013&lt;/Year&gt;&lt;RecNum&gt;657&lt;/RecNum&gt;&lt;DisplayText&gt;(&lt;style face="smallcaps"&gt;Team&lt;/style&gt; 2013)&lt;/DisplayText&gt;&lt;record&gt;&lt;rec-number&gt;657&lt;/rec-number&gt;&lt;foreign-keys&gt;&lt;key app="EN" db-id="patepv5dd5d00ue2wzp5ex0sta0r0a5r5t2t" timestamp="1570189201"&gt;657&lt;/key&gt;&lt;/foreign-keys&gt;&lt;ref-type name="Journal Article"&gt;17&lt;/ref-type&gt;&lt;contributors&gt;&lt;authors&gt;&lt;author&gt;Team, R Core&lt;/author&gt;&lt;/authors&gt;&lt;/contributors&gt;&lt;titles&gt;&lt;title&gt;R: A language and environment for statistical computing&lt;/title&gt;&lt;/titles&gt;&lt;dates&gt;&lt;year&gt;2013&lt;/year&gt;&lt;/dates&gt;&lt;urls&gt;&lt;/urls&gt;&lt;/record&gt;&lt;/Cite&gt;&lt;/EndNote&gt;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Team</w:t>
      </w:r>
      <w:r>
        <w:rPr>
          <w:rFonts w:ascii="Arial" w:eastAsia="Times New Roman" w:hAnsi="Arial" w:cs="Arial"/>
          <w:noProof/>
          <w:sz w:val="22"/>
          <w:szCs w:val="22"/>
        </w:rPr>
        <w:t xml:space="preserve"> 2013)</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Average FPKM between the replicates for each line at each chromosome was found, followed by the average FPKM ratio (average FPKM of descendent line/average FPKM of ancestral line). </w:t>
      </w:r>
      <w:r w:rsidR="008F499E">
        <w:rPr>
          <w:rFonts w:ascii="Arial" w:eastAsia="Times New Roman" w:hAnsi="Arial" w:cs="Arial"/>
          <w:sz w:val="22"/>
          <w:szCs w:val="22"/>
        </w:rPr>
        <w:t xml:space="preserve">A total of 6181 genes were analyzed, after filtering out reads with an average across samples of 5 or less. </w:t>
      </w:r>
      <w:r w:rsidRPr="00496D59">
        <w:rPr>
          <w:rFonts w:ascii="Arial" w:eastAsia="Times New Roman" w:hAnsi="Arial" w:cs="Arial"/>
          <w:sz w:val="22"/>
          <w:szCs w:val="22"/>
        </w:rPr>
        <w:t xml:space="preserve">Boxplots and ANOVAs were done in R. Comparisons made between aneuploid lines and the expected log2 ratio of the gene expression of trisomic, monosomic, or </w:t>
      </w:r>
      <w:proofErr w:type="spellStart"/>
      <w:r w:rsidRPr="00496D59">
        <w:rPr>
          <w:rFonts w:ascii="Arial" w:eastAsia="Times New Roman" w:hAnsi="Arial" w:cs="Arial"/>
          <w:sz w:val="22"/>
          <w:szCs w:val="22"/>
        </w:rPr>
        <w:t>tetrasomic</w:t>
      </w:r>
      <w:proofErr w:type="spellEnd"/>
      <w:r w:rsidRPr="00496D59">
        <w:rPr>
          <w:rFonts w:ascii="Arial" w:eastAsia="Times New Roman" w:hAnsi="Arial" w:cs="Arial"/>
          <w:sz w:val="22"/>
          <w:szCs w:val="22"/>
        </w:rPr>
        <w:t xml:space="preserve"> chromosomes were made using a one-sample t-test with mu = log2(1.5) for trisomic, mu = log2(0.5) for monosomic, and </w:t>
      </w:r>
      <w:r w:rsidRPr="00496D59">
        <w:rPr>
          <w:rFonts w:ascii="Arial" w:eastAsia="Times New Roman" w:hAnsi="Arial" w:cs="Arial"/>
          <w:sz w:val="22"/>
          <w:szCs w:val="22"/>
        </w:rPr>
        <w:lastRenderedPageBreak/>
        <w:t xml:space="preserve">mu = log2(2) for </w:t>
      </w:r>
      <w:proofErr w:type="spellStart"/>
      <w:r w:rsidRPr="00496D59">
        <w:rPr>
          <w:rFonts w:ascii="Arial" w:eastAsia="Times New Roman" w:hAnsi="Arial" w:cs="Arial"/>
          <w:sz w:val="22"/>
          <w:szCs w:val="22"/>
        </w:rPr>
        <w:t>tetrasomic</w:t>
      </w:r>
      <w:proofErr w:type="spellEnd"/>
      <w:r w:rsidRPr="00496D59">
        <w:rPr>
          <w:rFonts w:ascii="Arial" w:eastAsia="Times New Roman" w:hAnsi="Arial" w:cs="Arial"/>
          <w:sz w:val="22"/>
          <w:szCs w:val="22"/>
        </w:rPr>
        <w:t xml:space="preserve">. Two </w:t>
      </w:r>
      <w:proofErr w:type="gramStart"/>
      <w:r w:rsidRPr="00496D59">
        <w:rPr>
          <w:rFonts w:ascii="Arial" w:eastAsia="Times New Roman" w:hAnsi="Arial" w:cs="Arial"/>
          <w:sz w:val="22"/>
          <w:szCs w:val="22"/>
        </w:rPr>
        <w:t>separate</w:t>
      </w:r>
      <w:proofErr w:type="gramEnd"/>
      <w:r w:rsidRPr="00496D59">
        <w:rPr>
          <w:rFonts w:ascii="Arial" w:eastAsia="Times New Roman" w:hAnsi="Arial" w:cs="Arial"/>
          <w:sz w:val="22"/>
          <w:szCs w:val="22"/>
        </w:rPr>
        <w:t xml:space="preserve">, but identical, analyses were done for each of the datasets. R scripts are located at </w:t>
      </w:r>
      <w:hyperlink r:id="rId11" w:history="1">
        <w:r w:rsidRPr="00496D59">
          <w:rPr>
            <w:rStyle w:val="Hyperlink"/>
            <w:rFonts w:ascii="Arial" w:eastAsia="Times New Roman" w:hAnsi="Arial" w:cs="Arial"/>
            <w:sz w:val="22"/>
            <w:szCs w:val="22"/>
          </w:rPr>
          <w:t>https://github.com/hollygene/Dosage_Compensation/blob/master/DC_workflow_old_MA.Rmd</w:t>
        </w:r>
      </w:hyperlink>
      <w:r w:rsidRPr="00496D59">
        <w:rPr>
          <w:rFonts w:ascii="Arial" w:eastAsia="Times New Roman" w:hAnsi="Arial" w:cs="Arial"/>
          <w:sz w:val="22"/>
          <w:szCs w:val="22"/>
        </w:rPr>
        <w:t xml:space="preserve"> and </w:t>
      </w:r>
      <w:hyperlink r:id="rId12" w:history="1">
        <w:r w:rsidRPr="00496D59">
          <w:rPr>
            <w:rStyle w:val="Hyperlink"/>
            <w:rFonts w:ascii="Arial" w:eastAsia="Times New Roman" w:hAnsi="Arial" w:cs="Arial"/>
            <w:sz w:val="22"/>
            <w:szCs w:val="22"/>
          </w:rPr>
          <w:t>https://github.com/hollygene/Dosage_Compensation/blob/master/DC_workflow.Rmd</w:t>
        </w:r>
      </w:hyperlink>
      <w:r w:rsidRPr="00496D59">
        <w:rPr>
          <w:rFonts w:ascii="Arial" w:eastAsia="Times New Roman" w:hAnsi="Arial" w:cs="Arial"/>
          <w:sz w:val="22"/>
          <w:szCs w:val="22"/>
        </w:rPr>
        <w:t xml:space="preserve">.  </w:t>
      </w:r>
    </w:p>
    <w:p w14:paraId="281BBE71" w14:textId="75AE3251" w:rsidR="00003175" w:rsidRPr="00496D59" w:rsidRDefault="00D543AC" w:rsidP="00D543AC">
      <w:pPr>
        <w:spacing w:line="360" w:lineRule="auto"/>
        <w:rPr>
          <w:rFonts w:ascii="Arial" w:eastAsia="Times New Roman" w:hAnsi="Arial" w:cs="Arial"/>
          <w:sz w:val="22"/>
          <w:szCs w:val="22"/>
        </w:rPr>
      </w:pPr>
      <w:r w:rsidRPr="00496D59">
        <w:rPr>
          <w:rFonts w:ascii="Arial" w:eastAsia="Times New Roman" w:hAnsi="Arial" w:cs="Arial"/>
          <w:sz w:val="22"/>
          <w:szCs w:val="22"/>
        </w:rPr>
        <w:tab/>
        <w:t xml:space="preserve">Individual gene analysis was performed using raw count data obtained from </w:t>
      </w:r>
      <w:proofErr w:type="spellStart"/>
      <w:r w:rsidRPr="00496D59">
        <w:rPr>
          <w:rFonts w:ascii="Arial" w:eastAsia="Times New Roman" w:hAnsi="Arial" w:cs="Arial"/>
          <w:sz w:val="22"/>
          <w:szCs w:val="22"/>
        </w:rPr>
        <w:t>HTseq</w:t>
      </w:r>
      <w:proofErr w:type="spellEnd"/>
      <w:r w:rsidRPr="00496D59">
        <w:rPr>
          <w:rFonts w:ascii="Arial" w:eastAsia="Times New Roman" w:hAnsi="Arial" w:cs="Arial"/>
          <w:sz w:val="22"/>
          <w:szCs w:val="22"/>
        </w:rPr>
        <w:t xml:space="preserve"> and </w:t>
      </w:r>
      <w:commentRangeStart w:id="47"/>
      <w:r w:rsidRPr="00496D59">
        <w:rPr>
          <w:rFonts w:ascii="Arial" w:eastAsia="Times New Roman" w:hAnsi="Arial" w:cs="Arial"/>
          <w:sz w:val="22"/>
          <w:szCs w:val="22"/>
        </w:rPr>
        <w:t xml:space="preserve">DESeq2 </w:t>
      </w:r>
      <w:r w:rsidRPr="00496D59">
        <w:rPr>
          <w:rFonts w:ascii="Arial" w:eastAsia="Times New Roman" w:hAnsi="Arial" w:cs="Arial"/>
          <w:sz w:val="22"/>
          <w:szCs w:val="22"/>
        </w:rPr>
        <w:fldChar w:fldCharType="begin"/>
      </w:r>
      <w:r w:rsidR="000F1BBD">
        <w:rPr>
          <w:rFonts w:ascii="Arial" w:eastAsia="Times New Roman" w:hAnsi="Arial" w:cs="Arial"/>
          <w:sz w:val="22"/>
          <w:szCs w:val="22"/>
        </w:rPr>
        <w:instrText xml:space="preserve"> ADDIN EN.CITE &lt;EndNote&gt;&lt;Cite&gt;&lt;Author&gt;Anders&lt;/Author&gt;&lt;Year&gt;2015&lt;/Year&gt;&lt;RecNum&gt;653&lt;/RecNum&gt;&lt;DisplayText&gt;(&lt;style face="smallcaps"&gt;Anders&lt;/style&gt;&lt;style face="italic"&gt; et al.&lt;/style&gt; 2015)&lt;/DisplayText&gt;&lt;record&gt;&lt;rec-number&gt;653&lt;/rec-number&gt;&lt;foreign-keys&gt;&lt;key app="EN" db-id="patepv5dd5d00ue2wzp5ex0sta0r0a5r5t2t" timestamp="1570189201"&gt;653&lt;/key&gt;&lt;/foreign-keys&gt;&lt;ref-type name="Journal Article"&gt;17&lt;/ref-type&gt;&lt;contributors&gt;&lt;authors&gt;&lt;author&gt;Anders, Simon&lt;/author&gt;&lt;author&gt;Pyl, Paul Theodor&lt;/author&gt;&lt;author&gt;Huber, Wolfgang&lt;/author&gt;&lt;/authors&gt;&lt;/contributors&gt;&lt;titles&gt;&lt;title&gt;HTSeq—a Python framework to work with high-throughput sequencing data&lt;/title&gt;&lt;secondary-title&gt;Bioinformatics&lt;/secondary-title&gt;&lt;/titles&gt;&lt;periodical&gt;&lt;full-title&gt;Bioinformatics&lt;/full-title&gt;&lt;/periodical&gt;&lt;pages&gt;166-169&lt;/pages&gt;&lt;volume&gt;31&lt;/volume&gt;&lt;number&gt;2&lt;/number&gt;&lt;dates&gt;&lt;year&gt;2015&lt;/year&gt;&lt;/dates&gt;&lt;isbn&gt;1367-4803&lt;/isbn&gt;&lt;urls&gt;&lt;/urls&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Anders</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2015)</w:t>
      </w:r>
      <w:r w:rsidRPr="00496D59">
        <w:rPr>
          <w:rFonts w:ascii="Arial" w:eastAsia="Times New Roman" w:hAnsi="Arial" w:cs="Arial"/>
          <w:sz w:val="22"/>
          <w:szCs w:val="22"/>
        </w:rPr>
        <w:fldChar w:fldCharType="end"/>
      </w:r>
      <w:commentRangeEnd w:id="47"/>
      <w:r w:rsidRPr="00496D59">
        <w:rPr>
          <w:rStyle w:val="CommentReference"/>
          <w:rFonts w:ascii="Arial" w:hAnsi="Arial" w:cs="Arial"/>
          <w:sz w:val="22"/>
          <w:szCs w:val="22"/>
        </w:rPr>
        <w:commentReference w:id="47"/>
      </w:r>
      <w:r w:rsidRPr="00496D59">
        <w:rPr>
          <w:rFonts w:ascii="Arial" w:eastAsia="Times New Roman" w:hAnsi="Arial" w:cs="Arial"/>
          <w:sz w:val="22"/>
          <w:szCs w:val="22"/>
        </w:rPr>
        <w:t xml:space="preserve">. </w:t>
      </w:r>
      <w:r>
        <w:rPr>
          <w:rFonts w:ascii="Arial" w:eastAsia="Times New Roman" w:hAnsi="Arial" w:cs="Arial"/>
          <w:sz w:val="22"/>
          <w:szCs w:val="22"/>
        </w:rPr>
        <w:t xml:space="preserve">Raw read counts obtained from </w:t>
      </w:r>
      <w:proofErr w:type="spellStart"/>
      <w:r>
        <w:rPr>
          <w:rFonts w:ascii="Arial" w:eastAsia="Times New Roman" w:hAnsi="Arial" w:cs="Arial"/>
          <w:sz w:val="22"/>
          <w:szCs w:val="22"/>
        </w:rPr>
        <w:t>htseq</w:t>
      </w:r>
      <w:proofErr w:type="spellEnd"/>
      <w:r>
        <w:rPr>
          <w:rFonts w:ascii="Arial" w:eastAsia="Times New Roman" w:hAnsi="Arial" w:cs="Arial"/>
          <w:sz w:val="22"/>
          <w:szCs w:val="22"/>
        </w:rPr>
        <w:t xml:space="preserve">-count were used as input. </w:t>
      </w:r>
      <w:r w:rsidRPr="00496D59">
        <w:rPr>
          <w:rFonts w:ascii="Arial" w:eastAsia="Times New Roman" w:hAnsi="Arial" w:cs="Arial"/>
          <w:sz w:val="22"/>
          <w:szCs w:val="22"/>
        </w:rPr>
        <w:t xml:space="preserve">Individual </w:t>
      </w:r>
      <w:proofErr w:type="spellStart"/>
      <w:r w:rsidRPr="00496D59">
        <w:rPr>
          <w:rFonts w:ascii="Arial" w:eastAsia="Times New Roman" w:hAnsi="Arial" w:cs="Arial"/>
          <w:sz w:val="22"/>
          <w:szCs w:val="22"/>
        </w:rPr>
        <w:t>DESeqDataSets</w:t>
      </w:r>
      <w:proofErr w:type="spellEnd"/>
      <w:r w:rsidRPr="00496D59">
        <w:rPr>
          <w:rFonts w:ascii="Arial" w:eastAsia="Times New Roman" w:hAnsi="Arial" w:cs="Arial"/>
          <w:sz w:val="22"/>
          <w:szCs w:val="22"/>
        </w:rPr>
        <w:t xml:space="preserve"> were produced for each sample, due to the high amount of variation found between replicates (PCA)</w:t>
      </w:r>
      <w:ins w:id="48" w:author="Holly Celina Mcqueary" w:date="2020-01-23T11:16:00Z">
        <w:r w:rsidR="00642156">
          <w:rPr>
            <w:rFonts w:ascii="Arial" w:eastAsia="Times New Roman" w:hAnsi="Arial" w:cs="Arial"/>
            <w:sz w:val="22"/>
            <w:szCs w:val="22"/>
          </w:rPr>
          <w:t>, as suggested by DESeq2 (CITE)</w:t>
        </w:r>
      </w:ins>
      <w:r w:rsidRPr="00496D59">
        <w:rPr>
          <w:rFonts w:ascii="Arial" w:eastAsia="Times New Roman" w:hAnsi="Arial" w:cs="Arial"/>
          <w:sz w:val="22"/>
          <w:szCs w:val="22"/>
        </w:rPr>
        <w:t xml:space="preserve">. Each sample was paired with the </w:t>
      </w:r>
      <w:r>
        <w:rPr>
          <w:rFonts w:ascii="Arial" w:eastAsia="Times New Roman" w:hAnsi="Arial" w:cs="Arial"/>
          <w:sz w:val="22"/>
          <w:szCs w:val="22"/>
        </w:rPr>
        <w:t xml:space="preserve">corresponding </w:t>
      </w:r>
      <w:r w:rsidRPr="00496D59">
        <w:rPr>
          <w:rFonts w:ascii="Arial" w:eastAsia="Times New Roman" w:hAnsi="Arial" w:cs="Arial"/>
          <w:sz w:val="22"/>
          <w:szCs w:val="22"/>
        </w:rPr>
        <w:t>ancestral replicates in a dataset</w:t>
      </w:r>
      <w:r>
        <w:rPr>
          <w:rFonts w:ascii="Arial" w:eastAsia="Times New Roman" w:hAnsi="Arial" w:cs="Arial"/>
          <w:sz w:val="22"/>
          <w:szCs w:val="22"/>
        </w:rPr>
        <w:t>. Sequencing run and sample group were used as variables.</w:t>
      </w:r>
      <w:r w:rsidRPr="00496D59">
        <w:rPr>
          <w:rFonts w:ascii="Arial" w:eastAsia="Times New Roman" w:hAnsi="Arial" w:cs="Arial"/>
          <w:sz w:val="22"/>
          <w:szCs w:val="22"/>
        </w:rPr>
        <w:t xml:space="preserve"> Reads were filtered by only keeping those genes in the ancestor with read counts greater than 10. A total of 5532 genes were analyzed. The </w:t>
      </w:r>
      <w:proofErr w:type="spellStart"/>
      <w:r w:rsidRPr="00496D59">
        <w:rPr>
          <w:rFonts w:ascii="Arial" w:eastAsia="Times New Roman" w:hAnsi="Arial" w:cs="Arial"/>
          <w:sz w:val="22"/>
          <w:szCs w:val="22"/>
        </w:rPr>
        <w:t>DESeq</w:t>
      </w:r>
      <w:proofErr w:type="spellEnd"/>
      <w:r w:rsidRPr="00496D59">
        <w:rPr>
          <w:rFonts w:ascii="Arial" w:eastAsia="Times New Roman" w:hAnsi="Arial" w:cs="Arial"/>
          <w:sz w:val="22"/>
          <w:szCs w:val="22"/>
        </w:rPr>
        <w:t xml:space="preserve"> function was ran on all datasets with default parameters. Annotations were added using the </w:t>
      </w:r>
      <w:proofErr w:type="spellStart"/>
      <w:r w:rsidRPr="00496D59">
        <w:rPr>
          <w:rFonts w:ascii="Arial" w:eastAsia="Times New Roman" w:hAnsi="Arial" w:cs="Arial"/>
          <w:sz w:val="22"/>
          <w:szCs w:val="22"/>
        </w:rPr>
        <w:t>TxDb</w:t>
      </w:r>
      <w:proofErr w:type="spellEnd"/>
      <w:r w:rsidRPr="00496D59">
        <w:rPr>
          <w:rFonts w:ascii="Arial" w:eastAsia="Times New Roman" w:hAnsi="Arial" w:cs="Arial"/>
          <w:sz w:val="22"/>
          <w:szCs w:val="22"/>
        </w:rPr>
        <w:t xml:space="preserve"> </w:t>
      </w:r>
      <w:r w:rsidRPr="005C534D">
        <w:rPr>
          <w:rFonts w:ascii="Arial" w:eastAsia="Times New Roman" w:hAnsi="Arial" w:cs="Arial"/>
          <w:i/>
          <w:iCs/>
          <w:sz w:val="22"/>
          <w:szCs w:val="22"/>
        </w:rPr>
        <w:t>S cerevisiae</w:t>
      </w:r>
      <w:r w:rsidRPr="00496D59">
        <w:rPr>
          <w:rFonts w:ascii="Arial" w:eastAsia="Times New Roman" w:hAnsi="Arial" w:cs="Arial"/>
          <w:sz w:val="22"/>
          <w:szCs w:val="22"/>
        </w:rPr>
        <w:t xml:space="preserve"> database </w:t>
      </w:r>
      <w:r w:rsidRPr="00496D59">
        <w:rPr>
          <w:rFonts w:ascii="Arial" w:eastAsia="Times New Roman" w:hAnsi="Arial" w:cs="Arial"/>
          <w:sz w:val="22"/>
          <w:szCs w:val="22"/>
        </w:rPr>
        <w:fldChar w:fldCharType="begin"/>
      </w:r>
      <w:r w:rsidR="000F1BBD">
        <w:rPr>
          <w:rFonts w:ascii="Arial" w:eastAsia="Times New Roman" w:hAnsi="Arial" w:cs="Arial"/>
          <w:sz w:val="22"/>
          <w:szCs w:val="22"/>
        </w:rPr>
        <w:instrText xml:space="preserve"> ADDIN EN.CITE &lt;EndNote&gt;&lt;Cite&gt;&lt;Author&gt;Carlson M&lt;/Author&gt;&lt;Year&gt;2015&lt;/Year&gt;&lt;RecNum&gt;711&lt;/RecNum&gt;&lt;DisplayText&gt;(&lt;style face="smallcaps"&gt;Carlson M&lt;/style&gt; 2015)&lt;/DisplayText&gt;&lt;record&gt;&lt;rec-number&gt;711&lt;/rec-number&gt;&lt;foreign-keys&gt;&lt;key app="EN" db-id="patepv5dd5d00ue2wzp5ex0sta0r0a5r5t2t" timestamp="1570189202"&gt;711&lt;/key&gt;&lt;/foreign-keys&gt;&lt;ref-type name="Journal Article"&gt;17&lt;/ref-type&gt;&lt;contributors&gt;&lt;authors&gt;&lt;author&gt;Carlson M, Maintainer BP&lt;/author&gt;&lt;/authors&gt;&lt;/contributors&gt;&lt;titles&gt;&lt;title&gt;TxDb.Scerevisiae.UCSC.sacCer3.sgdGene: Annotation package for TxDb object(s)&lt;/title&gt;&lt;secondary-title&gt;R package version 3.2.2&lt;/secondary-title&gt;&lt;/titles&gt;&lt;periodical&gt;&lt;full-title&gt;R package version 3.2.2&lt;/full-title&gt;&lt;/periodical&gt;&lt;dates&gt;&lt;year&gt;2015&lt;/year&gt;&lt;/dates&gt;&lt;urls&gt;&lt;/urls&gt;&lt;/record&gt;&lt;/Cite&gt;&lt;/EndNote&gt;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Carlson M</w:t>
      </w:r>
      <w:r>
        <w:rPr>
          <w:rFonts w:ascii="Arial" w:eastAsia="Times New Roman" w:hAnsi="Arial" w:cs="Arial"/>
          <w:noProof/>
          <w:sz w:val="22"/>
          <w:szCs w:val="22"/>
        </w:rPr>
        <w:t xml:space="preserve"> 2015)</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The </w:t>
      </w:r>
      <w:proofErr w:type="gramStart"/>
      <w:r w:rsidRPr="00496D59">
        <w:rPr>
          <w:rFonts w:ascii="Arial" w:eastAsia="Times New Roman" w:hAnsi="Arial" w:cs="Arial"/>
          <w:sz w:val="22"/>
          <w:szCs w:val="22"/>
        </w:rPr>
        <w:t>results(</w:t>
      </w:r>
      <w:proofErr w:type="gramEnd"/>
      <w:r w:rsidRPr="00496D59">
        <w:rPr>
          <w:rFonts w:ascii="Arial" w:eastAsia="Times New Roman" w:hAnsi="Arial" w:cs="Arial"/>
          <w:sz w:val="22"/>
          <w:szCs w:val="22"/>
        </w:rPr>
        <w:t xml:space="preserve">) function in DESeq2 was ran with default parameters, using a FDR of 0.1. </w:t>
      </w:r>
      <w:r w:rsidR="00003175" w:rsidRPr="009D577A">
        <w:rPr>
          <w:rFonts w:ascii="Arial" w:eastAsia="Times New Roman" w:hAnsi="Arial" w:cs="Arial"/>
          <w:sz w:val="22"/>
        </w:rPr>
        <w:t>Previous studies have used almost exclusively FPKMs as gene expression units</w:t>
      </w:r>
      <w:r w:rsidR="00003175">
        <w:rPr>
          <w:rFonts w:ascii="Arial" w:eastAsia="Times New Roman" w:hAnsi="Arial" w:cs="Arial"/>
          <w:sz w:val="22"/>
        </w:rPr>
        <w:t xml:space="preserve">. </w:t>
      </w:r>
      <w:r w:rsidR="00003175" w:rsidRPr="009D577A">
        <w:rPr>
          <w:rFonts w:ascii="Arial" w:eastAsia="Times New Roman" w:hAnsi="Arial" w:cs="Arial"/>
          <w:sz w:val="22"/>
        </w:rPr>
        <w:t>Newer research has found that this is not the best metho</w:t>
      </w:r>
      <w:r w:rsidR="00003175">
        <w:rPr>
          <w:rFonts w:ascii="Arial" w:eastAsia="Times New Roman" w:hAnsi="Arial" w:cs="Arial"/>
          <w:sz w:val="22"/>
        </w:rPr>
        <w:t xml:space="preserve">d (CITE). </w:t>
      </w:r>
      <w:r w:rsidR="00003175" w:rsidRPr="009D577A">
        <w:rPr>
          <w:rFonts w:ascii="Arial" w:eastAsia="Times New Roman" w:hAnsi="Arial" w:cs="Arial"/>
          <w:sz w:val="22"/>
        </w:rPr>
        <w:t>Instead, raw reads are put into a pipeline that does internal normalization across samples</w:t>
      </w:r>
      <w:r w:rsidR="00003175">
        <w:rPr>
          <w:rFonts w:ascii="Arial" w:eastAsia="Times New Roman" w:hAnsi="Arial" w:cs="Arial"/>
          <w:sz w:val="22"/>
          <w:szCs w:val="22"/>
        </w:rPr>
        <w:t xml:space="preserve">. </w:t>
      </w:r>
      <w:r w:rsidR="00003175" w:rsidRPr="009D577A">
        <w:rPr>
          <w:rFonts w:ascii="Arial" w:eastAsia="Times New Roman" w:hAnsi="Arial" w:cs="Arial"/>
          <w:sz w:val="22"/>
        </w:rPr>
        <w:t>For my experiment, I normalized each sample to the ancestor individually, since I have so many aneuploid samples that could skew the normalizatio</w:t>
      </w:r>
      <w:r w:rsidR="00003175">
        <w:rPr>
          <w:rFonts w:ascii="Arial" w:eastAsia="Times New Roman" w:hAnsi="Arial" w:cs="Arial"/>
          <w:sz w:val="22"/>
        </w:rPr>
        <w:t>n.</w:t>
      </w:r>
      <w:r w:rsidR="008F499E">
        <w:rPr>
          <w:rFonts w:ascii="Arial" w:eastAsia="Times New Roman" w:hAnsi="Arial" w:cs="Arial"/>
          <w:sz w:val="22"/>
        </w:rPr>
        <w:t xml:space="preserve"> Genes were filtered based on whether or not there were 10 or greater counts in all 3 ancestor replicates (i.e. genes with fewer than 10 counts in all 3 ancestor replicates were discarded). Because of high variance between two of the replicates, only 2 ancestor replicates from the “newer” lab strain samples were used. </w:t>
      </w:r>
    </w:p>
    <w:p w14:paraId="251782D7" w14:textId="4EEAFB71" w:rsidR="0006470E" w:rsidRDefault="00D543AC" w:rsidP="00381778">
      <w:pPr>
        <w:spacing w:line="360" w:lineRule="auto"/>
        <w:rPr>
          <w:rFonts w:ascii="Arial" w:eastAsia="Times New Roman" w:hAnsi="Arial" w:cs="Arial"/>
          <w:sz w:val="22"/>
          <w:szCs w:val="22"/>
        </w:rPr>
      </w:pPr>
      <w:r w:rsidRPr="00496D59">
        <w:rPr>
          <w:rFonts w:ascii="Arial" w:eastAsia="Times New Roman" w:hAnsi="Arial" w:cs="Arial"/>
          <w:sz w:val="22"/>
          <w:szCs w:val="22"/>
        </w:rPr>
        <w:tab/>
      </w:r>
      <w:r>
        <w:rPr>
          <w:rFonts w:ascii="Arial" w:eastAsia="Times New Roman" w:hAnsi="Arial" w:cs="Arial"/>
          <w:sz w:val="22"/>
          <w:szCs w:val="22"/>
        </w:rPr>
        <w:t xml:space="preserve">Ratio distributions were produced using the normalized counts obtained from DESeq2 to find the ratio of the sample mean divided by the ancestral mean. Histograms were generated using ggplot2 in the R package </w:t>
      </w:r>
      <w:r>
        <w:rPr>
          <w:rFonts w:ascii="Arial" w:eastAsia="Times New Roman" w:hAnsi="Arial" w:cs="Arial"/>
          <w:sz w:val="22"/>
          <w:szCs w:val="22"/>
        </w:rPr>
        <w:fldChar w:fldCharType="begin"/>
      </w:r>
      <w:r w:rsidR="000F1BBD">
        <w:rPr>
          <w:rFonts w:ascii="Arial" w:eastAsia="Times New Roman" w:hAnsi="Arial" w:cs="Arial"/>
          <w:sz w:val="22"/>
          <w:szCs w:val="22"/>
        </w:rPr>
        <w:instrText xml:space="preserve"> ADDIN EN.CITE &lt;EndNote&gt;&lt;Cite&gt;&lt;Author&gt;Wickham&lt;/Author&gt;&lt;Year&gt;2016&lt;/Year&gt;&lt;RecNum&gt;719&lt;/RecNum&gt;&lt;DisplayText&gt;(&lt;style face="smallcaps"&gt;Wickham&lt;/style&gt; 2016)&lt;/DisplayText&gt;&lt;record&gt;&lt;rec-number&gt;719&lt;/rec-number&gt;&lt;foreign-keys&gt;&lt;key app="EN" db-id="patepv5dd5d00ue2wzp5ex0sta0r0a5r5t2t" timestamp="1570189202"&gt;719&lt;/key&gt;&lt;/foreign-keys&gt;&lt;ref-type name="Book"&gt;6&lt;/ref-type&gt;&lt;contributors&gt;&lt;authors&gt;&lt;author&gt;Wickham, Hadley&lt;/author&gt;&lt;/authors&gt;&lt;/contributors&gt;&lt;titles&gt;&lt;title&gt;ggplot2: elegant graphics for data analysis&lt;/title&gt;&lt;/titles&gt;&lt;dates&gt;&lt;year&gt;2016&lt;/year&gt;&lt;/dates&gt;&lt;publisher&gt;Springer&lt;/publisher&gt;&lt;isbn&gt;3319242776&lt;/isbn&gt;&lt;urls&gt;&lt;/urls&gt;&lt;/record&gt;&lt;/Cite&gt;&lt;/EndNote&gt;</w:instrText>
      </w:r>
      <w:r>
        <w:rPr>
          <w:rFonts w:ascii="Arial" w:eastAsia="Times New Roman" w:hAnsi="Arial" w:cs="Arial"/>
          <w:sz w:val="22"/>
          <w:szCs w:val="22"/>
        </w:rPr>
        <w:fldChar w:fldCharType="separate"/>
      </w:r>
      <w:r>
        <w:rPr>
          <w:rFonts w:ascii="Arial" w:eastAsia="Times New Roman" w:hAnsi="Arial" w:cs="Arial"/>
          <w:noProof/>
          <w:sz w:val="22"/>
          <w:szCs w:val="22"/>
        </w:rPr>
        <w:t>(</w:t>
      </w:r>
      <w:r w:rsidRPr="00783D08">
        <w:rPr>
          <w:rFonts w:ascii="Arial" w:eastAsia="Times New Roman" w:hAnsi="Arial" w:cs="Arial"/>
          <w:smallCaps/>
          <w:noProof/>
          <w:sz w:val="22"/>
          <w:szCs w:val="22"/>
        </w:rPr>
        <w:t>Wickham</w:t>
      </w:r>
      <w:r>
        <w:rPr>
          <w:rFonts w:ascii="Arial" w:eastAsia="Times New Roman" w:hAnsi="Arial" w:cs="Arial"/>
          <w:noProof/>
          <w:sz w:val="22"/>
          <w:szCs w:val="22"/>
        </w:rPr>
        <w:t xml:space="preserve"> 2016)</w:t>
      </w:r>
      <w:r>
        <w:rPr>
          <w:rFonts w:ascii="Arial" w:eastAsia="Times New Roman" w:hAnsi="Arial" w:cs="Arial"/>
          <w:sz w:val="22"/>
          <w:szCs w:val="22"/>
        </w:rPr>
        <w:fldChar w:fldCharType="end"/>
      </w:r>
      <w:r>
        <w:rPr>
          <w:rFonts w:ascii="Arial" w:eastAsia="Times New Roman" w:hAnsi="Arial" w:cs="Arial"/>
          <w:sz w:val="22"/>
          <w:szCs w:val="22"/>
        </w:rPr>
        <w:t xml:space="preserve">. Genes with ratios &gt;6 were pooled in one column. </w:t>
      </w:r>
    </w:p>
    <w:p w14:paraId="2EDB17F1" w14:textId="428F0ADB" w:rsidR="0006470E" w:rsidRDefault="0006470E" w:rsidP="0006470E">
      <w:pPr>
        <w:spacing w:line="360" w:lineRule="auto"/>
        <w:ind w:firstLine="720"/>
        <w:rPr>
          <w:rFonts w:ascii="Arial" w:eastAsia="Times New Roman" w:hAnsi="Arial" w:cs="Arial"/>
          <w:sz w:val="22"/>
          <w:szCs w:val="22"/>
        </w:rPr>
      </w:pPr>
      <w:commentRangeStart w:id="49"/>
      <w:r>
        <w:rPr>
          <w:rFonts w:ascii="Arial" w:eastAsia="Times New Roman" w:hAnsi="Arial" w:cs="Arial"/>
          <w:sz w:val="22"/>
          <w:szCs w:val="22"/>
        </w:rPr>
        <w:t xml:space="preserve">We found what genes are commonly found to be DE in the euploids and extracted those from the aneuploid datasets. This ensures that we distinguish between a general expression response to MA from the effects of aneuploidy. To find commonly DE genes in aneuploid samples, we then combined aneuploid datasets to find genes that are DE 2 or more aneuploid samples. This gave us an idea of a general “aneuploid stress response” as seen in previous studies </w:t>
      </w:r>
      <w:r>
        <w:rPr>
          <w:rFonts w:ascii="Arial" w:eastAsia="Times New Roman" w:hAnsi="Arial" w:cs="Arial"/>
          <w:sz w:val="22"/>
          <w:szCs w:val="22"/>
        </w:rPr>
        <w:fldChar w:fldCharType="begin"/>
      </w:r>
      <w:r w:rsidR="000F1BBD">
        <w:rPr>
          <w:rFonts w:ascii="Arial" w:eastAsia="Times New Roman" w:hAnsi="Arial" w:cs="Arial"/>
          <w:sz w:val="22"/>
          <w:szCs w:val="22"/>
        </w:rPr>
        <w:instrText xml:space="preserve"> ADDIN EN.CITE &lt;EndNote&gt;&lt;Cite&gt;&lt;Author&gt;Torres&lt;/Author&gt;&lt;Year&gt;2007&lt;/Year&gt;&lt;RecNum&gt;327&lt;/RecNum&gt;&lt;DisplayText&gt;(&lt;style face="smallcaps"&gt;Torres&lt;/style&gt;&lt;style face="italic"&gt; et al.&lt;/style&gt; 2007)&lt;/DisplayText&gt;&lt;record&gt;&lt;rec-number&gt;327&lt;/rec-number&gt;&lt;foreign-keys&gt;&lt;key app="EN" db-id="patepv5dd5d00ue2wzp5ex0sta0r0a5r5t2t" timestamp="1570189199"&gt;327&lt;/key&gt;&lt;/foreign-keys&gt;&lt;ref-type name="Journal Article"&gt;17&lt;/ref-type&gt;&lt;contributors&gt;&lt;authors&gt;&lt;author&gt;Torres, Eduardo M&lt;/author&gt;&lt;author&gt;Sokolsky, Tanya&lt;/author&gt;&lt;author&gt;Tucker, Cheryl M&lt;/author&gt;&lt;author&gt;Chan, Leon Y&lt;/author&gt;&lt;author&gt;Boselli, Monica&lt;/author&gt;&lt;author&gt;Dunham, Maitreya J&lt;/author&gt;&lt;author&gt;Amon, Angelika&lt;/author&gt;&lt;/authors&gt;&lt;/contributors&gt;&lt;titles&gt;&lt;title&gt;Effects of aneuploidy on cellular physiology and cell division in haploid yeast&lt;/title&gt;&lt;secondary-title&gt;Science&lt;/secondary-title&gt;&lt;/titles&gt;&lt;periodical&gt;&lt;full-title&gt;Science&lt;/full-title&gt;&lt;/periodical&gt;&lt;pages&gt;916-924&lt;/pages&gt;&lt;volume&gt;317&lt;/volume&gt;&lt;number&gt;5840&lt;/number&gt;&lt;dates&gt;&lt;year&gt;2007&lt;/year&gt;&lt;/dates&gt;&lt;isbn&gt;0036-8075&lt;/isbn&gt;&lt;urls&gt;&lt;/urls&gt;&lt;/record&gt;&lt;/Cite&gt;&lt;/EndNote&gt;</w:instrText>
      </w:r>
      <w:r>
        <w:rPr>
          <w:rFonts w:ascii="Arial" w:eastAsia="Times New Roman" w:hAnsi="Arial" w:cs="Arial"/>
          <w:sz w:val="22"/>
          <w:szCs w:val="22"/>
        </w:rPr>
        <w:fldChar w:fldCharType="separate"/>
      </w:r>
      <w:r>
        <w:rPr>
          <w:rFonts w:ascii="Arial" w:eastAsia="Times New Roman" w:hAnsi="Arial" w:cs="Arial"/>
          <w:noProof/>
          <w:sz w:val="22"/>
          <w:szCs w:val="22"/>
        </w:rPr>
        <w:t>(</w:t>
      </w:r>
      <w:r w:rsidRPr="0006470E">
        <w:rPr>
          <w:rFonts w:ascii="Arial" w:eastAsia="Times New Roman" w:hAnsi="Arial" w:cs="Arial"/>
          <w:smallCaps/>
          <w:noProof/>
          <w:sz w:val="22"/>
          <w:szCs w:val="22"/>
        </w:rPr>
        <w:t>Torres</w:t>
      </w:r>
      <w:r w:rsidRPr="0006470E">
        <w:rPr>
          <w:rFonts w:ascii="Arial" w:eastAsia="Times New Roman" w:hAnsi="Arial" w:cs="Arial"/>
          <w:i/>
          <w:noProof/>
          <w:sz w:val="22"/>
          <w:szCs w:val="22"/>
        </w:rPr>
        <w:t xml:space="preserve"> et al.</w:t>
      </w:r>
      <w:r>
        <w:rPr>
          <w:rFonts w:ascii="Arial" w:eastAsia="Times New Roman" w:hAnsi="Arial" w:cs="Arial"/>
          <w:noProof/>
          <w:sz w:val="22"/>
          <w:szCs w:val="22"/>
        </w:rPr>
        <w:t xml:space="preserve"> 2007)</w:t>
      </w:r>
      <w:r>
        <w:rPr>
          <w:rFonts w:ascii="Arial" w:eastAsia="Times New Roman" w:hAnsi="Arial" w:cs="Arial"/>
          <w:sz w:val="22"/>
          <w:szCs w:val="22"/>
        </w:rPr>
        <w:fldChar w:fldCharType="end"/>
      </w:r>
      <w:r w:rsidR="00771372">
        <w:rPr>
          <w:rFonts w:ascii="Arial" w:eastAsia="Times New Roman" w:hAnsi="Arial" w:cs="Arial"/>
          <w:sz w:val="22"/>
          <w:szCs w:val="22"/>
        </w:rPr>
        <w:t xml:space="preserve">. </w:t>
      </w:r>
    </w:p>
    <w:p w14:paraId="160B04AC" w14:textId="56420FC9" w:rsidR="00D543AC" w:rsidRDefault="00771372" w:rsidP="00381778">
      <w:pPr>
        <w:spacing w:line="360" w:lineRule="auto"/>
        <w:rPr>
          <w:rFonts w:ascii="Arial" w:hAnsi="Arial" w:cs="Arial"/>
          <w:sz w:val="22"/>
          <w:szCs w:val="22"/>
        </w:rPr>
      </w:pPr>
      <w:r>
        <w:rPr>
          <w:rFonts w:ascii="Arial" w:eastAsia="Times New Roman" w:hAnsi="Arial" w:cs="Arial"/>
          <w:sz w:val="22"/>
          <w:szCs w:val="22"/>
        </w:rPr>
        <w:tab/>
        <w:t>To determine if different samples react to the same aneuploidy in the same manner, s</w:t>
      </w:r>
      <w:r w:rsidR="0006470E" w:rsidRPr="00496D59">
        <w:rPr>
          <w:rFonts w:ascii="Arial" w:eastAsia="Times New Roman" w:hAnsi="Arial" w:cs="Arial"/>
          <w:sz w:val="22"/>
          <w:szCs w:val="22"/>
        </w:rPr>
        <w:t>amples with the same aneuploidy(</w:t>
      </w:r>
      <w:proofErr w:type="spellStart"/>
      <w:r w:rsidR="0006470E" w:rsidRPr="00496D59">
        <w:rPr>
          <w:rFonts w:ascii="Arial" w:eastAsia="Times New Roman" w:hAnsi="Arial" w:cs="Arial"/>
          <w:sz w:val="22"/>
          <w:szCs w:val="22"/>
        </w:rPr>
        <w:t>ies</w:t>
      </w:r>
      <w:proofErr w:type="spellEnd"/>
      <w:r w:rsidR="0006470E" w:rsidRPr="00496D59">
        <w:rPr>
          <w:rFonts w:ascii="Arial" w:eastAsia="Times New Roman" w:hAnsi="Arial" w:cs="Arial"/>
          <w:sz w:val="22"/>
          <w:szCs w:val="22"/>
        </w:rPr>
        <w:t>) were compared to one another to determine the number of commonly DE and non-DE genes</w:t>
      </w:r>
      <w:r>
        <w:rPr>
          <w:rFonts w:ascii="Arial" w:eastAsia="Times New Roman" w:hAnsi="Arial" w:cs="Arial"/>
          <w:sz w:val="22"/>
          <w:szCs w:val="22"/>
        </w:rPr>
        <w:t xml:space="preserve"> (FIGURE?). To find if there is any significance in the types </w:t>
      </w:r>
      <w:r>
        <w:rPr>
          <w:rFonts w:ascii="Arial" w:eastAsia="Times New Roman" w:hAnsi="Arial" w:cs="Arial"/>
          <w:sz w:val="22"/>
          <w:szCs w:val="22"/>
        </w:rPr>
        <w:lastRenderedPageBreak/>
        <w:t>of genes that are commonly DE/not DE in aneuploid and euploid samples, g</w:t>
      </w:r>
      <w:r w:rsidR="0006470E" w:rsidRPr="00496D59">
        <w:rPr>
          <w:rFonts w:ascii="Arial" w:eastAsia="Times New Roman" w:hAnsi="Arial" w:cs="Arial"/>
          <w:sz w:val="22"/>
          <w:szCs w:val="22"/>
        </w:rPr>
        <w:t xml:space="preserve">ene ontology analysis was performed on datasets of common DE/non-DE genes in aneuploids and euploids using the PANTHER GO system </w:t>
      </w:r>
      <w:r w:rsidR="0006470E" w:rsidRPr="00496D59">
        <w:rPr>
          <w:rFonts w:ascii="Arial" w:eastAsia="Times New Roman" w:hAnsi="Arial" w:cs="Arial"/>
          <w:sz w:val="22"/>
          <w:szCs w:val="22"/>
        </w:rPr>
        <w:fldChar w:fldCharType="begin"/>
      </w:r>
      <w:r w:rsidR="000F1BBD">
        <w:rPr>
          <w:rFonts w:ascii="Arial" w:eastAsia="Times New Roman" w:hAnsi="Arial" w:cs="Arial"/>
          <w:sz w:val="22"/>
          <w:szCs w:val="22"/>
        </w:rPr>
        <w:instrText xml:space="preserve"> ADDIN EN.CITE &lt;EndNote&gt;&lt;Cite&gt;&lt;Author&gt;Thomas&lt;/Author&gt;&lt;Year&gt;2003&lt;/Year&gt;&lt;RecNum&gt;712&lt;/RecNum&gt;&lt;DisplayText&gt;(&lt;style face="smallcaps"&gt;Thomas&lt;/style&gt;&lt;style face="italic"&gt; et al.&lt;/style&gt; 2003)&lt;/DisplayText&gt;&lt;record&gt;&lt;rec-number&gt;712&lt;/rec-number&gt;&lt;foreign-keys&gt;&lt;key app="EN" db-id="patepv5dd5d00ue2wzp5ex0sta0r0a5r5t2t" timestamp="1570189202"&gt;712&lt;/key&gt;&lt;/foreign-keys&gt;&lt;ref-type name="Journal Article"&gt;17&lt;/ref-type&gt;&lt;contributors&gt;&lt;authors&gt;&lt;author&gt;Thomas, Paul D&lt;/author&gt;&lt;author&gt;Campbell, Michael J&lt;/author&gt;&lt;author&gt;Kejariwal, Anish&lt;/author&gt;&lt;author&gt;Mi, Huaiyu&lt;/author&gt;&lt;author&gt;Karlak, Brian&lt;/author&gt;&lt;author&gt;Daverman, Robin&lt;/author&gt;&lt;author&gt;Diemer, Karen&lt;/author&gt;&lt;author&gt;Muruganujan, Anushya&lt;/author&gt;&lt;author&gt;Narechania, Apurva&lt;/author&gt;&lt;/authors&gt;&lt;/contributors&gt;&lt;titles&gt;&lt;title&gt;PANTHER: a library of protein families and subfamilies indexed by function&lt;/title&gt;&lt;secondary-title&gt;Genome research&lt;/secondary-title&gt;&lt;/titles&gt;&lt;periodical&gt;&lt;full-title&gt;Genome Research&lt;/full-title&gt;&lt;/periodical&gt;&lt;pages&gt;2129-2141&lt;/pages&gt;&lt;volume&gt;13&lt;/volume&gt;&lt;number&gt;9&lt;/number&gt;&lt;dates&gt;&lt;year&gt;2003&lt;/year&gt;&lt;/dates&gt;&lt;isbn&gt;1088-9051&lt;/isbn&gt;&lt;urls&gt;&lt;/urls&gt;&lt;/record&gt;&lt;/Cite&gt;&lt;/EndNote&gt;</w:instrText>
      </w:r>
      <w:r w:rsidR="0006470E" w:rsidRPr="00496D59">
        <w:rPr>
          <w:rFonts w:ascii="Arial" w:eastAsia="Times New Roman" w:hAnsi="Arial" w:cs="Arial"/>
          <w:sz w:val="22"/>
          <w:szCs w:val="22"/>
        </w:rPr>
        <w:fldChar w:fldCharType="separate"/>
      </w:r>
      <w:r w:rsidR="0006470E">
        <w:rPr>
          <w:rFonts w:ascii="Arial" w:eastAsia="Times New Roman" w:hAnsi="Arial" w:cs="Arial"/>
          <w:noProof/>
          <w:sz w:val="22"/>
          <w:szCs w:val="22"/>
        </w:rPr>
        <w:t>(</w:t>
      </w:r>
      <w:r w:rsidR="0006470E" w:rsidRPr="00FE3668">
        <w:rPr>
          <w:rFonts w:ascii="Arial" w:eastAsia="Times New Roman" w:hAnsi="Arial" w:cs="Arial"/>
          <w:smallCaps/>
          <w:noProof/>
          <w:sz w:val="22"/>
          <w:szCs w:val="22"/>
        </w:rPr>
        <w:t>Thomas</w:t>
      </w:r>
      <w:r w:rsidR="0006470E" w:rsidRPr="00FE3668">
        <w:rPr>
          <w:rFonts w:ascii="Arial" w:eastAsia="Times New Roman" w:hAnsi="Arial" w:cs="Arial"/>
          <w:i/>
          <w:noProof/>
          <w:sz w:val="22"/>
          <w:szCs w:val="22"/>
        </w:rPr>
        <w:t xml:space="preserve"> et al.</w:t>
      </w:r>
      <w:r w:rsidR="0006470E">
        <w:rPr>
          <w:rFonts w:ascii="Arial" w:eastAsia="Times New Roman" w:hAnsi="Arial" w:cs="Arial"/>
          <w:noProof/>
          <w:sz w:val="22"/>
          <w:szCs w:val="22"/>
        </w:rPr>
        <w:t xml:space="preserve"> 2003)</w:t>
      </w:r>
      <w:r w:rsidR="0006470E" w:rsidRPr="00496D59">
        <w:rPr>
          <w:rFonts w:ascii="Arial" w:eastAsia="Times New Roman" w:hAnsi="Arial" w:cs="Arial"/>
          <w:sz w:val="22"/>
          <w:szCs w:val="22"/>
        </w:rPr>
        <w:fldChar w:fldCharType="end"/>
      </w:r>
      <w:r w:rsidR="0006470E" w:rsidRPr="00496D59">
        <w:rPr>
          <w:rFonts w:ascii="Arial" w:eastAsia="Times New Roman" w:hAnsi="Arial" w:cs="Arial"/>
          <w:sz w:val="22"/>
          <w:szCs w:val="22"/>
        </w:rPr>
        <w:t>.</w:t>
      </w:r>
    </w:p>
    <w:p w14:paraId="0E35DDBC" w14:textId="4BFE2156" w:rsidR="007E0E3C" w:rsidRPr="00C05D5D" w:rsidRDefault="00B366D7" w:rsidP="001C2470">
      <w:pPr>
        <w:spacing w:line="360" w:lineRule="auto"/>
        <w:ind w:firstLine="720"/>
        <w:rPr>
          <w:rFonts w:ascii="Arial" w:eastAsia="Times New Roman" w:hAnsi="Arial" w:cs="Arial"/>
          <w:sz w:val="22"/>
          <w:szCs w:val="22"/>
        </w:rPr>
      </w:pPr>
      <w:r>
        <w:rPr>
          <w:rFonts w:ascii="Arial" w:eastAsia="Times New Roman" w:hAnsi="Arial" w:cs="Arial"/>
          <w:sz w:val="22"/>
          <w:szCs w:val="22"/>
        </w:rPr>
        <w:t>We</w:t>
      </w:r>
      <w:r w:rsidR="00D543AC">
        <w:rPr>
          <w:rFonts w:ascii="Arial" w:eastAsia="Times New Roman" w:hAnsi="Arial" w:cs="Arial"/>
          <w:sz w:val="22"/>
          <w:szCs w:val="22"/>
        </w:rPr>
        <w:t xml:space="preserve"> </w:t>
      </w:r>
      <w:r w:rsidR="00AE4B5A">
        <w:rPr>
          <w:rFonts w:ascii="Arial" w:eastAsia="Times New Roman" w:hAnsi="Arial" w:cs="Arial"/>
          <w:sz w:val="22"/>
          <w:szCs w:val="22"/>
        </w:rPr>
        <w:t>analyzed</w:t>
      </w:r>
      <w:r w:rsidR="00D543AC">
        <w:rPr>
          <w:rFonts w:ascii="Arial" w:eastAsia="Times New Roman" w:hAnsi="Arial" w:cs="Arial"/>
          <w:sz w:val="22"/>
          <w:szCs w:val="22"/>
        </w:rPr>
        <w:t xml:space="preserve"> genes in the environmental stress response</w:t>
      </w:r>
      <w:r w:rsidR="00AE4B5A">
        <w:rPr>
          <w:rFonts w:ascii="Arial" w:eastAsia="Times New Roman" w:hAnsi="Arial" w:cs="Arial"/>
          <w:sz w:val="22"/>
          <w:szCs w:val="22"/>
        </w:rPr>
        <w:t xml:space="preserve"> (ESR)</w:t>
      </w:r>
      <w:r w:rsidR="00D543AC">
        <w:rPr>
          <w:rFonts w:ascii="Arial" w:eastAsia="Times New Roman" w:hAnsi="Arial" w:cs="Arial"/>
          <w:sz w:val="22"/>
          <w:szCs w:val="22"/>
        </w:rPr>
        <w:t xml:space="preserve"> and dosage sensitive genes</w:t>
      </w:r>
      <w:r w:rsidR="00AE4B5A">
        <w:rPr>
          <w:rFonts w:ascii="Arial" w:eastAsia="Times New Roman" w:hAnsi="Arial" w:cs="Arial"/>
          <w:sz w:val="22"/>
          <w:szCs w:val="22"/>
        </w:rPr>
        <w:t xml:space="preserve"> (DS)</w:t>
      </w:r>
      <w:r w:rsidR="007E0E3C">
        <w:rPr>
          <w:rFonts w:ascii="Arial" w:eastAsia="Times New Roman" w:hAnsi="Arial" w:cs="Arial"/>
          <w:sz w:val="22"/>
          <w:szCs w:val="22"/>
        </w:rPr>
        <w:t xml:space="preserve"> </w:t>
      </w:r>
      <w:r w:rsidR="00AE4B5A">
        <w:rPr>
          <w:rFonts w:ascii="Arial" w:eastAsia="Times New Roman" w:hAnsi="Arial" w:cs="Arial"/>
          <w:sz w:val="22"/>
          <w:szCs w:val="22"/>
        </w:rPr>
        <w:fldChar w:fldCharType="begin">
          <w:fldData xml:space="preserve">PEVuZE5vdGU+PENpdGU+PEF1dGhvcj5HYXNjaDwvQXV0aG9yPjxZZWFyPjIwMDA8L1llYXI+PFJl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==
</w:fldData>
        </w:fldChar>
      </w:r>
      <w:r w:rsidR="000F1BBD">
        <w:rPr>
          <w:rFonts w:ascii="Arial" w:eastAsia="Times New Roman" w:hAnsi="Arial" w:cs="Arial"/>
          <w:sz w:val="22"/>
          <w:szCs w:val="22"/>
        </w:rPr>
        <w:instrText xml:space="preserve"> ADDIN EN.CITE </w:instrText>
      </w:r>
      <w:r w:rsidR="000F1BBD">
        <w:rPr>
          <w:rFonts w:ascii="Arial" w:eastAsia="Times New Roman" w:hAnsi="Arial" w:cs="Arial"/>
          <w:sz w:val="22"/>
          <w:szCs w:val="22"/>
        </w:rPr>
        <w:fldChar w:fldCharType="begin">
          <w:fldData xml:space="preserve">PEVuZE5vdGU+PENpdGU+PEF1dGhvcj5HYXNjaDwvQXV0aG9yPjxZZWFyPjIwMDA8L1llYXI+PFJl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==
</w:fldData>
        </w:fldChar>
      </w:r>
      <w:r w:rsidR="000F1BBD">
        <w:rPr>
          <w:rFonts w:ascii="Arial" w:eastAsia="Times New Roman" w:hAnsi="Arial" w:cs="Arial"/>
          <w:sz w:val="22"/>
          <w:szCs w:val="22"/>
        </w:rPr>
        <w:instrText xml:space="preserve"> ADDIN EN.CITE.DATA </w:instrText>
      </w:r>
      <w:r w:rsidR="000F1BBD">
        <w:rPr>
          <w:rFonts w:ascii="Arial" w:eastAsia="Times New Roman" w:hAnsi="Arial" w:cs="Arial"/>
          <w:sz w:val="22"/>
          <w:szCs w:val="22"/>
        </w:rPr>
      </w:r>
      <w:r w:rsidR="000F1BBD">
        <w:rPr>
          <w:rFonts w:ascii="Arial" w:eastAsia="Times New Roman" w:hAnsi="Arial" w:cs="Arial"/>
          <w:sz w:val="22"/>
          <w:szCs w:val="22"/>
        </w:rPr>
        <w:fldChar w:fldCharType="end"/>
      </w:r>
      <w:r w:rsidR="00AE4B5A">
        <w:rPr>
          <w:rFonts w:ascii="Arial" w:eastAsia="Times New Roman" w:hAnsi="Arial" w:cs="Arial"/>
          <w:sz w:val="22"/>
          <w:szCs w:val="22"/>
        </w:rPr>
      </w:r>
      <w:r w:rsidR="00AE4B5A">
        <w:rPr>
          <w:rFonts w:ascii="Arial" w:eastAsia="Times New Roman" w:hAnsi="Arial" w:cs="Arial"/>
          <w:sz w:val="22"/>
          <w:szCs w:val="22"/>
        </w:rPr>
        <w:fldChar w:fldCharType="separate"/>
      </w:r>
      <w:r w:rsidR="00AE4B5A">
        <w:rPr>
          <w:rFonts w:ascii="Arial" w:eastAsia="Times New Roman" w:hAnsi="Arial" w:cs="Arial"/>
          <w:noProof/>
          <w:sz w:val="22"/>
          <w:szCs w:val="22"/>
        </w:rPr>
        <w:t>(</w:t>
      </w:r>
      <w:r w:rsidR="00AE4B5A" w:rsidRPr="00AE4B5A">
        <w:rPr>
          <w:rFonts w:ascii="Arial" w:eastAsia="Times New Roman" w:hAnsi="Arial" w:cs="Arial"/>
          <w:smallCaps/>
          <w:noProof/>
          <w:sz w:val="22"/>
          <w:szCs w:val="22"/>
        </w:rPr>
        <w:t>Gasch</w:t>
      </w:r>
      <w:r w:rsidR="00AE4B5A" w:rsidRPr="00AE4B5A">
        <w:rPr>
          <w:rFonts w:ascii="Arial" w:eastAsia="Times New Roman" w:hAnsi="Arial" w:cs="Arial"/>
          <w:i/>
          <w:noProof/>
          <w:sz w:val="22"/>
          <w:szCs w:val="22"/>
        </w:rPr>
        <w:t xml:space="preserve"> et al.</w:t>
      </w:r>
      <w:r w:rsidR="00AE4B5A">
        <w:rPr>
          <w:rFonts w:ascii="Arial" w:eastAsia="Times New Roman" w:hAnsi="Arial" w:cs="Arial"/>
          <w:noProof/>
          <w:sz w:val="22"/>
          <w:szCs w:val="22"/>
        </w:rPr>
        <w:t xml:space="preserve"> 2000; </w:t>
      </w:r>
      <w:r w:rsidR="00AE4B5A" w:rsidRPr="00AE4B5A">
        <w:rPr>
          <w:rFonts w:ascii="Arial" w:eastAsia="Times New Roman" w:hAnsi="Arial" w:cs="Arial"/>
          <w:smallCaps/>
          <w:noProof/>
          <w:sz w:val="22"/>
          <w:szCs w:val="22"/>
        </w:rPr>
        <w:t>Makanae</w:t>
      </w:r>
      <w:r w:rsidR="00AE4B5A" w:rsidRPr="00AE4B5A">
        <w:rPr>
          <w:rFonts w:ascii="Arial" w:eastAsia="Times New Roman" w:hAnsi="Arial" w:cs="Arial"/>
          <w:i/>
          <w:noProof/>
          <w:sz w:val="22"/>
          <w:szCs w:val="22"/>
        </w:rPr>
        <w:t xml:space="preserve"> et al.</w:t>
      </w:r>
      <w:r w:rsidR="00AE4B5A">
        <w:rPr>
          <w:rFonts w:ascii="Arial" w:eastAsia="Times New Roman" w:hAnsi="Arial" w:cs="Arial"/>
          <w:noProof/>
          <w:sz w:val="22"/>
          <w:szCs w:val="22"/>
        </w:rPr>
        <w:t xml:space="preserve"> 2013)</w:t>
      </w:r>
      <w:r w:rsidR="00AE4B5A">
        <w:rPr>
          <w:rFonts w:ascii="Arial" w:eastAsia="Times New Roman" w:hAnsi="Arial" w:cs="Arial"/>
          <w:sz w:val="22"/>
          <w:szCs w:val="22"/>
        </w:rPr>
        <w:fldChar w:fldCharType="end"/>
      </w:r>
      <w:r w:rsidR="00D543AC">
        <w:rPr>
          <w:rFonts w:ascii="Arial" w:eastAsia="Times New Roman" w:hAnsi="Arial" w:cs="Arial"/>
          <w:sz w:val="22"/>
          <w:szCs w:val="22"/>
        </w:rPr>
        <w:t>.</w:t>
      </w:r>
      <w:r w:rsidR="00AE4B5A">
        <w:rPr>
          <w:rFonts w:ascii="Arial" w:eastAsia="Times New Roman" w:hAnsi="Arial" w:cs="Arial"/>
          <w:sz w:val="22"/>
          <w:szCs w:val="22"/>
        </w:rPr>
        <w:t xml:space="preserve"> We also analyzed a</w:t>
      </w:r>
      <w:r w:rsidR="00D543AC">
        <w:rPr>
          <w:rFonts w:ascii="Arial" w:eastAsia="Times New Roman" w:hAnsi="Arial" w:cs="Arial"/>
          <w:sz w:val="22"/>
          <w:szCs w:val="22"/>
        </w:rPr>
        <w:t>neuploid stress response gene</w:t>
      </w:r>
      <w:r w:rsidR="00AE4B5A">
        <w:rPr>
          <w:rFonts w:ascii="Arial" w:eastAsia="Times New Roman" w:hAnsi="Arial" w:cs="Arial"/>
          <w:sz w:val="22"/>
          <w:szCs w:val="22"/>
        </w:rPr>
        <w:t xml:space="preserve">s from Torres et al 2007. These were genes </w:t>
      </w:r>
      <w:r w:rsidR="00D543AC">
        <w:rPr>
          <w:rFonts w:ascii="Arial" w:eastAsia="Times New Roman" w:hAnsi="Arial" w:cs="Arial"/>
          <w:sz w:val="22"/>
          <w:szCs w:val="22"/>
        </w:rPr>
        <w:t>that</w:t>
      </w:r>
      <w:r w:rsidR="00AE4B5A">
        <w:rPr>
          <w:rFonts w:ascii="Arial" w:eastAsia="Times New Roman" w:hAnsi="Arial" w:cs="Arial"/>
          <w:sz w:val="22"/>
          <w:szCs w:val="22"/>
        </w:rPr>
        <w:t xml:space="preserve"> were</w:t>
      </w:r>
      <w:r w:rsidR="00D543AC">
        <w:rPr>
          <w:rFonts w:ascii="Arial" w:eastAsia="Times New Roman" w:hAnsi="Arial" w:cs="Arial"/>
          <w:sz w:val="22"/>
          <w:szCs w:val="22"/>
        </w:rPr>
        <w:t xml:space="preserve"> significantly</w:t>
      </w:r>
      <w:r w:rsidR="00AE4B5A">
        <w:rPr>
          <w:rFonts w:ascii="Arial" w:eastAsia="Times New Roman" w:hAnsi="Arial" w:cs="Arial"/>
          <w:sz w:val="22"/>
          <w:szCs w:val="22"/>
        </w:rPr>
        <w:t xml:space="preserve"> differentially expressed (DE)</w:t>
      </w:r>
      <w:r w:rsidR="00D543AC">
        <w:rPr>
          <w:rFonts w:ascii="Arial" w:eastAsia="Times New Roman" w:hAnsi="Arial" w:cs="Arial"/>
          <w:sz w:val="22"/>
          <w:szCs w:val="22"/>
        </w:rPr>
        <w:t xml:space="preserve"> in </w:t>
      </w:r>
      <w:r w:rsidR="00AE4B5A">
        <w:rPr>
          <w:rFonts w:ascii="Arial" w:eastAsia="Times New Roman" w:hAnsi="Arial" w:cs="Arial"/>
          <w:sz w:val="22"/>
          <w:szCs w:val="22"/>
        </w:rPr>
        <w:t xml:space="preserve">the </w:t>
      </w:r>
      <w:r w:rsidR="00D543AC">
        <w:rPr>
          <w:rFonts w:ascii="Arial" w:eastAsia="Times New Roman" w:hAnsi="Arial" w:cs="Arial"/>
          <w:sz w:val="22"/>
          <w:szCs w:val="22"/>
        </w:rPr>
        <w:t>aneuploid lines but not sig</w:t>
      </w:r>
      <w:r w:rsidR="00AE4B5A">
        <w:rPr>
          <w:rFonts w:ascii="Arial" w:eastAsia="Times New Roman" w:hAnsi="Arial" w:cs="Arial"/>
          <w:sz w:val="22"/>
          <w:szCs w:val="22"/>
        </w:rPr>
        <w:t xml:space="preserve"> differentially expressed</w:t>
      </w:r>
      <w:r w:rsidR="00D543AC">
        <w:rPr>
          <w:rFonts w:ascii="Arial" w:eastAsia="Times New Roman" w:hAnsi="Arial" w:cs="Arial"/>
          <w:sz w:val="22"/>
          <w:szCs w:val="22"/>
        </w:rPr>
        <w:t xml:space="preserve"> in euploids</w:t>
      </w:r>
      <w:r w:rsidR="00AE4B5A">
        <w:rPr>
          <w:rFonts w:ascii="Arial" w:eastAsia="Times New Roman" w:hAnsi="Arial" w:cs="Arial"/>
          <w:sz w:val="22"/>
          <w:szCs w:val="22"/>
        </w:rPr>
        <w:t xml:space="preserve"> </w:t>
      </w:r>
      <w:r w:rsidR="00AE4B5A">
        <w:rPr>
          <w:rFonts w:ascii="Arial" w:eastAsia="Times New Roman" w:hAnsi="Arial" w:cs="Arial"/>
          <w:sz w:val="22"/>
          <w:szCs w:val="22"/>
        </w:rPr>
        <w:fldChar w:fldCharType="begin"/>
      </w:r>
      <w:r w:rsidR="000F1BBD">
        <w:rPr>
          <w:rFonts w:ascii="Arial" w:eastAsia="Times New Roman" w:hAnsi="Arial" w:cs="Arial"/>
          <w:sz w:val="22"/>
          <w:szCs w:val="22"/>
        </w:rPr>
        <w:instrText xml:space="preserve"> ADDIN EN.CITE &lt;EndNote&gt;&lt;Cite&gt;&lt;Author&gt;Torres&lt;/Author&gt;&lt;Year&gt;2007&lt;/Year&gt;&lt;RecNum&gt;327&lt;/RecNum&gt;&lt;DisplayText&gt;(&lt;style face="smallcaps"&gt;Torres&lt;/style&gt;&lt;style face="italic"&gt; et al.&lt;/style&gt; 2007)&lt;/DisplayText&gt;&lt;record&gt;&lt;rec-number&gt;327&lt;/rec-number&gt;&lt;foreign-keys&gt;&lt;key app="EN" db-id="patepv5dd5d00ue2wzp5ex0sta0r0a5r5t2t" timestamp="1570189199"&gt;327&lt;/key&gt;&lt;/foreign-keys&gt;&lt;ref-type name="Journal Article"&gt;17&lt;/ref-type&gt;&lt;contributors&gt;&lt;authors&gt;&lt;author&gt;Torres, Eduardo M&lt;/author&gt;&lt;author&gt;Sokolsky, Tanya&lt;/author&gt;&lt;author&gt;Tucker, Cheryl M&lt;/author&gt;&lt;author&gt;Chan, Leon Y&lt;/author&gt;&lt;author&gt;Boselli, Monica&lt;/author&gt;&lt;author&gt;Dunham, Maitreya J&lt;/author&gt;&lt;author&gt;Amon, Angelika&lt;/author&gt;&lt;/authors&gt;&lt;/contributors&gt;&lt;titles&gt;&lt;title&gt;Effects of aneuploidy on cellular physiology and cell division in haploid yeast&lt;/title&gt;&lt;secondary-title&gt;Science&lt;/secondary-title&gt;&lt;/titles&gt;&lt;periodical&gt;&lt;full-title&gt;Science&lt;/full-title&gt;&lt;/periodical&gt;&lt;pages&gt;916-924&lt;/pages&gt;&lt;volume&gt;317&lt;/volume&gt;&lt;number&gt;5840&lt;/number&gt;&lt;dates&gt;&lt;year&gt;2007&lt;/year&gt;&lt;/dates&gt;&lt;isbn&gt;0036-8075&lt;/isbn&gt;&lt;urls&gt;&lt;/urls&gt;&lt;/record&gt;&lt;/Cite&gt;&lt;/EndNote&gt;</w:instrText>
      </w:r>
      <w:r w:rsidR="00AE4B5A">
        <w:rPr>
          <w:rFonts w:ascii="Arial" w:eastAsia="Times New Roman" w:hAnsi="Arial" w:cs="Arial"/>
          <w:sz w:val="22"/>
          <w:szCs w:val="22"/>
        </w:rPr>
        <w:fldChar w:fldCharType="separate"/>
      </w:r>
      <w:r w:rsidR="00AE4B5A">
        <w:rPr>
          <w:rFonts w:ascii="Arial" w:eastAsia="Times New Roman" w:hAnsi="Arial" w:cs="Arial"/>
          <w:noProof/>
          <w:sz w:val="22"/>
          <w:szCs w:val="22"/>
        </w:rPr>
        <w:t>(</w:t>
      </w:r>
      <w:r w:rsidR="00AE4B5A" w:rsidRPr="00AE4B5A">
        <w:rPr>
          <w:rFonts w:ascii="Arial" w:eastAsia="Times New Roman" w:hAnsi="Arial" w:cs="Arial"/>
          <w:smallCaps/>
          <w:noProof/>
          <w:sz w:val="22"/>
          <w:szCs w:val="22"/>
        </w:rPr>
        <w:t>Torres</w:t>
      </w:r>
      <w:r w:rsidR="00AE4B5A" w:rsidRPr="00AE4B5A">
        <w:rPr>
          <w:rFonts w:ascii="Arial" w:eastAsia="Times New Roman" w:hAnsi="Arial" w:cs="Arial"/>
          <w:i/>
          <w:noProof/>
          <w:sz w:val="22"/>
          <w:szCs w:val="22"/>
        </w:rPr>
        <w:t xml:space="preserve"> et al.</w:t>
      </w:r>
      <w:r w:rsidR="00AE4B5A">
        <w:rPr>
          <w:rFonts w:ascii="Arial" w:eastAsia="Times New Roman" w:hAnsi="Arial" w:cs="Arial"/>
          <w:noProof/>
          <w:sz w:val="22"/>
          <w:szCs w:val="22"/>
        </w:rPr>
        <w:t xml:space="preserve"> 2007)</w:t>
      </w:r>
      <w:r w:rsidR="00AE4B5A">
        <w:rPr>
          <w:rFonts w:ascii="Arial" w:eastAsia="Times New Roman" w:hAnsi="Arial" w:cs="Arial"/>
          <w:sz w:val="22"/>
          <w:szCs w:val="22"/>
        </w:rPr>
        <w:fldChar w:fldCharType="end"/>
      </w:r>
      <w:r w:rsidR="00D543AC">
        <w:rPr>
          <w:rFonts w:ascii="Arial" w:eastAsia="Times New Roman" w:hAnsi="Arial" w:cs="Arial"/>
          <w:sz w:val="22"/>
          <w:szCs w:val="22"/>
        </w:rPr>
        <w:t xml:space="preserve">. </w:t>
      </w:r>
      <w:r w:rsidR="00AE4B5A">
        <w:rPr>
          <w:rFonts w:ascii="Arial" w:eastAsia="Times New Roman" w:hAnsi="Arial" w:cs="Arial"/>
          <w:sz w:val="22"/>
          <w:szCs w:val="22"/>
        </w:rPr>
        <w:t>To identify significantly differentially expressed genes from these categories, we</w:t>
      </w:r>
      <w:r w:rsidR="00D543AC">
        <w:rPr>
          <w:rFonts w:ascii="Arial" w:eastAsia="Times New Roman" w:hAnsi="Arial" w:cs="Arial"/>
          <w:sz w:val="22"/>
          <w:szCs w:val="22"/>
        </w:rPr>
        <w:t xml:space="preserve"> test</w:t>
      </w:r>
      <w:r w:rsidR="00AE4B5A">
        <w:rPr>
          <w:rFonts w:ascii="Arial" w:eastAsia="Times New Roman" w:hAnsi="Arial" w:cs="Arial"/>
          <w:sz w:val="22"/>
          <w:szCs w:val="22"/>
        </w:rPr>
        <w:t>ed</w:t>
      </w:r>
      <w:r w:rsidR="00D543AC">
        <w:rPr>
          <w:rFonts w:ascii="Arial" w:eastAsia="Times New Roman" w:hAnsi="Arial" w:cs="Arial"/>
          <w:sz w:val="22"/>
          <w:szCs w:val="22"/>
        </w:rPr>
        <w:t xml:space="preserve"> </w:t>
      </w:r>
      <w:r w:rsidR="00AE4B5A">
        <w:rPr>
          <w:rFonts w:ascii="Arial" w:eastAsia="Times New Roman" w:hAnsi="Arial" w:cs="Arial"/>
          <w:sz w:val="22"/>
          <w:szCs w:val="22"/>
        </w:rPr>
        <w:t xml:space="preserve">each gene’s expression </w:t>
      </w:r>
      <w:r w:rsidR="00D543AC">
        <w:rPr>
          <w:rFonts w:ascii="Arial" w:eastAsia="Times New Roman" w:hAnsi="Arial" w:cs="Arial"/>
          <w:sz w:val="22"/>
          <w:szCs w:val="22"/>
        </w:rPr>
        <w:t xml:space="preserve">against </w:t>
      </w:r>
      <w:r w:rsidR="007E0E3C">
        <w:rPr>
          <w:rFonts w:ascii="Arial" w:eastAsia="Times New Roman" w:hAnsi="Arial" w:cs="Arial"/>
          <w:sz w:val="22"/>
          <w:szCs w:val="22"/>
        </w:rPr>
        <w:t xml:space="preserve">the </w:t>
      </w:r>
      <w:r w:rsidR="00D543AC">
        <w:rPr>
          <w:rFonts w:ascii="Arial" w:eastAsia="Times New Roman" w:hAnsi="Arial" w:cs="Arial"/>
          <w:sz w:val="22"/>
          <w:szCs w:val="22"/>
        </w:rPr>
        <w:t xml:space="preserve">expected </w:t>
      </w:r>
      <w:r w:rsidR="00AE4B5A">
        <w:rPr>
          <w:rFonts w:ascii="Arial" w:eastAsia="Times New Roman" w:hAnsi="Arial" w:cs="Arial"/>
          <w:sz w:val="22"/>
          <w:szCs w:val="22"/>
        </w:rPr>
        <w:t>expression</w:t>
      </w:r>
      <w:r w:rsidR="00D543AC">
        <w:rPr>
          <w:rFonts w:ascii="Arial" w:eastAsia="Times New Roman" w:hAnsi="Arial" w:cs="Arial"/>
          <w:sz w:val="22"/>
          <w:szCs w:val="22"/>
        </w:rPr>
        <w:t xml:space="preserve"> for</w:t>
      </w:r>
      <w:r w:rsidR="00AE4B5A">
        <w:rPr>
          <w:rFonts w:ascii="Arial" w:eastAsia="Times New Roman" w:hAnsi="Arial" w:cs="Arial"/>
          <w:sz w:val="22"/>
          <w:szCs w:val="22"/>
        </w:rPr>
        <w:t xml:space="preserve"> a</w:t>
      </w:r>
      <w:r w:rsidR="00D543AC">
        <w:rPr>
          <w:rFonts w:ascii="Arial" w:eastAsia="Times New Roman" w:hAnsi="Arial" w:cs="Arial"/>
          <w:sz w:val="22"/>
          <w:szCs w:val="22"/>
        </w:rPr>
        <w:t xml:space="preserve"> disomic </w:t>
      </w:r>
      <w:r w:rsidR="00AE4B5A">
        <w:rPr>
          <w:rFonts w:ascii="Arial" w:eastAsia="Times New Roman" w:hAnsi="Arial" w:cs="Arial"/>
          <w:sz w:val="22"/>
          <w:szCs w:val="22"/>
        </w:rPr>
        <w:t xml:space="preserve">gene </w:t>
      </w:r>
      <w:r w:rsidR="00D543AC">
        <w:rPr>
          <w:rFonts w:ascii="Arial" w:eastAsia="Times New Roman" w:hAnsi="Arial" w:cs="Arial"/>
          <w:sz w:val="22"/>
          <w:szCs w:val="22"/>
        </w:rPr>
        <w:t>(</w:t>
      </w:r>
      <w:proofErr w:type="spellStart"/>
      <w:r w:rsidR="00D543AC">
        <w:rPr>
          <w:rFonts w:ascii="Arial" w:eastAsia="Times New Roman" w:hAnsi="Arial" w:cs="Arial"/>
          <w:sz w:val="22"/>
          <w:szCs w:val="22"/>
        </w:rPr>
        <w:t>lfc</w:t>
      </w:r>
      <w:proofErr w:type="spellEnd"/>
      <w:r w:rsidR="00D543AC">
        <w:rPr>
          <w:rFonts w:ascii="Arial" w:eastAsia="Times New Roman" w:hAnsi="Arial" w:cs="Arial"/>
          <w:sz w:val="22"/>
          <w:szCs w:val="22"/>
        </w:rPr>
        <w:t>=0), then determine</w:t>
      </w:r>
      <w:r w:rsidR="00AE4B5A">
        <w:rPr>
          <w:rFonts w:ascii="Arial" w:eastAsia="Times New Roman" w:hAnsi="Arial" w:cs="Arial"/>
          <w:sz w:val="22"/>
          <w:szCs w:val="22"/>
        </w:rPr>
        <w:t>d</w:t>
      </w:r>
      <w:r w:rsidR="00D543AC">
        <w:rPr>
          <w:rFonts w:ascii="Arial" w:eastAsia="Times New Roman" w:hAnsi="Arial" w:cs="Arial"/>
          <w:sz w:val="22"/>
          <w:szCs w:val="22"/>
        </w:rPr>
        <w:t xml:space="preserve"> which genes are sig</w:t>
      </w:r>
      <w:r w:rsidR="00AE4B5A">
        <w:rPr>
          <w:rFonts w:ascii="Arial" w:eastAsia="Times New Roman" w:hAnsi="Arial" w:cs="Arial"/>
          <w:sz w:val="22"/>
          <w:szCs w:val="22"/>
        </w:rPr>
        <w:t xml:space="preserve">nificantly </w:t>
      </w:r>
      <w:r w:rsidR="00D543AC">
        <w:rPr>
          <w:rFonts w:ascii="Arial" w:eastAsia="Times New Roman" w:hAnsi="Arial" w:cs="Arial"/>
          <w:sz w:val="22"/>
          <w:szCs w:val="22"/>
        </w:rPr>
        <w:t>different, then parse</w:t>
      </w:r>
      <w:r w:rsidR="00AE4B5A">
        <w:rPr>
          <w:rFonts w:ascii="Arial" w:eastAsia="Times New Roman" w:hAnsi="Arial" w:cs="Arial"/>
          <w:sz w:val="22"/>
          <w:szCs w:val="22"/>
        </w:rPr>
        <w:t>d</w:t>
      </w:r>
      <w:r w:rsidR="00D543AC">
        <w:rPr>
          <w:rFonts w:ascii="Arial" w:eastAsia="Times New Roman" w:hAnsi="Arial" w:cs="Arial"/>
          <w:sz w:val="22"/>
          <w:szCs w:val="22"/>
        </w:rPr>
        <w:t xml:space="preserve"> those </w:t>
      </w:r>
      <w:r w:rsidR="00AE4B5A">
        <w:rPr>
          <w:rFonts w:ascii="Arial" w:eastAsia="Times New Roman" w:hAnsi="Arial" w:cs="Arial"/>
          <w:sz w:val="22"/>
          <w:szCs w:val="22"/>
        </w:rPr>
        <w:t>genes</w:t>
      </w:r>
      <w:r w:rsidR="00D543AC">
        <w:rPr>
          <w:rFonts w:ascii="Arial" w:eastAsia="Times New Roman" w:hAnsi="Arial" w:cs="Arial"/>
          <w:sz w:val="22"/>
          <w:szCs w:val="22"/>
        </w:rPr>
        <w:t xml:space="preserve"> </w:t>
      </w:r>
      <w:r w:rsidR="00AE4B5A">
        <w:rPr>
          <w:rFonts w:ascii="Arial" w:eastAsia="Times New Roman" w:hAnsi="Arial" w:cs="Arial"/>
          <w:sz w:val="22"/>
          <w:szCs w:val="22"/>
        </w:rPr>
        <w:t>in</w:t>
      </w:r>
      <w:r w:rsidR="00D543AC">
        <w:rPr>
          <w:rFonts w:ascii="Arial" w:eastAsia="Times New Roman" w:hAnsi="Arial" w:cs="Arial"/>
          <w:sz w:val="22"/>
          <w:szCs w:val="22"/>
        </w:rPr>
        <w:t>to what matches the</w:t>
      </w:r>
      <w:r w:rsidR="00AE4B5A">
        <w:rPr>
          <w:rFonts w:ascii="Arial" w:eastAsia="Times New Roman" w:hAnsi="Arial" w:cs="Arial"/>
          <w:sz w:val="22"/>
          <w:szCs w:val="22"/>
        </w:rPr>
        <w:t xml:space="preserve"> ESR/DS/ASR genes</w:t>
      </w:r>
      <w:r w:rsidR="00D543AC">
        <w:rPr>
          <w:rFonts w:ascii="Arial" w:eastAsia="Times New Roman" w:hAnsi="Arial" w:cs="Arial"/>
          <w:sz w:val="22"/>
          <w:szCs w:val="22"/>
        </w:rPr>
        <w:t xml:space="preserve">. </w:t>
      </w:r>
      <w:r w:rsidR="007E0E3C">
        <w:rPr>
          <w:rFonts w:ascii="Arial" w:eastAsia="Times New Roman" w:hAnsi="Arial" w:cs="Arial"/>
          <w:sz w:val="22"/>
          <w:szCs w:val="22"/>
        </w:rPr>
        <w:t xml:space="preserve">We then combined those genes from each sample into one file and counted how many times each gene appeared (i.e. how many samples is it DE in). We also summarized the ESR/DS/ASR DE gene percentages from each aneuploid line and each chromosome that line was aneuploid for. </w:t>
      </w:r>
      <w:commentRangeEnd w:id="49"/>
      <w:r w:rsidR="00A95C85">
        <w:rPr>
          <w:rStyle w:val="CommentReference"/>
        </w:rPr>
        <w:commentReference w:id="49"/>
      </w:r>
    </w:p>
    <w:p w14:paraId="26058665" w14:textId="77777777" w:rsidR="00D543AC" w:rsidRDefault="00D543AC" w:rsidP="004353CF">
      <w:pPr>
        <w:spacing w:line="360" w:lineRule="auto"/>
        <w:rPr>
          <w:rFonts w:ascii="Arial" w:eastAsia="Times New Roman" w:hAnsi="Arial" w:cs="Arial"/>
          <w:b/>
          <w:sz w:val="22"/>
        </w:rPr>
      </w:pPr>
    </w:p>
    <w:p w14:paraId="4CA441AB" w14:textId="168922B7" w:rsidR="004F7BC0" w:rsidRPr="00EA731B" w:rsidRDefault="004F7BC0" w:rsidP="00C05D5D">
      <w:pPr>
        <w:spacing w:line="360" w:lineRule="auto"/>
        <w:rPr>
          <w:rFonts w:ascii="Arial" w:hAnsi="Arial" w:cs="Arial"/>
          <w:b/>
          <w:color w:val="000000"/>
          <w:sz w:val="22"/>
          <w:szCs w:val="117"/>
        </w:rPr>
      </w:pPr>
      <w:r w:rsidRPr="00FC53CF">
        <w:rPr>
          <w:rFonts w:ascii="Arial" w:eastAsia="Times New Roman" w:hAnsi="Arial" w:cs="Arial"/>
          <w:b/>
          <w:sz w:val="22"/>
        </w:rPr>
        <w:t>Result</w:t>
      </w:r>
      <w:r w:rsidRPr="00EA731B">
        <w:rPr>
          <w:rFonts w:ascii="Arial" w:hAnsi="Arial" w:cs="Arial"/>
          <w:b/>
          <w:color w:val="000000"/>
          <w:sz w:val="22"/>
          <w:szCs w:val="117"/>
        </w:rPr>
        <w:t>s</w:t>
      </w:r>
    </w:p>
    <w:p w14:paraId="334DC525" w14:textId="77777777" w:rsidR="00A21C74" w:rsidRDefault="00A21C74" w:rsidP="00C05D5D">
      <w:pPr>
        <w:spacing w:line="360" w:lineRule="auto"/>
        <w:rPr>
          <w:rFonts w:ascii="Arial" w:eastAsia="Times New Roman" w:hAnsi="Arial" w:cs="Arial"/>
          <w:sz w:val="22"/>
        </w:rPr>
      </w:pPr>
    </w:p>
    <w:p w14:paraId="54781E01" w14:textId="03104ED4" w:rsidR="004F7BC0" w:rsidRDefault="004F7BC0" w:rsidP="00C05D5D">
      <w:pPr>
        <w:spacing w:line="360" w:lineRule="auto"/>
        <w:rPr>
          <w:rFonts w:ascii="Arial" w:hAnsi="Arial" w:cs="Arial"/>
          <w:i/>
          <w:color w:val="000000"/>
          <w:sz w:val="22"/>
          <w:szCs w:val="22"/>
        </w:rPr>
      </w:pPr>
      <w:r w:rsidRPr="00F46192">
        <w:rPr>
          <w:rFonts w:ascii="Arial" w:hAnsi="Arial" w:cs="Arial"/>
          <w:i/>
          <w:color w:val="000000"/>
          <w:sz w:val="22"/>
          <w:szCs w:val="22"/>
        </w:rPr>
        <w:t>Rate of spontaneous aneuploidy is</w:t>
      </w:r>
      <w:r>
        <w:rPr>
          <w:rFonts w:ascii="Arial" w:hAnsi="Arial" w:cs="Arial"/>
          <w:i/>
          <w:color w:val="000000"/>
          <w:sz w:val="22"/>
          <w:szCs w:val="22"/>
        </w:rPr>
        <w:t xml:space="preserve"> nearly twice</w:t>
      </w:r>
      <w:r w:rsidRPr="00F46192">
        <w:rPr>
          <w:rFonts w:ascii="Arial" w:hAnsi="Arial" w:cs="Arial"/>
          <w:i/>
          <w:color w:val="000000"/>
          <w:sz w:val="22"/>
          <w:szCs w:val="22"/>
        </w:rPr>
        <w:t xml:space="preserve"> as high in hybrid strain than lab strain</w:t>
      </w:r>
    </w:p>
    <w:p w14:paraId="68267006" w14:textId="412726F0" w:rsidR="004F7BC0" w:rsidRPr="003135B3" w:rsidRDefault="00F7614B" w:rsidP="00C05D5D">
      <w:pPr>
        <w:spacing w:line="360" w:lineRule="auto"/>
        <w:rPr>
          <w:rFonts w:ascii="Arial" w:hAnsi="Arial" w:cs="Arial"/>
          <w:color w:val="000000"/>
          <w:sz w:val="22"/>
          <w:szCs w:val="22"/>
        </w:rPr>
      </w:pPr>
      <w:r>
        <w:rPr>
          <w:rFonts w:ascii="Arial" w:hAnsi="Arial" w:cs="Arial"/>
          <w:color w:val="000000"/>
          <w:sz w:val="22"/>
          <w:szCs w:val="22"/>
        </w:rPr>
        <w:tab/>
        <w:t xml:space="preserve">The rate of spontaneous aneuploidy in the heterozygous hybrid strain was 1.82 </w:t>
      </w:r>
      <w:r w:rsidR="00405328">
        <w:rPr>
          <w:rFonts w:ascii="Arial" w:hAnsi="Arial" w:cs="Arial"/>
          <w:color w:val="000000"/>
          <w:sz w:val="22"/>
          <w:szCs w:val="22"/>
        </w:rPr>
        <w:t>x 10</w:t>
      </w:r>
      <w:r w:rsidRPr="00405328">
        <w:rPr>
          <w:rFonts w:ascii="Arial" w:hAnsi="Arial" w:cs="Arial"/>
          <w:color w:val="000000"/>
          <w:sz w:val="22"/>
          <w:szCs w:val="22"/>
          <w:vertAlign w:val="superscript"/>
        </w:rPr>
        <w:t>-04</w:t>
      </w:r>
      <w:r>
        <w:rPr>
          <w:rFonts w:ascii="Arial" w:hAnsi="Arial" w:cs="Arial"/>
          <w:color w:val="000000"/>
          <w:sz w:val="22"/>
          <w:szCs w:val="22"/>
        </w:rPr>
        <w:t xml:space="preserve"> events per genome per generation. The homozygous lab strain had a </w:t>
      </w:r>
      <w:r w:rsidR="009E6CC4">
        <w:rPr>
          <w:rFonts w:ascii="Arial" w:hAnsi="Arial" w:cs="Arial"/>
          <w:color w:val="000000"/>
          <w:sz w:val="22"/>
          <w:szCs w:val="22"/>
        </w:rPr>
        <w:t xml:space="preserve">significantly lower </w:t>
      </w:r>
      <w:r>
        <w:rPr>
          <w:rFonts w:ascii="Arial" w:hAnsi="Arial" w:cs="Arial"/>
          <w:color w:val="000000"/>
          <w:sz w:val="22"/>
          <w:szCs w:val="22"/>
        </w:rPr>
        <w:t xml:space="preserve">rate of 1.04 </w:t>
      </w:r>
      <w:r w:rsidR="00405328">
        <w:rPr>
          <w:rFonts w:ascii="Arial" w:hAnsi="Arial" w:cs="Arial"/>
          <w:color w:val="000000"/>
          <w:sz w:val="22"/>
          <w:szCs w:val="22"/>
        </w:rPr>
        <w:t>x 10</w:t>
      </w:r>
      <w:r w:rsidRPr="00405328">
        <w:rPr>
          <w:rFonts w:ascii="Arial" w:hAnsi="Arial" w:cs="Arial"/>
          <w:color w:val="000000"/>
          <w:sz w:val="22"/>
          <w:szCs w:val="22"/>
          <w:vertAlign w:val="superscript"/>
        </w:rPr>
        <w:t>-04</w:t>
      </w:r>
      <w:r>
        <w:rPr>
          <w:rFonts w:ascii="Arial" w:hAnsi="Arial" w:cs="Arial"/>
          <w:color w:val="000000"/>
          <w:sz w:val="22"/>
          <w:szCs w:val="22"/>
        </w:rPr>
        <w:t xml:space="preserve"> events per genome per generation, </w:t>
      </w:r>
      <w:r w:rsidR="009E6CC4">
        <w:rPr>
          <w:rFonts w:ascii="Arial" w:hAnsi="Arial" w:cs="Arial"/>
          <w:color w:val="000000"/>
          <w:sz w:val="22"/>
          <w:szCs w:val="22"/>
        </w:rPr>
        <w:t xml:space="preserve">about </w:t>
      </w:r>
      <w:r>
        <w:rPr>
          <w:rFonts w:ascii="Arial" w:hAnsi="Arial" w:cs="Arial"/>
          <w:color w:val="000000"/>
          <w:sz w:val="22"/>
          <w:szCs w:val="22"/>
        </w:rPr>
        <w:t>half that of the heterozygous lab strain (</w:t>
      </w:r>
      <w:r w:rsidRPr="00101CB8">
        <w:rPr>
          <w:rFonts w:ascii="Arial" w:hAnsi="Arial" w:cs="Arial"/>
          <w:i/>
          <w:color w:val="000000"/>
          <w:sz w:val="22"/>
          <w:szCs w:val="22"/>
        </w:rPr>
        <w:t>p</w:t>
      </w:r>
      <w:r>
        <w:rPr>
          <w:rFonts w:ascii="Arial" w:hAnsi="Arial" w:cs="Arial"/>
          <w:color w:val="000000"/>
          <w:sz w:val="22"/>
          <w:szCs w:val="22"/>
        </w:rPr>
        <w:t>=0.0106, Fisher’s exact test</w:t>
      </w:r>
      <w:r w:rsidR="00623142">
        <w:rPr>
          <w:rFonts w:ascii="Arial" w:hAnsi="Arial" w:cs="Arial"/>
          <w:color w:val="000000"/>
          <w:sz w:val="22"/>
          <w:szCs w:val="22"/>
        </w:rPr>
        <w:t xml:space="preserve">, </w:t>
      </w:r>
      <w:commentRangeStart w:id="50"/>
      <w:r w:rsidR="00623142">
        <w:rPr>
          <w:rFonts w:ascii="Arial" w:hAnsi="Arial" w:cs="Arial"/>
          <w:color w:val="000000"/>
          <w:sz w:val="22"/>
          <w:szCs w:val="22"/>
        </w:rPr>
        <w:t>figure 1</w:t>
      </w:r>
      <w:commentRangeEnd w:id="50"/>
      <w:r w:rsidR="009E6CC4">
        <w:rPr>
          <w:rStyle w:val="CommentReference"/>
        </w:rPr>
        <w:commentReference w:id="50"/>
      </w:r>
      <w:r w:rsidR="00A95C85">
        <w:rPr>
          <w:rFonts w:ascii="Arial" w:hAnsi="Arial" w:cs="Arial"/>
          <w:color w:val="000000"/>
          <w:sz w:val="22"/>
          <w:szCs w:val="22"/>
        </w:rPr>
        <w:t>, table #</w:t>
      </w:r>
      <w:r>
        <w:rPr>
          <w:rFonts w:ascii="Arial" w:hAnsi="Arial" w:cs="Arial"/>
          <w:color w:val="000000"/>
          <w:sz w:val="22"/>
          <w:szCs w:val="22"/>
        </w:rPr>
        <w:t xml:space="preserve">). </w:t>
      </w:r>
      <w:commentRangeStart w:id="51"/>
      <w:commentRangeStart w:id="52"/>
      <w:r w:rsidR="001076C4" w:rsidRPr="00D842EE">
        <w:rPr>
          <w:rFonts w:ascii="Arial" w:eastAsia="Times New Roman" w:hAnsi="Arial" w:cs="Arial"/>
          <w:sz w:val="22"/>
        </w:rPr>
        <w:t xml:space="preserve">Previous studies have found that chromosome V is lost spontaneously in </w:t>
      </w:r>
      <w:r w:rsidR="001076C4" w:rsidRPr="00D842EE">
        <w:rPr>
          <w:rFonts w:ascii="Arial" w:eastAsia="Times New Roman" w:hAnsi="Arial" w:cs="Arial"/>
          <w:i/>
          <w:sz w:val="22"/>
        </w:rPr>
        <w:t xml:space="preserve">S. cerevisiae </w:t>
      </w:r>
      <w:r w:rsidR="001076C4" w:rsidRPr="00D842EE">
        <w:rPr>
          <w:rFonts w:ascii="Arial" w:eastAsia="Times New Roman" w:hAnsi="Arial" w:cs="Arial"/>
          <w:sz w:val="22"/>
        </w:rPr>
        <w:t>at a rate of 2-8 x 10</w:t>
      </w:r>
      <w:r w:rsidR="001076C4" w:rsidRPr="00D842EE">
        <w:rPr>
          <w:rFonts w:ascii="Arial" w:eastAsia="Times New Roman" w:hAnsi="Arial" w:cs="Arial"/>
          <w:sz w:val="22"/>
          <w:vertAlign w:val="superscript"/>
        </w:rPr>
        <w:t>-6</w:t>
      </w:r>
      <w:r w:rsidR="001076C4" w:rsidRPr="00D842EE">
        <w:rPr>
          <w:rFonts w:ascii="Arial" w:eastAsia="Times New Roman" w:hAnsi="Arial" w:cs="Arial"/>
          <w:sz w:val="22"/>
        </w:rPr>
        <w:t xml:space="preserve"> cell generations </w:t>
      </w:r>
      <w:r w:rsidR="001076C4" w:rsidRPr="00D842EE">
        <w:rPr>
          <w:rFonts w:ascii="Arial" w:eastAsia="Times New Roman" w:hAnsi="Arial" w:cs="Arial"/>
          <w:sz w:val="22"/>
        </w:rPr>
        <w:fldChar w:fldCharType="begin"/>
      </w:r>
      <w:r w:rsidR="000F1BBD">
        <w:rPr>
          <w:rFonts w:ascii="Arial" w:eastAsia="Times New Roman" w:hAnsi="Arial" w:cs="Arial"/>
          <w:sz w:val="22"/>
        </w:rPr>
        <w:instrText xml:space="preserve"> ADDIN EN.CITE &lt;EndNote&gt;&lt;Cite&gt;&lt;Author&gt;Mulla&lt;/Author&gt;&lt;Year&gt;2014&lt;/Year&gt;&lt;RecNum&gt;566&lt;/RecNum&gt;&lt;DisplayText&gt;(&lt;style face="smallcaps"&gt;Mulla&lt;/style&gt;&lt;style face="italic"&gt; et al.&lt;/style&gt; 2014)&lt;/DisplayText&gt;&lt;record&gt;&lt;rec-number&gt;566&lt;/rec-number&gt;&lt;foreign-keys&gt;&lt;key app="EN" db-id="patepv5dd5d00ue2wzp5ex0sta0r0a5r5t2t" timestamp="1570189200"&gt;566&lt;/key&gt;&lt;/foreign-keys&gt;&lt;ref-type name="Journal Article"&gt;17&lt;/ref-type&gt;&lt;contributors&gt;&lt;authors&gt;&lt;author&gt;Mulla, Wahid&lt;/author&gt;&lt;author&gt;Zhu, Jin&lt;/author&gt;&lt;author&gt;Li, Rong&lt;/author&gt;&lt;/authors&gt;&lt;/contributors&gt;&lt;titles&gt;&lt;title&gt;Yeast: a simple model system to study complex phenomena of aneuploidy&lt;/title&gt;&lt;secondary-title&gt;FEMS microbiology reviews&lt;/secondary-title&gt;&lt;/titles&gt;&lt;periodical&gt;&lt;full-title&gt;FEMS microbiology reviews&lt;/full-title&gt;&lt;/periodical&gt;&lt;pages&gt;201-212&lt;/pages&gt;&lt;volume&gt;38&lt;/volume&gt;&lt;number&gt;2&lt;/number&gt;&lt;dates&gt;&lt;year&gt;2014&lt;/year&gt;&lt;/dates&gt;&lt;isbn&gt;1574-6976&lt;/isbn&gt;&lt;urls&gt;&lt;/urls&gt;&lt;/record&gt;&lt;/Cite&gt;&lt;/EndNote&gt;</w:instrText>
      </w:r>
      <w:r w:rsidR="001076C4" w:rsidRPr="00D842EE">
        <w:rPr>
          <w:rFonts w:ascii="Arial" w:eastAsia="Times New Roman" w:hAnsi="Arial" w:cs="Arial"/>
          <w:sz w:val="22"/>
        </w:rPr>
        <w:fldChar w:fldCharType="separate"/>
      </w:r>
      <w:r w:rsidR="001076C4" w:rsidRPr="00D842EE">
        <w:rPr>
          <w:rFonts w:ascii="Arial" w:eastAsia="Times New Roman" w:hAnsi="Arial" w:cs="Arial"/>
          <w:noProof/>
          <w:sz w:val="22"/>
        </w:rPr>
        <w:t>(</w:t>
      </w:r>
      <w:r w:rsidR="001076C4" w:rsidRPr="00D842EE">
        <w:rPr>
          <w:rFonts w:ascii="Arial" w:eastAsia="Times New Roman" w:hAnsi="Arial" w:cs="Arial"/>
          <w:smallCaps/>
          <w:noProof/>
          <w:sz w:val="22"/>
        </w:rPr>
        <w:t>Mulla</w:t>
      </w:r>
      <w:r w:rsidR="001076C4" w:rsidRPr="00D842EE">
        <w:rPr>
          <w:rFonts w:ascii="Arial" w:eastAsia="Times New Roman" w:hAnsi="Arial" w:cs="Arial"/>
          <w:i/>
          <w:noProof/>
          <w:sz w:val="22"/>
        </w:rPr>
        <w:t xml:space="preserve"> et al.</w:t>
      </w:r>
      <w:r w:rsidR="001076C4" w:rsidRPr="00D842EE">
        <w:rPr>
          <w:rFonts w:ascii="Arial" w:eastAsia="Times New Roman" w:hAnsi="Arial" w:cs="Arial"/>
          <w:noProof/>
          <w:sz w:val="22"/>
        </w:rPr>
        <w:t xml:space="preserve"> 2014)</w:t>
      </w:r>
      <w:r w:rsidR="001076C4" w:rsidRPr="00D842EE">
        <w:rPr>
          <w:rFonts w:ascii="Arial" w:eastAsia="Times New Roman" w:hAnsi="Arial" w:cs="Arial"/>
          <w:sz w:val="22"/>
        </w:rPr>
        <w:fldChar w:fldCharType="end"/>
      </w:r>
      <w:r w:rsidR="001076C4" w:rsidRPr="00D842EE">
        <w:rPr>
          <w:rFonts w:ascii="Arial" w:eastAsia="Times New Roman" w:hAnsi="Arial" w:cs="Arial"/>
          <w:sz w:val="22"/>
        </w:rPr>
        <w:t>.</w:t>
      </w:r>
      <w:r w:rsidR="001076C4">
        <w:rPr>
          <w:rFonts w:ascii="Arial" w:eastAsia="Times New Roman" w:hAnsi="Arial" w:cs="Arial"/>
          <w:sz w:val="22"/>
        </w:rPr>
        <w:t xml:space="preserve"> </w:t>
      </w:r>
      <w:commentRangeEnd w:id="51"/>
      <w:r w:rsidR="001076C4">
        <w:rPr>
          <w:rStyle w:val="CommentReference"/>
        </w:rPr>
        <w:commentReference w:id="51"/>
      </w:r>
      <w:commentRangeEnd w:id="52"/>
      <w:r w:rsidR="009E6CC4">
        <w:rPr>
          <w:rStyle w:val="CommentReference"/>
        </w:rPr>
        <w:commentReference w:id="52"/>
      </w:r>
    </w:p>
    <w:p w14:paraId="049392E4" w14:textId="39782D3E" w:rsidR="00121EC8" w:rsidRDefault="004F7BC0" w:rsidP="00C05D5D">
      <w:pPr>
        <w:spacing w:line="360" w:lineRule="auto"/>
        <w:ind w:firstLine="720"/>
        <w:rPr>
          <w:rFonts w:ascii="Arial" w:eastAsia="Times New Roman" w:hAnsi="Arial" w:cs="Arial"/>
          <w:sz w:val="22"/>
        </w:rPr>
      </w:pPr>
      <w:r>
        <w:rPr>
          <w:rFonts w:ascii="Arial" w:eastAsia="Times New Roman" w:hAnsi="Arial" w:cs="Arial"/>
          <w:sz w:val="22"/>
        </w:rPr>
        <w:t xml:space="preserve">For the lab strain, 31 out of 145 sequenced samples were found to be aneuploid </w:t>
      </w:r>
      <w:r>
        <w:rPr>
          <w:rFonts w:ascii="Arial" w:eastAsia="Times New Roman" w:hAnsi="Arial" w:cs="Arial"/>
          <w:sz w:val="22"/>
        </w:rPr>
        <w:fldChar w:fldCharType="begin"/>
      </w:r>
      <w:r w:rsidR="000F1BBD">
        <w:rPr>
          <w:rFonts w:ascii="Arial" w:eastAsia="Times New Roman" w:hAnsi="Arial" w:cs="Arial"/>
          <w:sz w:val="22"/>
        </w:rPr>
        <w:instrText xml:space="preserve"> ADDIN EN.CITE &lt;EndNote&gt;&lt;Cite&gt;&lt;Author&gt;Zhu&lt;/Author&gt;&lt;Year&gt;2014&lt;/Year&gt;&lt;RecNum&gt;56&lt;/RecNum&gt;&lt;DisplayText&gt;(&lt;style face="smallcaps"&gt;Zhu&lt;/style&gt;&lt;style face="italic"&gt; et al.&lt;/style&gt; 2014)&lt;/DisplayText&gt;&lt;record&gt;&lt;rec-number&gt;56&lt;/rec-number&gt;&lt;foreign-keys&gt;&lt;key app="EN" db-id="patepv5dd5d00ue2wzp5ex0sta0r0a5r5t2t" timestamp="1570189198"&gt;56&lt;/key&gt;&lt;/foreign-keys&gt;&lt;ref-type name="Journal Article"&gt;17&lt;/ref-type&gt;&lt;contributors&gt;&lt;authors&gt;&lt;author&gt;Zhu, Yuan O&lt;/author&gt;&lt;author&gt;Siegal, Mark L&lt;/author&gt;&lt;author&gt;Hall, David W&lt;/author&gt;&lt;author&gt;Petrov, Dmitri A&lt;/author&gt;&lt;/authors&gt;&lt;/contributors&gt;&lt;titles&gt;&lt;title&gt;Precise estimates of mutation rate and spectrum in yeast&lt;/title&gt;&lt;secondary-title&gt;Proceedings of the National Academy of Sciences&lt;/secondary-title&gt;&lt;/titles&gt;&lt;periodical&gt;&lt;full-title&gt;Proceedings of the National Academy of Sciences&lt;/full-title&gt;&lt;/periodical&gt;&lt;pages&gt;E2310-E2318&lt;/pages&gt;&lt;volume&gt;111&lt;/volume&gt;&lt;number&gt;22&lt;/number&gt;&lt;dates&gt;&lt;year&gt;2014&lt;/year&gt;&lt;/dates&gt;&lt;isbn&gt;0027-8424&lt;/isbn&gt;&lt;urls&gt;&lt;/urls&gt;&lt;/record&gt;&lt;/Cite&gt;&lt;/EndNote&gt;</w:instrText>
      </w:r>
      <w:r>
        <w:rPr>
          <w:rFonts w:ascii="Arial" w:eastAsia="Times New Roman" w:hAnsi="Arial" w:cs="Arial"/>
          <w:sz w:val="22"/>
        </w:rPr>
        <w:fldChar w:fldCharType="separate"/>
      </w:r>
      <w:r w:rsidR="00CA6FD4">
        <w:rPr>
          <w:rFonts w:ascii="Arial" w:eastAsia="Times New Roman" w:hAnsi="Arial" w:cs="Arial"/>
          <w:noProof/>
          <w:sz w:val="22"/>
        </w:rPr>
        <w:t>(</w:t>
      </w:r>
      <w:r w:rsidR="00CA6FD4" w:rsidRPr="00CA6FD4">
        <w:rPr>
          <w:rFonts w:ascii="Arial" w:eastAsia="Times New Roman" w:hAnsi="Arial" w:cs="Arial"/>
          <w:smallCaps/>
          <w:noProof/>
          <w:sz w:val="22"/>
        </w:rPr>
        <w:t>Zhu</w:t>
      </w:r>
      <w:r w:rsidR="00CA6FD4" w:rsidRPr="00CA6FD4">
        <w:rPr>
          <w:rFonts w:ascii="Arial" w:eastAsia="Times New Roman" w:hAnsi="Arial" w:cs="Arial"/>
          <w:i/>
          <w:noProof/>
          <w:sz w:val="22"/>
        </w:rPr>
        <w:t xml:space="preserve"> et al.</w:t>
      </w:r>
      <w:r w:rsidR="00CA6FD4">
        <w:rPr>
          <w:rFonts w:ascii="Arial" w:eastAsia="Times New Roman" w:hAnsi="Arial" w:cs="Arial"/>
          <w:noProof/>
          <w:sz w:val="22"/>
        </w:rPr>
        <w:t xml:space="preserve"> 2014)</w:t>
      </w:r>
      <w:r>
        <w:rPr>
          <w:rFonts w:ascii="Arial" w:eastAsia="Times New Roman" w:hAnsi="Arial" w:cs="Arial"/>
          <w:sz w:val="22"/>
        </w:rPr>
        <w:fldChar w:fldCharType="end"/>
      </w:r>
      <w:r>
        <w:rPr>
          <w:rFonts w:ascii="Arial" w:eastAsia="Times New Roman" w:hAnsi="Arial" w:cs="Arial"/>
          <w:sz w:val="22"/>
        </w:rPr>
        <w:t xml:space="preserve">. Of these, 29 had whole-chromosomal duplications, and 2 had whole-chromosomal deletions </w:t>
      </w:r>
      <w:r>
        <w:rPr>
          <w:rFonts w:ascii="Arial" w:eastAsia="Times New Roman" w:hAnsi="Arial" w:cs="Arial"/>
          <w:sz w:val="22"/>
        </w:rPr>
        <w:fldChar w:fldCharType="begin"/>
      </w:r>
      <w:r w:rsidR="000F1BBD">
        <w:rPr>
          <w:rFonts w:ascii="Arial" w:eastAsia="Times New Roman" w:hAnsi="Arial" w:cs="Arial"/>
          <w:sz w:val="22"/>
        </w:rPr>
        <w:instrText xml:space="preserve"> ADDIN EN.CITE &lt;EndNote&gt;&lt;Cite&gt;&lt;Author&gt;Zhu&lt;/Author&gt;&lt;Year&gt;2014&lt;/Year&gt;&lt;RecNum&gt;56&lt;/RecNum&gt;&lt;DisplayText&gt;(&lt;style face="smallcaps"&gt;Zhu&lt;/style&gt;&lt;style face="italic"&gt; et al.&lt;/style&gt; 2014)&lt;/DisplayText&gt;&lt;record&gt;&lt;rec-number&gt;56&lt;/rec-number&gt;&lt;foreign-keys&gt;&lt;key app="EN" db-id="patepv5dd5d00ue2wzp5ex0sta0r0a5r5t2t" timestamp="1570189198"&gt;56&lt;/key&gt;&lt;/foreign-keys&gt;&lt;ref-type name="Journal Article"&gt;17&lt;/ref-type&gt;&lt;contributors&gt;&lt;authors&gt;&lt;author&gt;Zhu, Yuan O&lt;/author&gt;&lt;author&gt;Siegal, Mark L&lt;/author&gt;&lt;author&gt;Hall, David W&lt;/author&gt;&lt;author&gt;Petrov, Dmitri A&lt;/author&gt;&lt;/authors&gt;&lt;/contributors&gt;&lt;titles&gt;&lt;title&gt;Precise estimates of mutation rate and spectrum in yeast&lt;/title&gt;&lt;secondary-title&gt;Proceedings of the National Academy of Sciences&lt;/secondary-title&gt;&lt;/titles&gt;&lt;periodical&gt;&lt;full-title&gt;Proceedings of the National Academy of Sciences&lt;/full-title&gt;&lt;/periodical&gt;&lt;pages&gt;E2310-E2318&lt;/pages&gt;&lt;volume&gt;111&lt;/volume&gt;&lt;number&gt;22&lt;/number&gt;&lt;dates&gt;&lt;year&gt;2014&lt;/year&gt;&lt;/dates&gt;&lt;isbn&gt;0027-8424&lt;/isbn&gt;&lt;urls&gt;&lt;/urls&gt;&lt;/record&gt;&lt;/Cite&gt;&lt;/EndNote&gt;</w:instrText>
      </w:r>
      <w:r>
        <w:rPr>
          <w:rFonts w:ascii="Arial" w:eastAsia="Times New Roman" w:hAnsi="Arial" w:cs="Arial"/>
          <w:sz w:val="22"/>
        </w:rPr>
        <w:fldChar w:fldCharType="separate"/>
      </w:r>
      <w:r w:rsidR="00CA6FD4">
        <w:rPr>
          <w:rFonts w:ascii="Arial" w:eastAsia="Times New Roman" w:hAnsi="Arial" w:cs="Arial"/>
          <w:noProof/>
          <w:sz w:val="22"/>
        </w:rPr>
        <w:t>(</w:t>
      </w:r>
      <w:r w:rsidR="00CA6FD4" w:rsidRPr="00CA6FD4">
        <w:rPr>
          <w:rFonts w:ascii="Arial" w:eastAsia="Times New Roman" w:hAnsi="Arial" w:cs="Arial"/>
          <w:smallCaps/>
          <w:noProof/>
          <w:sz w:val="22"/>
        </w:rPr>
        <w:t>Zhu</w:t>
      </w:r>
      <w:r w:rsidR="00CA6FD4" w:rsidRPr="00CA6FD4">
        <w:rPr>
          <w:rFonts w:ascii="Arial" w:eastAsia="Times New Roman" w:hAnsi="Arial" w:cs="Arial"/>
          <w:i/>
          <w:noProof/>
          <w:sz w:val="22"/>
        </w:rPr>
        <w:t xml:space="preserve"> et al.</w:t>
      </w:r>
      <w:r w:rsidR="00CA6FD4">
        <w:rPr>
          <w:rFonts w:ascii="Arial" w:eastAsia="Times New Roman" w:hAnsi="Arial" w:cs="Arial"/>
          <w:noProof/>
          <w:sz w:val="22"/>
        </w:rPr>
        <w:t xml:space="preserve"> 2014)</w:t>
      </w:r>
      <w:r>
        <w:rPr>
          <w:rFonts w:ascii="Arial" w:eastAsia="Times New Roman" w:hAnsi="Arial" w:cs="Arial"/>
          <w:sz w:val="22"/>
        </w:rPr>
        <w:fldChar w:fldCharType="end"/>
      </w:r>
      <w:r>
        <w:rPr>
          <w:rFonts w:ascii="Arial" w:eastAsia="Times New Roman" w:hAnsi="Arial" w:cs="Arial"/>
          <w:sz w:val="22"/>
        </w:rPr>
        <w:t xml:space="preserve">. No segmental duplications were found in the lab strain </w:t>
      </w:r>
      <w:r w:rsidR="00121EC8">
        <w:rPr>
          <w:rFonts w:ascii="Arial" w:eastAsia="Times New Roman" w:hAnsi="Arial" w:cs="Arial"/>
          <w:sz w:val="22"/>
        </w:rPr>
        <w:t>samples</w:t>
      </w:r>
      <w:r>
        <w:rPr>
          <w:rFonts w:ascii="Arial" w:eastAsia="Times New Roman" w:hAnsi="Arial" w:cs="Arial"/>
          <w:sz w:val="22"/>
        </w:rPr>
        <w:t xml:space="preserve">. 4 </w:t>
      </w:r>
      <w:r w:rsidR="00121EC8">
        <w:rPr>
          <w:rFonts w:ascii="Arial" w:eastAsia="Times New Roman" w:hAnsi="Arial" w:cs="Arial"/>
          <w:sz w:val="22"/>
        </w:rPr>
        <w:t>samples</w:t>
      </w:r>
      <w:r>
        <w:rPr>
          <w:rFonts w:ascii="Arial" w:eastAsia="Times New Roman" w:hAnsi="Arial" w:cs="Arial"/>
          <w:sz w:val="22"/>
        </w:rPr>
        <w:t xml:space="preserve"> contained multiple aneuploidies (i.e. two separate chromosomes had become aneuploid</w:t>
      </w:r>
      <w:r w:rsidR="004F4855">
        <w:rPr>
          <w:rFonts w:ascii="Arial" w:eastAsia="Times New Roman" w:hAnsi="Arial" w:cs="Arial"/>
          <w:sz w:val="22"/>
        </w:rPr>
        <w:t>). Half of the chromosomes</w:t>
      </w:r>
      <w:r w:rsidR="00405328">
        <w:rPr>
          <w:rFonts w:ascii="Arial" w:eastAsia="Times New Roman" w:hAnsi="Arial" w:cs="Arial"/>
          <w:sz w:val="22"/>
        </w:rPr>
        <w:t xml:space="preserve"> (8 total)</w:t>
      </w:r>
      <w:r w:rsidR="004F4855">
        <w:rPr>
          <w:rFonts w:ascii="Arial" w:eastAsia="Times New Roman" w:hAnsi="Arial" w:cs="Arial"/>
          <w:sz w:val="22"/>
        </w:rPr>
        <w:t xml:space="preserve"> were</w:t>
      </w:r>
      <w:r w:rsidR="00405328">
        <w:rPr>
          <w:rFonts w:ascii="Arial" w:eastAsia="Times New Roman" w:hAnsi="Arial" w:cs="Arial"/>
          <w:sz w:val="22"/>
        </w:rPr>
        <w:t xml:space="preserve"> found to be</w:t>
      </w:r>
      <w:r w:rsidR="004F4855">
        <w:rPr>
          <w:rFonts w:ascii="Arial" w:eastAsia="Times New Roman" w:hAnsi="Arial" w:cs="Arial"/>
          <w:sz w:val="22"/>
        </w:rPr>
        <w:t xml:space="preserve"> </w:t>
      </w:r>
      <w:r>
        <w:rPr>
          <w:rFonts w:ascii="Arial" w:eastAsia="Times New Roman" w:hAnsi="Arial" w:cs="Arial"/>
          <w:sz w:val="22"/>
        </w:rPr>
        <w:t>aneuploid</w:t>
      </w:r>
      <w:r w:rsidR="004F4855">
        <w:rPr>
          <w:rFonts w:ascii="Arial" w:eastAsia="Times New Roman" w:hAnsi="Arial" w:cs="Arial"/>
          <w:sz w:val="22"/>
        </w:rPr>
        <w:t xml:space="preserve"> in multiple </w:t>
      </w:r>
      <w:r w:rsidR="00405328">
        <w:rPr>
          <w:rFonts w:ascii="Arial" w:eastAsia="Times New Roman" w:hAnsi="Arial" w:cs="Arial"/>
          <w:sz w:val="22"/>
        </w:rPr>
        <w:t xml:space="preserve">individual </w:t>
      </w:r>
      <w:r w:rsidR="00121EC8">
        <w:rPr>
          <w:rFonts w:ascii="Arial" w:eastAsia="Times New Roman" w:hAnsi="Arial" w:cs="Arial"/>
          <w:sz w:val="22"/>
        </w:rPr>
        <w:t>samples</w:t>
      </w:r>
      <w:r>
        <w:rPr>
          <w:rFonts w:ascii="Arial" w:eastAsia="Times New Roman" w:hAnsi="Arial" w:cs="Arial"/>
          <w:sz w:val="22"/>
        </w:rPr>
        <w:t>.</w:t>
      </w:r>
      <w:r w:rsidR="00A6334A">
        <w:rPr>
          <w:rFonts w:ascii="Arial" w:eastAsia="Times New Roman" w:hAnsi="Arial" w:cs="Arial"/>
          <w:sz w:val="22"/>
        </w:rPr>
        <w:t xml:space="preserve"> In total, there were 29 trisomy events. </w:t>
      </w:r>
    </w:p>
    <w:p w14:paraId="6412C4F0" w14:textId="14041400" w:rsidR="009E6CC4" w:rsidRDefault="004F4855" w:rsidP="00C05D5D">
      <w:pPr>
        <w:spacing w:line="360" w:lineRule="auto"/>
        <w:ind w:firstLine="720"/>
        <w:rPr>
          <w:rFonts w:ascii="Arial" w:eastAsia="Times New Roman" w:hAnsi="Arial" w:cs="Arial"/>
          <w:sz w:val="22"/>
        </w:rPr>
      </w:pPr>
      <w:r>
        <w:rPr>
          <w:rFonts w:ascii="Arial" w:eastAsia="Times New Roman" w:hAnsi="Arial" w:cs="Arial"/>
          <w:sz w:val="22"/>
        </w:rPr>
        <w:t xml:space="preserve">In the hybrid strain, 29 out of 76 sequenced samples were found to be aneuploid. Of these, 27 were trisomic, 1 was monosomic, and 1 was </w:t>
      </w:r>
      <w:proofErr w:type="spellStart"/>
      <w:r>
        <w:rPr>
          <w:rFonts w:ascii="Arial" w:eastAsia="Times New Roman" w:hAnsi="Arial" w:cs="Arial"/>
          <w:sz w:val="22"/>
        </w:rPr>
        <w:t>tetrasomic</w:t>
      </w:r>
      <w:proofErr w:type="spellEnd"/>
      <w:r>
        <w:rPr>
          <w:rFonts w:ascii="Arial" w:eastAsia="Times New Roman" w:hAnsi="Arial" w:cs="Arial"/>
          <w:sz w:val="22"/>
        </w:rPr>
        <w:t xml:space="preserve">. </w:t>
      </w:r>
      <w:r w:rsidR="00B67301">
        <w:rPr>
          <w:rFonts w:ascii="Arial" w:eastAsia="Times New Roman" w:hAnsi="Arial" w:cs="Arial"/>
          <w:sz w:val="22"/>
        </w:rPr>
        <w:t xml:space="preserve">One </w:t>
      </w:r>
      <w:r w:rsidR="00121EC8">
        <w:rPr>
          <w:rFonts w:ascii="Arial" w:eastAsia="Times New Roman" w:hAnsi="Arial" w:cs="Arial"/>
          <w:sz w:val="22"/>
        </w:rPr>
        <w:t>sample</w:t>
      </w:r>
      <w:r w:rsidR="00B67301">
        <w:rPr>
          <w:rFonts w:ascii="Arial" w:eastAsia="Times New Roman" w:hAnsi="Arial" w:cs="Arial"/>
          <w:sz w:val="22"/>
        </w:rPr>
        <w:t xml:space="preserve"> had a partial duplication of chromosome X. </w:t>
      </w:r>
      <w:r w:rsidR="00121EC8">
        <w:rPr>
          <w:rFonts w:ascii="Arial" w:eastAsia="Times New Roman" w:hAnsi="Arial" w:cs="Arial"/>
          <w:sz w:val="22"/>
        </w:rPr>
        <w:t>Eight</w:t>
      </w:r>
      <w:r w:rsidR="00B67301">
        <w:rPr>
          <w:rFonts w:ascii="Arial" w:eastAsia="Times New Roman" w:hAnsi="Arial" w:cs="Arial"/>
          <w:sz w:val="22"/>
        </w:rPr>
        <w:t xml:space="preserve"> of the hybrid strain </w:t>
      </w:r>
      <w:r w:rsidR="00121EC8">
        <w:rPr>
          <w:rFonts w:ascii="Arial" w:eastAsia="Times New Roman" w:hAnsi="Arial" w:cs="Arial"/>
          <w:sz w:val="22"/>
        </w:rPr>
        <w:t>samples</w:t>
      </w:r>
      <w:r w:rsidR="00B67301">
        <w:rPr>
          <w:rFonts w:ascii="Arial" w:eastAsia="Times New Roman" w:hAnsi="Arial" w:cs="Arial"/>
          <w:sz w:val="22"/>
        </w:rPr>
        <w:t xml:space="preserve"> contained multiple aneuploidies.</w:t>
      </w:r>
      <w:r w:rsidR="00A075D3">
        <w:rPr>
          <w:rFonts w:ascii="Arial" w:eastAsia="Times New Roman" w:hAnsi="Arial" w:cs="Arial"/>
          <w:sz w:val="22"/>
        </w:rPr>
        <w:t xml:space="preserve"> In total, there were 38 trisomy events in the hybrid strain samples. </w:t>
      </w:r>
    </w:p>
    <w:p w14:paraId="1152E829" w14:textId="098F625F" w:rsidR="00A075D3" w:rsidRDefault="009E6CC4" w:rsidP="00A95C85">
      <w:pPr>
        <w:spacing w:line="360" w:lineRule="auto"/>
        <w:ind w:firstLine="720"/>
        <w:rPr>
          <w:rFonts w:ascii="Arial" w:eastAsia="Times New Roman" w:hAnsi="Arial" w:cs="Arial"/>
          <w:sz w:val="22"/>
        </w:rPr>
      </w:pPr>
      <w:r>
        <w:rPr>
          <w:rFonts w:ascii="Arial" w:eastAsia="Times New Roman" w:hAnsi="Arial" w:cs="Arial"/>
          <w:sz w:val="22"/>
        </w:rPr>
        <w:lastRenderedPageBreak/>
        <w:t xml:space="preserve">Across the two </w:t>
      </w:r>
      <w:commentRangeStart w:id="53"/>
      <w:r>
        <w:rPr>
          <w:rFonts w:ascii="Arial" w:eastAsia="Times New Roman" w:hAnsi="Arial" w:cs="Arial"/>
          <w:sz w:val="22"/>
        </w:rPr>
        <w:t>experiments</w:t>
      </w:r>
      <w:r w:rsidR="00056893">
        <w:rPr>
          <w:rFonts w:ascii="Arial" w:eastAsia="Times New Roman" w:hAnsi="Arial" w:cs="Arial"/>
          <w:sz w:val="22"/>
        </w:rPr>
        <w:t xml:space="preserve"> (29+27 = 56 </w:t>
      </w:r>
      <w:proofErr w:type="spellStart"/>
      <w:r w:rsidR="00056893">
        <w:rPr>
          <w:rFonts w:ascii="Arial" w:eastAsia="Times New Roman" w:hAnsi="Arial" w:cs="Arial"/>
          <w:sz w:val="22"/>
        </w:rPr>
        <w:t>trisomies</w:t>
      </w:r>
      <w:proofErr w:type="spellEnd"/>
      <w:r w:rsidR="00056893">
        <w:rPr>
          <w:rFonts w:ascii="Arial" w:eastAsia="Times New Roman" w:hAnsi="Arial" w:cs="Arial"/>
          <w:sz w:val="22"/>
        </w:rPr>
        <w:t>)</w:t>
      </w:r>
      <w:r>
        <w:rPr>
          <w:rFonts w:ascii="Arial" w:eastAsia="Times New Roman" w:hAnsi="Arial" w:cs="Arial"/>
          <w:sz w:val="22"/>
        </w:rPr>
        <w:t xml:space="preserve">, </w:t>
      </w:r>
      <w:commentRangeEnd w:id="53"/>
      <w:r w:rsidR="00A075D3">
        <w:rPr>
          <w:rStyle w:val="CommentReference"/>
        </w:rPr>
        <w:commentReference w:id="53"/>
      </w:r>
      <w:r>
        <w:rPr>
          <w:rFonts w:ascii="Arial" w:eastAsia="Times New Roman" w:hAnsi="Arial" w:cs="Arial"/>
          <w:sz w:val="22"/>
        </w:rPr>
        <w:t xml:space="preserve">expect this distribution of chromosomes that are trisomic. Note that </w:t>
      </w:r>
      <w:r w:rsidR="00056893">
        <w:rPr>
          <w:rFonts w:ascii="Arial" w:eastAsia="Times New Roman" w:hAnsi="Arial" w:cs="Arial"/>
          <w:sz w:val="22"/>
        </w:rPr>
        <w:t xml:space="preserve">only 2 chromosomes are expected to have zero </w:t>
      </w:r>
      <w:proofErr w:type="spellStart"/>
      <w:r w:rsidR="00056893">
        <w:rPr>
          <w:rFonts w:ascii="Arial" w:eastAsia="Times New Roman" w:hAnsi="Arial" w:cs="Arial"/>
          <w:sz w:val="22"/>
        </w:rPr>
        <w:t>trisomies</w:t>
      </w:r>
      <w:proofErr w:type="spellEnd"/>
      <w:r w:rsidR="00056893">
        <w:rPr>
          <w:rFonts w:ascii="Arial" w:eastAsia="Times New Roman" w:hAnsi="Arial" w:cs="Arial"/>
          <w:sz w:val="22"/>
        </w:rPr>
        <w:t xml:space="preserve"> and none are expected to have more than 9.</w:t>
      </w:r>
    </w:p>
    <w:p w14:paraId="47F0BA19" w14:textId="77777777" w:rsidR="009E6CC4" w:rsidRDefault="009E6CC4" w:rsidP="00C05D5D">
      <w:pPr>
        <w:spacing w:line="360" w:lineRule="auto"/>
        <w:ind w:firstLine="720"/>
        <w:rPr>
          <w:rFonts w:ascii="Arial" w:eastAsia="Times New Roman" w:hAnsi="Arial" w:cs="Arial"/>
          <w:sz w:val="22"/>
        </w:rPr>
      </w:pPr>
    </w:p>
    <w:p w14:paraId="79F5A085" w14:textId="2F805280" w:rsidR="009E6CC4" w:rsidRDefault="00056893" w:rsidP="00C05D5D">
      <w:pPr>
        <w:spacing w:line="360" w:lineRule="auto"/>
        <w:ind w:firstLine="720"/>
        <w:rPr>
          <w:rFonts w:ascii="Arial" w:eastAsia="Times New Roman" w:hAnsi="Arial" w:cs="Arial"/>
          <w:sz w:val="22"/>
        </w:rPr>
      </w:pPr>
      <w:r w:rsidRPr="00056893">
        <w:rPr>
          <w:rFonts w:ascii="Arial" w:eastAsia="Times New Roman" w:hAnsi="Arial" w:cs="Arial"/>
          <w:noProof/>
          <w:sz w:val="22"/>
        </w:rPr>
        <w:drawing>
          <wp:inline distT="0" distB="0" distL="0" distR="0" wp14:anchorId="035D61E7" wp14:editId="308187A7">
            <wp:extent cx="4572000" cy="2006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72000" cy="2006600"/>
                    </a:xfrm>
                    <a:prstGeom prst="rect">
                      <a:avLst/>
                    </a:prstGeom>
                  </pic:spPr>
                </pic:pic>
              </a:graphicData>
            </a:graphic>
          </wp:inline>
        </w:drawing>
      </w:r>
    </w:p>
    <w:p w14:paraId="68E9D6D5" w14:textId="62DAC973" w:rsidR="003B4FE4" w:rsidRDefault="003B4FE4" w:rsidP="00C05D5D">
      <w:pPr>
        <w:spacing w:line="360" w:lineRule="auto"/>
        <w:ind w:firstLine="720"/>
        <w:rPr>
          <w:rFonts w:ascii="Arial" w:eastAsia="Times New Roman" w:hAnsi="Arial" w:cs="Arial"/>
          <w:sz w:val="22"/>
        </w:rPr>
      </w:pPr>
    </w:p>
    <w:p w14:paraId="7E6F355D" w14:textId="58BDFB92" w:rsidR="00A95C85" w:rsidRDefault="00A95C85" w:rsidP="00A95C85">
      <w:pPr>
        <w:spacing w:line="360" w:lineRule="auto"/>
        <w:ind w:firstLine="720"/>
        <w:rPr>
          <w:rFonts w:ascii="Arial" w:eastAsia="Times New Roman" w:hAnsi="Arial" w:cs="Arial"/>
          <w:sz w:val="22"/>
        </w:rPr>
      </w:pPr>
      <w:r>
        <w:rPr>
          <w:rFonts w:ascii="Arial" w:eastAsia="Times New Roman" w:hAnsi="Arial" w:cs="Arial"/>
          <w:sz w:val="22"/>
        </w:rPr>
        <w:t xml:space="preserve">Across both experiments, this is the actual distribution of </w:t>
      </w:r>
      <w:proofErr w:type="spellStart"/>
      <w:r>
        <w:rPr>
          <w:rFonts w:ascii="Arial" w:eastAsia="Times New Roman" w:hAnsi="Arial" w:cs="Arial"/>
          <w:sz w:val="22"/>
        </w:rPr>
        <w:t>trisomies</w:t>
      </w:r>
      <w:proofErr w:type="spellEnd"/>
      <w:r>
        <w:rPr>
          <w:rFonts w:ascii="Arial" w:eastAsia="Times New Roman" w:hAnsi="Arial" w:cs="Arial"/>
          <w:sz w:val="22"/>
        </w:rPr>
        <w:t xml:space="preserve">. 10 chromosomes have zero </w:t>
      </w:r>
      <w:proofErr w:type="spellStart"/>
      <w:r>
        <w:rPr>
          <w:rFonts w:ascii="Arial" w:eastAsia="Times New Roman" w:hAnsi="Arial" w:cs="Arial"/>
          <w:sz w:val="22"/>
        </w:rPr>
        <w:t>trisomies</w:t>
      </w:r>
      <w:proofErr w:type="spellEnd"/>
      <w:r>
        <w:rPr>
          <w:rFonts w:ascii="Arial" w:eastAsia="Times New Roman" w:hAnsi="Arial" w:cs="Arial"/>
          <w:sz w:val="22"/>
        </w:rPr>
        <w:t xml:space="preserve">, which indicates that aneuploidy is not random and is selected against in certain chromosomes. </w:t>
      </w:r>
    </w:p>
    <w:p w14:paraId="611074AF" w14:textId="555BE375" w:rsidR="009E6CC4" w:rsidRDefault="00F50553" w:rsidP="00A95C85">
      <w:pPr>
        <w:spacing w:line="360" w:lineRule="auto"/>
        <w:ind w:firstLine="720"/>
        <w:rPr>
          <w:rFonts w:ascii="Arial" w:eastAsia="Times New Roman" w:hAnsi="Arial" w:cs="Arial"/>
          <w:sz w:val="22"/>
        </w:rPr>
      </w:pPr>
      <w:r>
        <w:rPr>
          <w:noProof/>
        </w:rPr>
        <w:drawing>
          <wp:inline distT="0" distB="0" distL="0" distR="0" wp14:anchorId="7053E3DC" wp14:editId="20981A84">
            <wp:extent cx="4955177" cy="1819910"/>
            <wp:effectExtent l="0" t="0" r="0" b="0"/>
            <wp:docPr id="15" name="Chart 15">
              <a:extLst xmlns:a="http://schemas.openxmlformats.org/drawingml/2006/main">
                <a:ext uri="{FF2B5EF4-FFF2-40B4-BE49-F238E27FC236}">
                  <a16:creationId xmlns:a16="http://schemas.microsoft.com/office/drawing/2014/main" id="{771BDACD-2575-E647-8B7A-6CAFE1D9A0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4C38F988" w14:textId="662A1601" w:rsidR="00101CB8" w:rsidRDefault="00101CB8" w:rsidP="00C05D5D">
      <w:pPr>
        <w:spacing w:line="360" w:lineRule="auto"/>
        <w:ind w:firstLine="720"/>
        <w:rPr>
          <w:rFonts w:ascii="Arial" w:eastAsia="Times New Roman" w:hAnsi="Arial" w:cs="Arial"/>
          <w:sz w:val="22"/>
        </w:rPr>
      </w:pPr>
      <w:r>
        <w:rPr>
          <w:rFonts w:ascii="Arial" w:eastAsia="Times New Roman" w:hAnsi="Arial" w:cs="Arial"/>
          <w:sz w:val="22"/>
        </w:rPr>
        <w:t>Hybrids of two yeast species have been shown to systematically lose all or part of one parent’s genome</w:t>
      </w:r>
      <w:r w:rsidR="00E30E6F">
        <w:rPr>
          <w:rFonts w:ascii="Arial" w:eastAsia="Times New Roman" w:hAnsi="Arial" w:cs="Arial"/>
          <w:sz w:val="22"/>
        </w:rPr>
        <w:t xml:space="preserve"> </w:t>
      </w:r>
      <w:commentRangeStart w:id="54"/>
      <w:r>
        <w:rPr>
          <w:rFonts w:ascii="Arial" w:eastAsia="Times New Roman" w:hAnsi="Arial" w:cs="Arial"/>
          <w:sz w:val="22"/>
        </w:rPr>
        <w:t xml:space="preserve"> </w:t>
      </w:r>
      <w:commentRangeEnd w:id="54"/>
      <w:r w:rsidR="00056893">
        <w:rPr>
          <w:rStyle w:val="CommentReference"/>
        </w:rPr>
        <w:commentReference w:id="54"/>
      </w:r>
      <w:r>
        <w:rPr>
          <w:rFonts w:ascii="Arial" w:eastAsia="Times New Roman" w:hAnsi="Arial" w:cs="Arial"/>
          <w:sz w:val="22"/>
        </w:rPr>
        <w:fldChar w:fldCharType="begin"/>
      </w:r>
      <w:r w:rsidR="000F1BBD">
        <w:rPr>
          <w:rFonts w:ascii="Arial" w:eastAsia="Times New Roman" w:hAnsi="Arial" w:cs="Arial"/>
          <w:sz w:val="22"/>
        </w:rPr>
        <w:instrText xml:space="preserve"> ADDIN EN.CITE &lt;EndNote&gt;&lt;Cite&gt;&lt;Author&gt;Marinoni&lt;/Author&gt;&lt;Year&gt;1999&lt;/Year&gt;&lt;RecNum&gt;217&lt;/RecNum&gt;&lt;DisplayText&gt;(&lt;style face="smallcaps"&gt;Marinoni&lt;/style&gt;&lt;style face="italic"&gt; et al.&lt;/style&gt; 1999)&lt;/DisplayText&gt;&lt;record&gt;&lt;rec-number&gt;217&lt;/rec-number&gt;&lt;foreign-keys&gt;&lt;key app="EN" db-id="patepv5dd5d00ue2wzp5ex0sta0r0a5r5t2t" timestamp="1570189199"&gt;217&lt;/key&gt;&lt;/foreign-keys&gt;&lt;ref-type name="Journal Article"&gt;17&lt;/ref-type&gt;&lt;contributors&gt;&lt;authors&gt;&lt;author&gt;Marinoni, Gaelle&lt;/author&gt;&lt;author&gt;Manuel, Martine&lt;/author&gt;&lt;author&gt;Petersen, Randi Føns&lt;/author&gt;&lt;author&gt;Hvidtfeldt, Jeanne&lt;/author&gt;&lt;author&gt;Sulo, Pavol&lt;/author&gt;&lt;author&gt;Piškur, Jure&lt;/author&gt;&lt;/authors&gt;&lt;/contributors&gt;&lt;titles&gt;&lt;title&gt;Horizontal transfer of genetic material amongSaccharomyces yeasts&lt;/title&gt;&lt;secondary-title&gt;Journal of Bacteriology&lt;/secondary-title&gt;&lt;/titles&gt;&lt;periodical&gt;&lt;full-title&gt;Journal of Bacteriology&lt;/full-title&gt;&lt;/periodical&gt;&lt;pages&gt;6488-6496&lt;/pages&gt;&lt;volume&gt;181&lt;/volume&gt;&lt;number&gt;20&lt;/number&gt;&lt;dates&gt;&lt;year&gt;1999&lt;/year&gt;&lt;/dates&gt;&lt;isbn&gt;0021-9193&lt;/isbn&gt;&lt;urls&gt;&lt;/urls&gt;&lt;/record&gt;&lt;/Cite&gt;&lt;/EndNote&gt;</w:instrText>
      </w:r>
      <w:r>
        <w:rPr>
          <w:rFonts w:ascii="Arial" w:eastAsia="Times New Roman" w:hAnsi="Arial" w:cs="Arial"/>
          <w:sz w:val="22"/>
        </w:rPr>
        <w:fldChar w:fldCharType="separate"/>
      </w:r>
      <w:r w:rsidR="00CA6FD4">
        <w:rPr>
          <w:rFonts w:ascii="Arial" w:eastAsia="Times New Roman" w:hAnsi="Arial" w:cs="Arial"/>
          <w:noProof/>
          <w:sz w:val="22"/>
        </w:rPr>
        <w:t>(</w:t>
      </w:r>
      <w:r w:rsidR="00CA6FD4" w:rsidRPr="00CA6FD4">
        <w:rPr>
          <w:rFonts w:ascii="Arial" w:eastAsia="Times New Roman" w:hAnsi="Arial" w:cs="Arial"/>
          <w:smallCaps/>
          <w:noProof/>
          <w:sz w:val="22"/>
        </w:rPr>
        <w:t>Marinoni</w:t>
      </w:r>
      <w:r w:rsidR="00CA6FD4" w:rsidRPr="00CA6FD4">
        <w:rPr>
          <w:rFonts w:ascii="Arial" w:eastAsia="Times New Roman" w:hAnsi="Arial" w:cs="Arial"/>
          <w:i/>
          <w:noProof/>
          <w:sz w:val="22"/>
        </w:rPr>
        <w:t xml:space="preserve"> et al.</w:t>
      </w:r>
      <w:r w:rsidR="00CA6FD4">
        <w:rPr>
          <w:rFonts w:ascii="Arial" w:eastAsia="Times New Roman" w:hAnsi="Arial" w:cs="Arial"/>
          <w:noProof/>
          <w:sz w:val="22"/>
        </w:rPr>
        <w:t xml:space="preserve"> 1999)</w:t>
      </w:r>
      <w:r>
        <w:rPr>
          <w:rFonts w:ascii="Arial" w:eastAsia="Times New Roman" w:hAnsi="Arial" w:cs="Arial"/>
          <w:sz w:val="22"/>
        </w:rPr>
        <w:fldChar w:fldCharType="end"/>
      </w:r>
      <w:r>
        <w:rPr>
          <w:rFonts w:ascii="Arial" w:eastAsia="Times New Roman" w:hAnsi="Arial" w:cs="Arial"/>
          <w:sz w:val="22"/>
        </w:rPr>
        <w:t xml:space="preserve">. It is possible that our hybrid of </w:t>
      </w:r>
      <w:r w:rsidR="00E30E6F">
        <w:rPr>
          <w:rFonts w:ascii="Arial" w:eastAsia="Times New Roman" w:hAnsi="Arial" w:cs="Arial"/>
          <w:sz w:val="22"/>
        </w:rPr>
        <w:t>distantly related</w:t>
      </w:r>
      <w:r>
        <w:rPr>
          <w:rFonts w:ascii="Arial" w:eastAsia="Times New Roman" w:hAnsi="Arial" w:cs="Arial"/>
          <w:sz w:val="22"/>
        </w:rPr>
        <w:t xml:space="preserve"> </w:t>
      </w:r>
      <w:r w:rsidRPr="00101CB8">
        <w:rPr>
          <w:rFonts w:ascii="Arial" w:eastAsia="Times New Roman" w:hAnsi="Arial" w:cs="Arial"/>
          <w:i/>
          <w:sz w:val="22"/>
        </w:rPr>
        <w:t>S. cerevisiae</w:t>
      </w:r>
      <w:r>
        <w:rPr>
          <w:rFonts w:ascii="Arial" w:eastAsia="Times New Roman" w:hAnsi="Arial" w:cs="Arial"/>
          <w:sz w:val="22"/>
        </w:rPr>
        <w:t xml:space="preserve"> strains may show a milder version of genome incompatibility as exemplified by the higher rate of aneuploidy compared to the homozygous lab strain.</w:t>
      </w:r>
    </w:p>
    <w:p w14:paraId="62EB7561" w14:textId="1E704A7E" w:rsidR="00101CB8" w:rsidRDefault="00101CB8" w:rsidP="00C05D5D">
      <w:pPr>
        <w:spacing w:line="360" w:lineRule="auto"/>
        <w:rPr>
          <w:rFonts w:ascii="Arial" w:eastAsia="Times New Roman" w:hAnsi="Arial" w:cs="Arial"/>
          <w:sz w:val="22"/>
        </w:rPr>
      </w:pPr>
      <w:r>
        <w:rPr>
          <w:rFonts w:ascii="Arial" w:eastAsia="Times New Roman" w:hAnsi="Arial" w:cs="Arial"/>
          <w:sz w:val="22"/>
        </w:rPr>
        <w:tab/>
        <w:t xml:space="preserve">Chromosome IX was aneuploid </w:t>
      </w:r>
      <w:commentRangeStart w:id="55"/>
      <w:r>
        <w:rPr>
          <w:rFonts w:ascii="Arial" w:eastAsia="Times New Roman" w:hAnsi="Arial" w:cs="Arial"/>
          <w:sz w:val="22"/>
        </w:rPr>
        <w:t xml:space="preserve">most often </w:t>
      </w:r>
      <w:commentRangeEnd w:id="55"/>
      <w:r w:rsidR="00056893">
        <w:rPr>
          <w:rStyle w:val="CommentReference"/>
        </w:rPr>
        <w:commentReference w:id="55"/>
      </w:r>
      <w:r>
        <w:rPr>
          <w:rFonts w:ascii="Arial" w:eastAsia="Times New Roman" w:hAnsi="Arial" w:cs="Arial"/>
          <w:sz w:val="22"/>
        </w:rPr>
        <w:t>in the homozygous lab strain</w:t>
      </w:r>
      <w:r w:rsidR="00F602C9">
        <w:rPr>
          <w:rFonts w:ascii="Arial" w:eastAsia="Times New Roman" w:hAnsi="Arial" w:cs="Arial"/>
          <w:sz w:val="22"/>
        </w:rPr>
        <w:t xml:space="preserve"> (5 independent aneuploidy events – 2 monosomies and 3 </w:t>
      </w:r>
      <w:proofErr w:type="spellStart"/>
      <w:r w:rsidR="00F602C9">
        <w:rPr>
          <w:rFonts w:ascii="Arial" w:eastAsia="Times New Roman" w:hAnsi="Arial" w:cs="Arial"/>
          <w:sz w:val="22"/>
        </w:rPr>
        <w:t>trisomies</w:t>
      </w:r>
      <w:proofErr w:type="spellEnd"/>
      <w:r w:rsidR="00F602C9">
        <w:rPr>
          <w:rFonts w:ascii="Arial" w:eastAsia="Times New Roman" w:hAnsi="Arial" w:cs="Arial"/>
          <w:sz w:val="22"/>
        </w:rPr>
        <w:t>)</w:t>
      </w:r>
      <w:r>
        <w:rPr>
          <w:rFonts w:ascii="Arial" w:eastAsia="Times New Roman" w:hAnsi="Arial" w:cs="Arial"/>
          <w:sz w:val="22"/>
        </w:rPr>
        <w:t xml:space="preserve">. A previous study found that chromosome IX was highly unstable in terms of chromosome loss in both diploid </w:t>
      </w:r>
      <w:r w:rsidRPr="003C0B65">
        <w:rPr>
          <w:rFonts w:ascii="Arial" w:eastAsia="Times New Roman" w:hAnsi="Arial" w:cs="Arial"/>
          <w:i/>
          <w:sz w:val="22"/>
        </w:rPr>
        <w:t>S. cerevisiae</w:t>
      </w:r>
      <w:r>
        <w:rPr>
          <w:rFonts w:ascii="Arial" w:eastAsia="Times New Roman" w:hAnsi="Arial" w:cs="Arial"/>
          <w:sz w:val="22"/>
        </w:rPr>
        <w:t xml:space="preserve"> and diploid hybrid </w:t>
      </w:r>
      <w:r w:rsidRPr="003C0B65">
        <w:rPr>
          <w:rFonts w:ascii="Arial" w:eastAsia="Times New Roman" w:hAnsi="Arial" w:cs="Arial"/>
          <w:i/>
          <w:sz w:val="22"/>
        </w:rPr>
        <w:t xml:space="preserve">S. cerevisiae-S. </w:t>
      </w:r>
      <w:proofErr w:type="spellStart"/>
      <w:r w:rsidRPr="003C0B65">
        <w:rPr>
          <w:rFonts w:ascii="Arial" w:eastAsia="Times New Roman" w:hAnsi="Arial" w:cs="Arial"/>
          <w:i/>
          <w:sz w:val="22"/>
        </w:rPr>
        <w:t>bayanus</w:t>
      </w:r>
      <w:proofErr w:type="spellEnd"/>
      <w:r>
        <w:rPr>
          <w:rFonts w:ascii="Arial" w:eastAsia="Times New Roman" w:hAnsi="Arial" w:cs="Arial"/>
          <w:sz w:val="22"/>
        </w:rPr>
        <w:t xml:space="preserve"> strains </w:t>
      </w:r>
      <w:r>
        <w:rPr>
          <w:rFonts w:ascii="Arial" w:eastAsia="Times New Roman" w:hAnsi="Arial" w:cs="Arial"/>
          <w:sz w:val="22"/>
        </w:rPr>
        <w:fldChar w:fldCharType="begin"/>
      </w:r>
      <w:r w:rsidR="000F1BBD">
        <w:rPr>
          <w:rFonts w:ascii="Arial" w:eastAsia="Times New Roman" w:hAnsi="Arial" w:cs="Arial"/>
          <w:sz w:val="22"/>
        </w:rPr>
        <w:instrText xml:space="preserve"> ADDIN EN.CITE &lt;EndNote&gt;&lt;Cite&gt;&lt;Author&gt;Kumaran&lt;/Author&gt;&lt;Year&gt;2013&lt;/Year&gt;&lt;RecNum&gt;222&lt;/RecNum&gt;&lt;DisplayText&gt;(&lt;style face="smallcaps"&gt;Kumaran&lt;/style&gt;&lt;style face="italic"&gt; et al.&lt;/style&gt; 2013)&lt;/DisplayText&gt;&lt;record&gt;&lt;rec-number&gt;222&lt;/rec-number&gt;&lt;foreign-keys&gt;&lt;key app="EN" db-id="patepv5dd5d00ue2wzp5ex0sta0r0a5r5t2t" timestamp="1570189199"&gt;222&lt;/key&gt;&lt;/foreign-keys&gt;&lt;ref-type name="Journal Article"&gt;17&lt;/ref-type&gt;&lt;contributors&gt;&lt;authors&gt;&lt;author&gt;Kumaran, Rajaraman&lt;/author&gt;&lt;author&gt;Yang, Shi-Yow&lt;/author&gt;&lt;author&gt;Leu, Jun-Yi&lt;/author&gt;&lt;/authors&gt;&lt;/contributors&gt;&lt;titles&gt;&lt;title&gt;Characterization of chromosome stability in diploid, polyploid and hybrid yeast cells&lt;/title&gt;&lt;secondary-title&gt;PLoS One&lt;/secondary-title&gt;&lt;/titles&gt;&lt;periodical&gt;&lt;full-title&gt;PLoS One&lt;/full-title&gt;&lt;/periodical&gt;&lt;pages&gt;e68094&lt;/pages&gt;&lt;volume&gt;8&lt;/volume&gt;&lt;number&gt;7&lt;/number&gt;&lt;dates&gt;&lt;year&gt;2013&lt;/year&gt;&lt;/dates&gt;&lt;isbn&gt;1932-6203&lt;/isbn&gt;&lt;urls&gt;&lt;/urls&gt;&lt;/record&gt;&lt;/Cite&gt;&lt;/EndNote&gt;</w:instrText>
      </w:r>
      <w:r>
        <w:rPr>
          <w:rFonts w:ascii="Arial" w:eastAsia="Times New Roman" w:hAnsi="Arial" w:cs="Arial"/>
          <w:sz w:val="22"/>
        </w:rPr>
        <w:fldChar w:fldCharType="separate"/>
      </w:r>
      <w:r w:rsidR="00CA6FD4">
        <w:rPr>
          <w:rFonts w:ascii="Arial" w:eastAsia="Times New Roman" w:hAnsi="Arial" w:cs="Arial"/>
          <w:noProof/>
          <w:sz w:val="22"/>
        </w:rPr>
        <w:t>(</w:t>
      </w:r>
      <w:r w:rsidR="00CA6FD4" w:rsidRPr="00CA6FD4">
        <w:rPr>
          <w:rFonts w:ascii="Arial" w:eastAsia="Times New Roman" w:hAnsi="Arial" w:cs="Arial"/>
          <w:smallCaps/>
          <w:noProof/>
          <w:sz w:val="22"/>
        </w:rPr>
        <w:t>Kumaran</w:t>
      </w:r>
      <w:r w:rsidR="00CA6FD4" w:rsidRPr="00CA6FD4">
        <w:rPr>
          <w:rFonts w:ascii="Arial" w:eastAsia="Times New Roman" w:hAnsi="Arial" w:cs="Arial"/>
          <w:i/>
          <w:noProof/>
          <w:sz w:val="22"/>
        </w:rPr>
        <w:t xml:space="preserve"> et al.</w:t>
      </w:r>
      <w:r w:rsidR="00CA6FD4">
        <w:rPr>
          <w:rFonts w:ascii="Arial" w:eastAsia="Times New Roman" w:hAnsi="Arial" w:cs="Arial"/>
          <w:noProof/>
          <w:sz w:val="22"/>
        </w:rPr>
        <w:t xml:space="preserve"> 2013)</w:t>
      </w:r>
      <w:r>
        <w:rPr>
          <w:rFonts w:ascii="Arial" w:eastAsia="Times New Roman" w:hAnsi="Arial" w:cs="Arial"/>
          <w:sz w:val="22"/>
        </w:rPr>
        <w:fldChar w:fldCharType="end"/>
      </w:r>
      <w:r>
        <w:rPr>
          <w:rFonts w:ascii="Arial" w:eastAsia="Times New Roman" w:hAnsi="Arial" w:cs="Arial"/>
          <w:sz w:val="22"/>
        </w:rPr>
        <w:t xml:space="preserve">. In the hybrid strain, </w:t>
      </w:r>
      <w:commentRangeStart w:id="56"/>
      <w:commentRangeStart w:id="57"/>
      <w:r>
        <w:rPr>
          <w:rFonts w:ascii="Arial" w:eastAsia="Times New Roman" w:hAnsi="Arial" w:cs="Arial"/>
          <w:sz w:val="22"/>
        </w:rPr>
        <w:t>chromosome XVI was aneuploid most often</w:t>
      </w:r>
      <w:r w:rsidR="005E0C06">
        <w:rPr>
          <w:rFonts w:ascii="Arial" w:eastAsia="Times New Roman" w:hAnsi="Arial" w:cs="Arial"/>
          <w:sz w:val="22"/>
        </w:rPr>
        <w:t xml:space="preserve"> – with 9 </w:t>
      </w:r>
      <w:proofErr w:type="spellStart"/>
      <w:r w:rsidR="005E0C06">
        <w:rPr>
          <w:rFonts w:ascii="Arial" w:eastAsia="Times New Roman" w:hAnsi="Arial" w:cs="Arial"/>
          <w:sz w:val="22"/>
        </w:rPr>
        <w:t>trisomies</w:t>
      </w:r>
      <w:proofErr w:type="spellEnd"/>
      <w:r w:rsidR="005E0C06">
        <w:rPr>
          <w:rFonts w:ascii="Arial" w:eastAsia="Times New Roman" w:hAnsi="Arial" w:cs="Arial"/>
          <w:sz w:val="22"/>
        </w:rPr>
        <w:t xml:space="preserve"> and 1 tetrasomy</w:t>
      </w:r>
      <w:r>
        <w:rPr>
          <w:rFonts w:ascii="Arial" w:eastAsia="Times New Roman" w:hAnsi="Arial" w:cs="Arial"/>
          <w:sz w:val="22"/>
        </w:rPr>
        <w:t>.</w:t>
      </w:r>
      <w:r w:rsidR="00A95C85">
        <w:rPr>
          <w:rFonts w:ascii="Arial" w:eastAsia="Times New Roman" w:hAnsi="Arial" w:cs="Arial"/>
          <w:sz w:val="22"/>
        </w:rPr>
        <w:t xml:space="preserve"> </w:t>
      </w:r>
    </w:p>
    <w:p w14:paraId="2B3B1C58" w14:textId="042D65F0" w:rsidR="00F602C9" w:rsidRDefault="00F602C9" w:rsidP="00C05D5D">
      <w:pPr>
        <w:spacing w:line="360" w:lineRule="auto"/>
        <w:rPr>
          <w:rFonts w:ascii="Arial" w:eastAsia="Times New Roman" w:hAnsi="Arial" w:cs="Arial"/>
          <w:sz w:val="22"/>
        </w:rPr>
      </w:pPr>
      <w:r>
        <w:rPr>
          <w:noProof/>
        </w:rPr>
        <w:lastRenderedPageBreak/>
        <w:drawing>
          <wp:inline distT="0" distB="0" distL="0" distR="0" wp14:anchorId="5CAC6B19" wp14:editId="1CCB5D0D">
            <wp:extent cx="5819614" cy="3184902"/>
            <wp:effectExtent l="0" t="0" r="0" b="3175"/>
            <wp:docPr id="30" name="Chart 30">
              <a:extLst xmlns:a="http://schemas.openxmlformats.org/drawingml/2006/main">
                <a:ext uri="{FF2B5EF4-FFF2-40B4-BE49-F238E27FC236}">
                  <a16:creationId xmlns:a16="http://schemas.microsoft.com/office/drawing/2014/main" id="{33DC5293-D09F-1148-800D-32E936A06C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commentRangeEnd w:id="56"/>
    <w:p w14:paraId="1319F2B0" w14:textId="0382B435" w:rsidR="004F7BC0" w:rsidRDefault="00056893" w:rsidP="00C05D5D">
      <w:pPr>
        <w:spacing w:line="360" w:lineRule="auto"/>
        <w:rPr>
          <w:rFonts w:ascii="Arial" w:eastAsia="Times New Roman" w:hAnsi="Arial" w:cs="Arial"/>
          <w:sz w:val="22"/>
        </w:rPr>
      </w:pPr>
      <w:r>
        <w:rPr>
          <w:rStyle w:val="CommentReference"/>
        </w:rPr>
        <w:commentReference w:id="56"/>
      </w:r>
      <w:commentRangeEnd w:id="57"/>
      <w:r w:rsidR="005E0C06">
        <w:rPr>
          <w:rStyle w:val="CommentReference"/>
        </w:rPr>
        <w:commentReference w:id="57"/>
      </w:r>
    </w:p>
    <w:p w14:paraId="4848092E" w14:textId="04B21CA4" w:rsidR="005E0C06" w:rsidRDefault="005E0C06" w:rsidP="00C05D5D">
      <w:pPr>
        <w:spacing w:line="360" w:lineRule="auto"/>
        <w:rPr>
          <w:rFonts w:ascii="Arial" w:eastAsia="Times New Roman" w:hAnsi="Arial" w:cs="Arial"/>
          <w:sz w:val="22"/>
        </w:rPr>
      </w:pPr>
      <w:r>
        <w:rPr>
          <w:noProof/>
        </w:rPr>
        <w:drawing>
          <wp:inline distT="0" distB="0" distL="0" distR="0" wp14:anchorId="1DA45B31" wp14:editId="6B055C9C">
            <wp:extent cx="5943600" cy="3516630"/>
            <wp:effectExtent l="0" t="0" r="0" b="1270"/>
            <wp:docPr id="31" name="Chart 31">
              <a:extLst xmlns:a="http://schemas.openxmlformats.org/drawingml/2006/main">
                <a:ext uri="{FF2B5EF4-FFF2-40B4-BE49-F238E27FC236}">
                  <a16:creationId xmlns:a16="http://schemas.microsoft.com/office/drawing/2014/main" id="{3EC76184-D0C2-3A4F-A0B5-08B4A293D7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40016139" w14:textId="4661C054" w:rsidR="00716F66" w:rsidRPr="001C2470" w:rsidRDefault="00716F66" w:rsidP="001C2470">
      <w:pPr>
        <w:spacing w:line="360" w:lineRule="auto"/>
        <w:rPr>
          <w:rFonts w:ascii="Calibri" w:eastAsia="Times New Roman" w:hAnsi="Calibri" w:cs="Times New Roman"/>
          <w:color w:val="000000"/>
        </w:rPr>
      </w:pPr>
      <w:r>
        <w:rPr>
          <w:rFonts w:ascii="Arial" w:eastAsia="Times New Roman" w:hAnsi="Arial" w:cs="Arial"/>
          <w:sz w:val="22"/>
        </w:rPr>
        <w:t>Certain chromosomes are detected at higher frequencies (</w:t>
      </w:r>
      <w:proofErr w:type="spellStart"/>
      <w:r>
        <w:rPr>
          <w:rFonts w:ascii="Arial" w:eastAsia="Times New Roman" w:hAnsi="Arial" w:cs="Arial"/>
          <w:sz w:val="22"/>
        </w:rPr>
        <w:t>Chrs</w:t>
      </w:r>
      <w:proofErr w:type="spellEnd"/>
      <w:r>
        <w:rPr>
          <w:rFonts w:ascii="Arial" w:eastAsia="Times New Roman" w:hAnsi="Arial" w:cs="Arial"/>
          <w:sz w:val="22"/>
        </w:rPr>
        <w:t xml:space="preserve"> V,VII,IX,XII, and XVI), suggesting that duplication (and deletion, in the case of chromosome IX) of genes on these chromosomes is better tolerated than on other chromosomes (i.e. </w:t>
      </w:r>
      <w:proofErr w:type="spellStart"/>
      <w:r>
        <w:rPr>
          <w:rFonts w:ascii="Arial" w:eastAsia="Times New Roman" w:hAnsi="Arial" w:cs="Arial"/>
          <w:sz w:val="22"/>
        </w:rPr>
        <w:t>chrs</w:t>
      </w:r>
      <w:proofErr w:type="spellEnd"/>
      <w:r>
        <w:rPr>
          <w:rFonts w:ascii="Arial" w:eastAsia="Times New Roman" w:hAnsi="Arial" w:cs="Arial"/>
          <w:sz w:val="22"/>
        </w:rPr>
        <w:t xml:space="preserve"> VI and XIII, which were not found to be aneuploid in either experiment). </w:t>
      </w:r>
      <w:r w:rsidR="00A95C85">
        <w:rPr>
          <w:rFonts w:ascii="Arial" w:eastAsia="Times New Roman" w:hAnsi="Arial" w:cs="Arial"/>
          <w:sz w:val="22"/>
        </w:rPr>
        <w:t xml:space="preserve">Only two chromosomes were found to be </w:t>
      </w:r>
      <w:r w:rsidR="00A95C85">
        <w:rPr>
          <w:rFonts w:ascii="Arial" w:eastAsia="Times New Roman" w:hAnsi="Arial" w:cs="Arial"/>
          <w:sz w:val="22"/>
        </w:rPr>
        <w:lastRenderedPageBreak/>
        <w:t xml:space="preserve">monosomic – chromosome I and IX, </w:t>
      </w:r>
      <w:r w:rsidR="00925B41">
        <w:rPr>
          <w:rFonts w:ascii="Arial" w:eastAsia="Times New Roman" w:hAnsi="Arial" w:cs="Arial"/>
          <w:sz w:val="22"/>
        </w:rPr>
        <w:t xml:space="preserve">which are both relatively small chromosomes (I is the smallest with </w:t>
      </w:r>
      <w:r w:rsidR="00925B41" w:rsidRPr="00925B41">
        <w:rPr>
          <w:rFonts w:ascii="Calibri" w:eastAsia="Times New Roman" w:hAnsi="Calibri" w:cs="Times New Roman"/>
          <w:color w:val="000000"/>
        </w:rPr>
        <w:t>230218</w:t>
      </w:r>
      <w:r w:rsidR="00925B41">
        <w:rPr>
          <w:rFonts w:ascii="Calibri" w:eastAsia="Times New Roman" w:hAnsi="Calibri" w:cs="Times New Roman"/>
          <w:color w:val="000000"/>
        </w:rPr>
        <w:t xml:space="preserve"> bp, while IX is the 4</w:t>
      </w:r>
      <w:r w:rsidR="00925B41" w:rsidRPr="001C2470">
        <w:rPr>
          <w:rFonts w:ascii="Calibri" w:eastAsia="Times New Roman" w:hAnsi="Calibri" w:cs="Times New Roman"/>
          <w:color w:val="000000"/>
          <w:vertAlign w:val="superscript"/>
        </w:rPr>
        <w:t>th</w:t>
      </w:r>
      <w:r w:rsidR="00925B41">
        <w:rPr>
          <w:rFonts w:ascii="Calibri" w:eastAsia="Times New Roman" w:hAnsi="Calibri" w:cs="Times New Roman"/>
          <w:color w:val="000000"/>
        </w:rPr>
        <w:t xml:space="preserve"> smallest with </w:t>
      </w:r>
      <w:r w:rsidR="00925B41" w:rsidRPr="00925B41">
        <w:rPr>
          <w:rFonts w:ascii="Calibri" w:eastAsia="Times New Roman" w:hAnsi="Calibri" w:cs="Times New Roman"/>
          <w:color w:val="000000"/>
        </w:rPr>
        <w:t>439888</w:t>
      </w:r>
      <w:r w:rsidR="00925B41">
        <w:rPr>
          <w:rFonts w:ascii="Calibri" w:eastAsia="Times New Roman" w:hAnsi="Calibri" w:cs="Times New Roman"/>
          <w:color w:val="000000"/>
        </w:rPr>
        <w:t xml:space="preserve"> bp). This suggests that while there is no noticeable effect of chromosome length on aneuploidy occurrence (FIGURE?), monosomy may be tolerated in smaller chromosomes better than larger chromosomes. </w:t>
      </w:r>
    </w:p>
    <w:p w14:paraId="1120C6A6" w14:textId="77777777" w:rsidR="00716F66" w:rsidRDefault="00716F66" w:rsidP="00F24214">
      <w:pPr>
        <w:spacing w:line="360" w:lineRule="auto"/>
        <w:rPr>
          <w:rFonts w:ascii="Arial" w:eastAsia="Times New Roman" w:hAnsi="Arial" w:cs="Arial"/>
          <w:sz w:val="22"/>
        </w:rPr>
      </w:pPr>
    </w:p>
    <w:p w14:paraId="65801610" w14:textId="3C94B97D" w:rsidR="004F7BC0" w:rsidRPr="00840210" w:rsidRDefault="004F7BC0" w:rsidP="00F24214">
      <w:pPr>
        <w:spacing w:line="360" w:lineRule="auto"/>
        <w:rPr>
          <w:rFonts w:ascii="Arial" w:eastAsia="Times New Roman" w:hAnsi="Arial" w:cs="Arial"/>
          <w:i/>
          <w:sz w:val="22"/>
        </w:rPr>
      </w:pPr>
      <w:r w:rsidRPr="00840210">
        <w:rPr>
          <w:rFonts w:ascii="Arial" w:eastAsia="Times New Roman" w:hAnsi="Arial" w:cs="Arial"/>
          <w:i/>
          <w:sz w:val="22"/>
        </w:rPr>
        <w:t xml:space="preserve">Segmental Duplications </w:t>
      </w:r>
    </w:p>
    <w:p w14:paraId="1B251315" w14:textId="32C23616" w:rsidR="00283A96" w:rsidRDefault="00283A96" w:rsidP="00F24214">
      <w:pPr>
        <w:spacing w:line="360" w:lineRule="auto"/>
        <w:rPr>
          <w:rFonts w:ascii="Arial" w:eastAsia="Times New Roman" w:hAnsi="Arial" w:cs="Arial"/>
          <w:sz w:val="22"/>
        </w:rPr>
      </w:pPr>
      <w:r>
        <w:rPr>
          <w:rFonts w:ascii="Arial" w:eastAsia="Times New Roman" w:hAnsi="Arial" w:cs="Arial"/>
          <w:sz w:val="22"/>
        </w:rPr>
        <w:tab/>
      </w:r>
      <w:r w:rsidR="00623142">
        <w:rPr>
          <w:rFonts w:ascii="Arial" w:eastAsia="Times New Roman" w:hAnsi="Arial" w:cs="Arial"/>
          <w:sz w:val="22"/>
        </w:rPr>
        <w:t xml:space="preserve">Hybrid </w:t>
      </w:r>
      <w:r w:rsidR="00121EC8">
        <w:rPr>
          <w:rFonts w:ascii="Arial" w:eastAsia="Times New Roman" w:hAnsi="Arial" w:cs="Arial"/>
          <w:sz w:val="22"/>
        </w:rPr>
        <w:t>sample</w:t>
      </w:r>
      <w:r>
        <w:rPr>
          <w:rFonts w:ascii="Arial" w:eastAsia="Times New Roman" w:hAnsi="Arial" w:cs="Arial"/>
          <w:sz w:val="22"/>
        </w:rPr>
        <w:t xml:space="preserve"> 76 ha</w:t>
      </w:r>
      <w:r w:rsidR="00121EC8">
        <w:rPr>
          <w:rFonts w:ascii="Arial" w:eastAsia="Times New Roman" w:hAnsi="Arial" w:cs="Arial"/>
          <w:sz w:val="22"/>
        </w:rPr>
        <w:t>d</w:t>
      </w:r>
      <w:r>
        <w:rPr>
          <w:rFonts w:ascii="Arial" w:eastAsia="Times New Roman" w:hAnsi="Arial" w:cs="Arial"/>
          <w:sz w:val="22"/>
        </w:rPr>
        <w:t xml:space="preserve"> a partial duplication of chromosome X. </w:t>
      </w:r>
      <w:r w:rsidR="003B37B2">
        <w:rPr>
          <w:rFonts w:ascii="Arial" w:eastAsia="Times New Roman" w:hAnsi="Arial" w:cs="Arial"/>
          <w:sz w:val="22"/>
        </w:rPr>
        <w:t>It appears that a segment of chromosome X was duplicated and then attached to another chromosome; it is</w:t>
      </w:r>
      <w:r w:rsidR="00FA2358">
        <w:rPr>
          <w:rFonts w:ascii="Arial" w:eastAsia="Times New Roman" w:hAnsi="Arial" w:cs="Arial"/>
          <w:sz w:val="22"/>
        </w:rPr>
        <w:t xml:space="preserve"> not a structural </w:t>
      </w:r>
      <w:r w:rsidR="007B57F9">
        <w:rPr>
          <w:rFonts w:ascii="Arial" w:eastAsia="Times New Roman" w:hAnsi="Arial" w:cs="Arial"/>
          <w:sz w:val="22"/>
        </w:rPr>
        <w:t xml:space="preserve">duplicate of the chromosome arm, as the segment does not include the centromere. It appears that the initial breakpoint is around </w:t>
      </w:r>
      <w:commentRangeStart w:id="58"/>
      <w:commentRangeStart w:id="59"/>
      <w:r w:rsidR="007B57F9">
        <w:rPr>
          <w:rFonts w:ascii="Arial" w:eastAsia="Times New Roman" w:hAnsi="Arial" w:cs="Arial"/>
          <w:sz w:val="22"/>
        </w:rPr>
        <w:t>24,400</w:t>
      </w:r>
      <w:commentRangeEnd w:id="58"/>
      <w:r w:rsidR="00056893">
        <w:rPr>
          <w:rStyle w:val="CommentReference"/>
        </w:rPr>
        <w:commentReference w:id="58"/>
      </w:r>
      <w:commentRangeEnd w:id="59"/>
      <w:r w:rsidR="005E53FF">
        <w:rPr>
          <w:rStyle w:val="CommentReference"/>
        </w:rPr>
        <w:commentReference w:id="59"/>
      </w:r>
      <w:r w:rsidR="007B57F9">
        <w:rPr>
          <w:rFonts w:ascii="Arial" w:eastAsia="Times New Roman" w:hAnsi="Arial" w:cs="Arial"/>
          <w:sz w:val="22"/>
        </w:rPr>
        <w:t>, and the ending breakpoint is</w:t>
      </w:r>
      <w:r>
        <w:rPr>
          <w:rFonts w:ascii="Arial" w:eastAsia="Times New Roman" w:hAnsi="Arial" w:cs="Arial"/>
          <w:sz w:val="22"/>
        </w:rPr>
        <w:t xml:space="preserve"> located at 378,020</w:t>
      </w:r>
      <w:r w:rsidR="00213525">
        <w:rPr>
          <w:rFonts w:ascii="Arial" w:eastAsia="Times New Roman" w:hAnsi="Arial" w:cs="Arial"/>
          <w:sz w:val="22"/>
        </w:rPr>
        <w:t xml:space="preserve"> (figures 2 and 3)</w:t>
      </w:r>
      <w:r w:rsidR="007B57F9">
        <w:rPr>
          <w:rFonts w:ascii="Arial" w:eastAsia="Times New Roman" w:hAnsi="Arial" w:cs="Arial"/>
          <w:sz w:val="22"/>
        </w:rPr>
        <w:t>.</w:t>
      </w:r>
      <w:r w:rsidR="003B37B2">
        <w:rPr>
          <w:rFonts w:ascii="Arial" w:eastAsia="Times New Roman" w:hAnsi="Arial" w:cs="Arial"/>
          <w:sz w:val="22"/>
        </w:rPr>
        <w:t xml:space="preserve"> The ending breakpoint is in close proximity to a known transposable element</w:t>
      </w:r>
      <w:r w:rsidR="00871AD2">
        <w:rPr>
          <w:rFonts w:ascii="Arial" w:eastAsia="Times New Roman" w:hAnsi="Arial" w:cs="Arial"/>
          <w:sz w:val="22"/>
        </w:rPr>
        <w:t xml:space="preserve"> (within 200 bp of the YJLCdelta7 Ty1 LTR)</w:t>
      </w:r>
      <w:r w:rsidR="003B37B2">
        <w:rPr>
          <w:rFonts w:ascii="Arial" w:eastAsia="Times New Roman" w:hAnsi="Arial" w:cs="Arial"/>
          <w:sz w:val="22"/>
        </w:rPr>
        <w:t xml:space="preserve">, which makes </w:t>
      </w:r>
      <w:commentRangeStart w:id="60"/>
      <w:r w:rsidR="003B37B2">
        <w:rPr>
          <w:rFonts w:ascii="Arial" w:eastAsia="Times New Roman" w:hAnsi="Arial" w:cs="Arial"/>
          <w:sz w:val="22"/>
        </w:rPr>
        <w:t>locating this mutation difficult</w:t>
      </w:r>
      <w:commentRangeEnd w:id="60"/>
      <w:r w:rsidR="00056893">
        <w:rPr>
          <w:rStyle w:val="CommentReference"/>
        </w:rPr>
        <w:commentReference w:id="60"/>
      </w:r>
      <w:r w:rsidR="003B37B2">
        <w:rPr>
          <w:rFonts w:ascii="Arial" w:eastAsia="Times New Roman" w:hAnsi="Arial" w:cs="Arial"/>
          <w:sz w:val="22"/>
        </w:rPr>
        <w:t>.</w:t>
      </w:r>
      <w:r w:rsidR="007B57F9">
        <w:rPr>
          <w:rFonts w:ascii="Arial" w:eastAsia="Times New Roman" w:hAnsi="Arial" w:cs="Arial"/>
          <w:sz w:val="22"/>
        </w:rPr>
        <w:t xml:space="preserve"> Chromosome X in yeast has a centromere that begins at 436,307; the duplication of the left arm does not include the centromere. The initial and final breakpoints are both located in intergenic sequences, so </w:t>
      </w:r>
      <w:r w:rsidR="00CB21AA">
        <w:rPr>
          <w:rFonts w:ascii="Arial" w:eastAsia="Times New Roman" w:hAnsi="Arial" w:cs="Arial"/>
          <w:sz w:val="22"/>
        </w:rPr>
        <w:t xml:space="preserve">likely </w:t>
      </w:r>
      <w:r w:rsidR="007B57F9">
        <w:rPr>
          <w:rFonts w:ascii="Arial" w:eastAsia="Times New Roman" w:hAnsi="Arial" w:cs="Arial"/>
          <w:sz w:val="22"/>
        </w:rPr>
        <w:t xml:space="preserve">do not have a phenotypic effect </w:t>
      </w:r>
      <w:r w:rsidR="009300E0">
        <w:rPr>
          <w:rFonts w:ascii="Arial" w:eastAsia="Times New Roman" w:hAnsi="Arial" w:cs="Arial"/>
          <w:sz w:val="22"/>
        </w:rPr>
        <w:t>aside from</w:t>
      </w:r>
      <w:r w:rsidR="007B57F9">
        <w:rPr>
          <w:rFonts w:ascii="Arial" w:eastAsia="Times New Roman" w:hAnsi="Arial" w:cs="Arial"/>
          <w:sz w:val="22"/>
        </w:rPr>
        <w:t xml:space="preserve"> that of the duplicated genes. </w:t>
      </w:r>
      <w:r w:rsidR="009300E0">
        <w:rPr>
          <w:rFonts w:ascii="Arial" w:eastAsia="Times New Roman" w:hAnsi="Arial" w:cs="Arial"/>
          <w:sz w:val="22"/>
        </w:rPr>
        <w:t>Visual analysis of the genome identified two c</w:t>
      </w:r>
      <w:r w:rsidR="003B37B2">
        <w:rPr>
          <w:rFonts w:ascii="Arial" w:eastAsia="Times New Roman" w:hAnsi="Arial" w:cs="Arial"/>
          <w:sz w:val="22"/>
        </w:rPr>
        <w:t xml:space="preserve">andidate chromosomes </w:t>
      </w:r>
      <w:r w:rsidR="009300E0">
        <w:rPr>
          <w:rFonts w:ascii="Arial" w:eastAsia="Times New Roman" w:hAnsi="Arial" w:cs="Arial"/>
          <w:sz w:val="22"/>
        </w:rPr>
        <w:t xml:space="preserve">for part of chromosome X </w:t>
      </w:r>
      <w:r w:rsidR="003B37B2">
        <w:rPr>
          <w:rFonts w:ascii="Arial" w:eastAsia="Times New Roman" w:hAnsi="Arial" w:cs="Arial"/>
          <w:sz w:val="22"/>
        </w:rPr>
        <w:t>to be attached to</w:t>
      </w:r>
      <w:r w:rsidR="009300E0">
        <w:rPr>
          <w:rFonts w:ascii="Arial" w:eastAsia="Times New Roman" w:hAnsi="Arial" w:cs="Arial"/>
          <w:sz w:val="22"/>
        </w:rPr>
        <w:t xml:space="preserve">: </w:t>
      </w:r>
      <w:r w:rsidR="003B37B2">
        <w:rPr>
          <w:rFonts w:ascii="Arial" w:eastAsia="Times New Roman" w:hAnsi="Arial" w:cs="Arial"/>
          <w:sz w:val="22"/>
        </w:rPr>
        <w:t>chromosome VI and chromosome XI</w:t>
      </w:r>
      <w:r w:rsidR="009300E0">
        <w:rPr>
          <w:rFonts w:ascii="Arial" w:eastAsia="Times New Roman" w:hAnsi="Arial" w:cs="Arial"/>
          <w:sz w:val="22"/>
        </w:rPr>
        <w:t xml:space="preserve">. </w:t>
      </w:r>
      <w:commentRangeStart w:id="61"/>
      <w:r w:rsidR="009300E0">
        <w:rPr>
          <w:rFonts w:ascii="Arial" w:eastAsia="Times New Roman" w:hAnsi="Arial" w:cs="Arial"/>
          <w:sz w:val="22"/>
        </w:rPr>
        <w:t>T</w:t>
      </w:r>
      <w:r w:rsidR="003B37B2">
        <w:rPr>
          <w:rFonts w:ascii="Arial" w:eastAsia="Times New Roman" w:hAnsi="Arial" w:cs="Arial"/>
          <w:sz w:val="22"/>
        </w:rPr>
        <w:t>hese chromosomes show</w:t>
      </w:r>
      <w:r w:rsidR="009300E0">
        <w:rPr>
          <w:rFonts w:ascii="Arial" w:eastAsia="Times New Roman" w:hAnsi="Arial" w:cs="Arial"/>
          <w:sz w:val="22"/>
        </w:rPr>
        <w:t>ed</w:t>
      </w:r>
      <w:r w:rsidR="003B37B2">
        <w:rPr>
          <w:rFonts w:ascii="Arial" w:eastAsia="Times New Roman" w:hAnsi="Arial" w:cs="Arial"/>
          <w:sz w:val="22"/>
        </w:rPr>
        <w:t xml:space="preserve"> significant reductions in read count near the end of one of their chromosome arms</w:t>
      </w:r>
      <w:commentRangeEnd w:id="61"/>
      <w:r w:rsidR="00056893">
        <w:rPr>
          <w:rStyle w:val="CommentReference"/>
        </w:rPr>
        <w:commentReference w:id="61"/>
      </w:r>
      <w:r w:rsidR="003B37B2">
        <w:rPr>
          <w:rFonts w:ascii="Arial" w:eastAsia="Times New Roman" w:hAnsi="Arial" w:cs="Arial"/>
          <w:sz w:val="22"/>
        </w:rPr>
        <w:t xml:space="preserve">. </w:t>
      </w:r>
    </w:p>
    <w:p w14:paraId="5E1531BD" w14:textId="02B932D3" w:rsidR="00D975DC" w:rsidRDefault="00D975DC" w:rsidP="00F24214">
      <w:pPr>
        <w:spacing w:line="360" w:lineRule="auto"/>
        <w:rPr>
          <w:rFonts w:ascii="Arial" w:eastAsia="Times New Roman" w:hAnsi="Arial" w:cs="Arial"/>
          <w:sz w:val="22"/>
        </w:rPr>
      </w:pPr>
      <w:r>
        <w:rPr>
          <w:rFonts w:ascii="Arial" w:eastAsia="Times New Roman" w:hAnsi="Arial" w:cs="Arial"/>
          <w:sz w:val="22"/>
        </w:rPr>
        <w:tab/>
        <w:t xml:space="preserve">This </w:t>
      </w:r>
      <w:r w:rsidR="00A42424">
        <w:rPr>
          <w:rFonts w:ascii="Arial" w:eastAsia="Times New Roman" w:hAnsi="Arial" w:cs="Arial"/>
          <w:sz w:val="22"/>
        </w:rPr>
        <w:t>sample</w:t>
      </w:r>
      <w:r>
        <w:rPr>
          <w:rFonts w:ascii="Arial" w:eastAsia="Times New Roman" w:hAnsi="Arial" w:cs="Arial"/>
          <w:sz w:val="22"/>
        </w:rPr>
        <w:t xml:space="preserve"> is also trisomic for chromosome IX and chromosome XIV. It is possible that the duplication of half of chromosome X aids in the dual aneuploidy, by balancing protein stoichiometries for example. </w:t>
      </w:r>
      <w:commentRangeStart w:id="62"/>
      <w:commentRangeStart w:id="63"/>
      <w:commentRangeStart w:id="64"/>
      <w:r w:rsidRPr="00523C94">
        <w:rPr>
          <w:rFonts w:ascii="Arial" w:eastAsia="Times New Roman" w:hAnsi="Arial" w:cs="Arial"/>
          <w:sz w:val="22"/>
          <w:highlight w:val="cyan"/>
        </w:rPr>
        <w:t xml:space="preserve">In order to investigate this, we looked at the individual gene expression profile of </w:t>
      </w:r>
      <w:r w:rsidR="00A42424">
        <w:rPr>
          <w:rFonts w:ascii="Arial" w:eastAsia="Times New Roman" w:hAnsi="Arial" w:cs="Arial"/>
          <w:sz w:val="22"/>
          <w:highlight w:val="cyan"/>
        </w:rPr>
        <w:t>sample</w:t>
      </w:r>
      <w:r w:rsidRPr="00523C94">
        <w:rPr>
          <w:rFonts w:ascii="Arial" w:eastAsia="Times New Roman" w:hAnsi="Arial" w:cs="Arial"/>
          <w:sz w:val="22"/>
          <w:highlight w:val="cyan"/>
        </w:rPr>
        <w:t xml:space="preserve"> 76 to determine if there were any correlations between genes on these three chromosomes.</w:t>
      </w:r>
      <w:r>
        <w:rPr>
          <w:rFonts w:ascii="Arial" w:eastAsia="Times New Roman" w:hAnsi="Arial" w:cs="Arial"/>
          <w:sz w:val="22"/>
        </w:rPr>
        <w:t xml:space="preserve"> </w:t>
      </w:r>
      <w:commentRangeEnd w:id="62"/>
      <w:r w:rsidR="00213525">
        <w:rPr>
          <w:rStyle w:val="CommentReference"/>
        </w:rPr>
        <w:commentReference w:id="62"/>
      </w:r>
      <w:commentRangeEnd w:id="63"/>
      <w:r w:rsidR="00056893">
        <w:rPr>
          <w:rStyle w:val="CommentReference"/>
        </w:rPr>
        <w:commentReference w:id="63"/>
      </w:r>
      <w:commentRangeEnd w:id="64"/>
      <w:r w:rsidR="00CB21AA">
        <w:rPr>
          <w:rStyle w:val="CommentReference"/>
        </w:rPr>
        <w:commentReference w:id="64"/>
      </w:r>
    </w:p>
    <w:p w14:paraId="2B0189C5" w14:textId="6133B89B" w:rsidR="00F24A7C" w:rsidRPr="003C0B65" w:rsidRDefault="00F24A7C" w:rsidP="00F24214">
      <w:pPr>
        <w:spacing w:line="360" w:lineRule="auto"/>
        <w:rPr>
          <w:rFonts w:ascii="Arial" w:eastAsia="Times New Roman" w:hAnsi="Arial" w:cs="Arial"/>
          <w:i/>
          <w:sz w:val="22"/>
        </w:rPr>
      </w:pPr>
    </w:p>
    <w:p w14:paraId="678E7AD1" w14:textId="39BE49F6" w:rsidR="004F7BC0" w:rsidRPr="009D4DE4" w:rsidRDefault="004F7BC0" w:rsidP="00F24214">
      <w:pPr>
        <w:spacing w:line="360" w:lineRule="auto"/>
        <w:rPr>
          <w:rFonts w:ascii="Arial" w:hAnsi="Arial" w:cs="Arial"/>
          <w:i/>
          <w:color w:val="000000"/>
          <w:sz w:val="22"/>
          <w:szCs w:val="117"/>
        </w:rPr>
      </w:pPr>
      <w:r w:rsidRPr="00F46192">
        <w:rPr>
          <w:rFonts w:ascii="Arial" w:hAnsi="Arial" w:cs="Arial"/>
          <w:i/>
          <w:color w:val="000000"/>
          <w:sz w:val="22"/>
          <w:szCs w:val="117"/>
        </w:rPr>
        <w:t xml:space="preserve">No </w:t>
      </w:r>
      <w:r>
        <w:rPr>
          <w:rFonts w:ascii="Arial" w:hAnsi="Arial" w:cs="Arial"/>
          <w:i/>
          <w:color w:val="000000"/>
          <w:sz w:val="22"/>
          <w:szCs w:val="117"/>
        </w:rPr>
        <w:t>evidence for whole-chromosome dosage compensation</w:t>
      </w:r>
      <w:r w:rsidRPr="00F46192">
        <w:rPr>
          <w:rFonts w:ascii="Arial" w:hAnsi="Arial" w:cs="Arial"/>
          <w:i/>
          <w:color w:val="000000"/>
          <w:sz w:val="22"/>
          <w:szCs w:val="117"/>
        </w:rPr>
        <w:t xml:space="preserve"> in either lab or hybrid strains</w:t>
      </w:r>
    </w:p>
    <w:p w14:paraId="334C8352" w14:textId="15830177" w:rsidR="008E13C3" w:rsidRDefault="004F7BC0" w:rsidP="004353CF">
      <w:pPr>
        <w:spacing w:line="360" w:lineRule="auto"/>
        <w:rPr>
          <w:ins w:id="65" w:author="Holly Celina Mcqueary" w:date="2019-09-24T11:28:00Z"/>
          <w:rFonts w:ascii="Arial" w:eastAsia="Times New Roman" w:hAnsi="Arial" w:cs="Arial"/>
          <w:sz w:val="22"/>
        </w:rPr>
      </w:pPr>
      <w:r>
        <w:rPr>
          <w:rFonts w:ascii="Arial" w:eastAsia="Times New Roman" w:hAnsi="Arial" w:cs="Arial"/>
          <w:sz w:val="22"/>
        </w:rPr>
        <w:tab/>
      </w:r>
      <w:r w:rsidR="000306BA">
        <w:rPr>
          <w:rFonts w:ascii="Arial" w:eastAsia="Times New Roman" w:hAnsi="Arial" w:cs="Arial"/>
          <w:sz w:val="22"/>
        </w:rPr>
        <w:t xml:space="preserve">Whole-chromosome gene expression was analyzed </w:t>
      </w:r>
      <w:r w:rsidR="00106448">
        <w:rPr>
          <w:rFonts w:ascii="Arial" w:eastAsia="Times New Roman" w:hAnsi="Arial" w:cs="Arial"/>
          <w:sz w:val="22"/>
        </w:rPr>
        <w:t>by calculating</w:t>
      </w:r>
      <w:r w:rsidR="000306BA">
        <w:rPr>
          <w:rFonts w:ascii="Arial" w:eastAsia="Times New Roman" w:hAnsi="Arial" w:cs="Arial"/>
          <w:sz w:val="22"/>
        </w:rPr>
        <w:t xml:space="preserve"> the average and 95% confidence interval of gene expression </w:t>
      </w:r>
      <w:r w:rsidR="00106448">
        <w:rPr>
          <w:rFonts w:ascii="Arial" w:eastAsia="Times New Roman" w:hAnsi="Arial" w:cs="Arial"/>
          <w:sz w:val="22"/>
        </w:rPr>
        <w:t xml:space="preserve">for </w:t>
      </w:r>
      <w:r w:rsidR="000306BA">
        <w:rPr>
          <w:rFonts w:ascii="Arial" w:eastAsia="Times New Roman" w:hAnsi="Arial" w:cs="Arial"/>
          <w:sz w:val="22"/>
        </w:rPr>
        <w:t>each chromosome</w:t>
      </w:r>
      <w:r w:rsidR="00CD3C1D">
        <w:rPr>
          <w:rFonts w:ascii="Arial" w:eastAsia="Times New Roman" w:hAnsi="Arial" w:cs="Arial"/>
          <w:sz w:val="22"/>
        </w:rPr>
        <w:t xml:space="preserve"> (</w:t>
      </w:r>
      <w:r w:rsidR="00106448">
        <w:rPr>
          <w:rFonts w:ascii="Arial" w:eastAsia="Times New Roman" w:hAnsi="Arial" w:cs="Arial"/>
          <w:sz w:val="22"/>
        </w:rPr>
        <w:t xml:space="preserve">boxplots in </w:t>
      </w:r>
      <w:r w:rsidR="00CD3C1D">
        <w:rPr>
          <w:rFonts w:ascii="Arial" w:eastAsia="Times New Roman" w:hAnsi="Arial" w:cs="Arial"/>
          <w:sz w:val="22"/>
        </w:rPr>
        <w:t>figure 7).</w:t>
      </w:r>
      <w:r w:rsidR="000306BA">
        <w:rPr>
          <w:rFonts w:ascii="Arial" w:eastAsia="Times New Roman" w:hAnsi="Arial" w:cs="Arial"/>
          <w:sz w:val="22"/>
        </w:rPr>
        <w:t xml:space="preserve"> ANOVAs were </w:t>
      </w:r>
      <w:r w:rsidR="00106448">
        <w:rPr>
          <w:rFonts w:ascii="Arial" w:eastAsia="Times New Roman" w:hAnsi="Arial" w:cs="Arial"/>
          <w:sz w:val="22"/>
        </w:rPr>
        <w:t xml:space="preserve">also </w:t>
      </w:r>
      <w:r w:rsidR="000306BA">
        <w:rPr>
          <w:rFonts w:ascii="Arial" w:eastAsia="Times New Roman" w:hAnsi="Arial" w:cs="Arial"/>
          <w:sz w:val="22"/>
        </w:rPr>
        <w:t>r</w:t>
      </w:r>
      <w:r w:rsidR="00106448">
        <w:rPr>
          <w:rFonts w:ascii="Arial" w:eastAsia="Times New Roman" w:hAnsi="Arial" w:cs="Arial"/>
          <w:sz w:val="22"/>
        </w:rPr>
        <w:t>u</w:t>
      </w:r>
      <w:r w:rsidR="000306BA">
        <w:rPr>
          <w:rFonts w:ascii="Arial" w:eastAsia="Times New Roman" w:hAnsi="Arial" w:cs="Arial"/>
          <w:sz w:val="22"/>
        </w:rPr>
        <w:t xml:space="preserve">n on each aneuploid </w:t>
      </w:r>
      <w:r w:rsidR="00A42424">
        <w:rPr>
          <w:rFonts w:ascii="Arial" w:eastAsia="Times New Roman" w:hAnsi="Arial" w:cs="Arial"/>
          <w:sz w:val="22"/>
        </w:rPr>
        <w:t>sample</w:t>
      </w:r>
      <w:r w:rsidR="000306BA">
        <w:rPr>
          <w:rFonts w:ascii="Arial" w:eastAsia="Times New Roman" w:hAnsi="Arial" w:cs="Arial"/>
          <w:sz w:val="22"/>
        </w:rPr>
        <w:t xml:space="preserve">, comparing </w:t>
      </w:r>
      <w:r w:rsidR="00CB21AA">
        <w:rPr>
          <w:rFonts w:ascii="Arial" w:eastAsia="Times New Roman" w:hAnsi="Arial" w:cs="Arial"/>
          <w:sz w:val="22"/>
        </w:rPr>
        <w:t xml:space="preserve">the average </w:t>
      </w:r>
      <w:commentRangeStart w:id="66"/>
      <w:r w:rsidR="000306BA" w:rsidRPr="001C2470">
        <w:rPr>
          <w:rFonts w:ascii="Arial" w:eastAsia="Times New Roman" w:hAnsi="Arial" w:cs="Arial"/>
          <w:strike/>
          <w:sz w:val="22"/>
        </w:rPr>
        <w:t>its</w:t>
      </w:r>
      <w:r w:rsidR="000306BA">
        <w:rPr>
          <w:rFonts w:ascii="Arial" w:eastAsia="Times New Roman" w:hAnsi="Arial" w:cs="Arial"/>
          <w:sz w:val="22"/>
        </w:rPr>
        <w:t xml:space="preserve"> </w:t>
      </w:r>
      <w:commentRangeEnd w:id="66"/>
      <w:r w:rsidR="00106448">
        <w:rPr>
          <w:rStyle w:val="CommentReference"/>
        </w:rPr>
        <w:commentReference w:id="66"/>
      </w:r>
      <w:r w:rsidR="000306BA">
        <w:rPr>
          <w:rFonts w:ascii="Arial" w:eastAsia="Times New Roman" w:hAnsi="Arial" w:cs="Arial"/>
          <w:sz w:val="22"/>
        </w:rPr>
        <w:t xml:space="preserve">gene expression </w:t>
      </w:r>
      <w:r w:rsidR="00CB21AA">
        <w:rPr>
          <w:rFonts w:ascii="Arial" w:eastAsia="Times New Roman" w:hAnsi="Arial" w:cs="Arial"/>
          <w:sz w:val="22"/>
        </w:rPr>
        <w:t xml:space="preserve">from each chromosome </w:t>
      </w:r>
      <w:r w:rsidR="000306BA">
        <w:rPr>
          <w:rFonts w:ascii="Arial" w:eastAsia="Times New Roman" w:hAnsi="Arial" w:cs="Arial"/>
          <w:sz w:val="22"/>
        </w:rPr>
        <w:t>to that of the</w:t>
      </w:r>
      <w:r w:rsidR="00CB21AA">
        <w:rPr>
          <w:rFonts w:ascii="Arial" w:eastAsia="Times New Roman" w:hAnsi="Arial" w:cs="Arial"/>
          <w:sz w:val="22"/>
        </w:rPr>
        <w:t xml:space="preserve"> other</w:t>
      </w:r>
      <w:r w:rsidR="000306BA">
        <w:rPr>
          <w:rFonts w:ascii="Arial" w:eastAsia="Times New Roman" w:hAnsi="Arial" w:cs="Arial"/>
          <w:sz w:val="22"/>
        </w:rPr>
        <w:t xml:space="preserve"> </w:t>
      </w:r>
      <w:r w:rsidR="00A42424">
        <w:rPr>
          <w:rFonts w:ascii="Arial" w:eastAsia="Times New Roman" w:hAnsi="Arial" w:cs="Arial"/>
          <w:sz w:val="22"/>
        </w:rPr>
        <w:t>samples</w:t>
      </w:r>
      <w:r w:rsidR="000306BA">
        <w:rPr>
          <w:rFonts w:ascii="Arial" w:eastAsia="Times New Roman" w:hAnsi="Arial" w:cs="Arial"/>
          <w:sz w:val="22"/>
        </w:rPr>
        <w:t>.</w:t>
      </w:r>
      <w:r w:rsidR="005E53FF">
        <w:rPr>
          <w:rFonts w:ascii="Arial" w:eastAsia="Times New Roman" w:hAnsi="Arial" w:cs="Arial"/>
          <w:sz w:val="22"/>
        </w:rPr>
        <w:t xml:space="preserve"> If there is compensation occurring on the whole-chromosome level, we would expect statistically </w:t>
      </w:r>
      <w:r w:rsidR="006E0824">
        <w:rPr>
          <w:rFonts w:ascii="Arial" w:eastAsia="Times New Roman" w:hAnsi="Arial" w:cs="Arial"/>
          <w:sz w:val="22"/>
        </w:rPr>
        <w:t>in</w:t>
      </w:r>
      <w:r w:rsidR="005E53FF">
        <w:rPr>
          <w:rFonts w:ascii="Arial" w:eastAsia="Times New Roman" w:hAnsi="Arial" w:cs="Arial"/>
          <w:sz w:val="22"/>
        </w:rPr>
        <w:t xml:space="preserve">significant p-values from ANOVAs of aneuploid chromosomes compared to the ancestral chromosome state. </w:t>
      </w:r>
      <w:r w:rsidR="00813426">
        <w:rPr>
          <w:rFonts w:ascii="Arial" w:eastAsia="Times New Roman" w:hAnsi="Arial" w:cs="Arial"/>
          <w:sz w:val="22"/>
        </w:rPr>
        <w:t xml:space="preserve">There is no evidence of whole-chromosome dosage compensation, as every sample that was aneuploid showed a significant p-value </w:t>
      </w:r>
      <w:proofErr w:type="gramStart"/>
      <w:r w:rsidR="00813426">
        <w:rPr>
          <w:rFonts w:ascii="Arial" w:eastAsia="Times New Roman" w:hAnsi="Arial" w:cs="Arial"/>
          <w:sz w:val="22"/>
        </w:rPr>
        <w:t>( &lt;</w:t>
      </w:r>
      <w:proofErr w:type="gramEnd"/>
      <w:r w:rsidR="00813426">
        <w:rPr>
          <w:rFonts w:ascii="Arial" w:eastAsia="Times New Roman" w:hAnsi="Arial" w:cs="Arial"/>
          <w:sz w:val="22"/>
        </w:rPr>
        <w:t xml:space="preserve"> 0.01) in the ANOVA. However, further analysis is needed, as some </w:t>
      </w:r>
      <w:r w:rsidR="00813426">
        <w:rPr>
          <w:rFonts w:ascii="Arial" w:eastAsia="Times New Roman" w:hAnsi="Arial" w:cs="Arial"/>
          <w:sz w:val="22"/>
        </w:rPr>
        <w:lastRenderedPageBreak/>
        <w:t xml:space="preserve">euploid lines also showed significant ANOVA p-values, indicating that a simple ANOVA is not sufficient to determine the level of gene expression differences between samples. </w:t>
      </w:r>
    </w:p>
    <w:p w14:paraId="5DDBED6C" w14:textId="5086DB04" w:rsidR="005F50C6" w:rsidRDefault="005F50C6">
      <w:pPr>
        <w:spacing w:line="360" w:lineRule="auto"/>
        <w:ind w:firstLine="720"/>
        <w:rPr>
          <w:rFonts w:ascii="Arial" w:eastAsia="Times New Roman" w:hAnsi="Arial" w:cs="Arial"/>
          <w:sz w:val="22"/>
        </w:rPr>
        <w:pPrChange w:id="67" w:author="Holly Celina Mcqueary" w:date="2019-09-24T11:29:00Z">
          <w:pPr>
            <w:spacing w:line="360" w:lineRule="auto"/>
          </w:pPr>
        </w:pPrChange>
      </w:pPr>
      <w:r w:rsidRPr="00196E91">
        <w:rPr>
          <w:rFonts w:ascii="Arial" w:eastAsia="Times New Roman" w:hAnsi="Arial" w:cs="Arial"/>
          <w:sz w:val="22"/>
        </w:rPr>
        <w:t>Most, but not all, aneuploid samples had nonsignificant p-values when comparing the gene expression on the aneuploid chromosome to the expected value of gene expression of a monosomic/trisomic/</w:t>
      </w:r>
      <w:proofErr w:type="spellStart"/>
      <w:r w:rsidRPr="00196E91">
        <w:rPr>
          <w:rFonts w:ascii="Arial" w:eastAsia="Times New Roman" w:hAnsi="Arial" w:cs="Arial"/>
          <w:sz w:val="22"/>
        </w:rPr>
        <w:t>tetrasomic</w:t>
      </w:r>
      <w:proofErr w:type="spellEnd"/>
      <w:r w:rsidRPr="00196E91">
        <w:rPr>
          <w:rFonts w:ascii="Arial" w:eastAsia="Times New Roman" w:hAnsi="Arial" w:cs="Arial"/>
          <w:sz w:val="22"/>
        </w:rPr>
        <w:t xml:space="preserve"> </w:t>
      </w:r>
      <w:r>
        <w:rPr>
          <w:rFonts w:ascii="Arial" w:eastAsia="Times New Roman" w:hAnsi="Arial" w:cs="Arial"/>
          <w:sz w:val="22"/>
        </w:rPr>
        <w:t xml:space="preserve">(expected average log2 fold changes of -1, 0.585, and 1, respectively) </w:t>
      </w:r>
      <w:r w:rsidRPr="00196E91">
        <w:rPr>
          <w:rFonts w:ascii="Arial" w:eastAsia="Times New Roman" w:hAnsi="Arial" w:cs="Arial"/>
          <w:sz w:val="22"/>
        </w:rPr>
        <w:t>chromosome</w:t>
      </w:r>
      <w:r>
        <w:rPr>
          <w:rFonts w:ascii="Arial" w:eastAsia="Times New Roman" w:hAnsi="Arial" w:cs="Arial"/>
          <w:sz w:val="22"/>
        </w:rPr>
        <w:t xml:space="preserve"> assuming no dosage compensation</w:t>
      </w:r>
      <w:r w:rsidRPr="00196E91">
        <w:rPr>
          <w:rFonts w:ascii="Arial" w:eastAsia="Times New Roman" w:hAnsi="Arial" w:cs="Arial"/>
          <w:sz w:val="22"/>
        </w:rPr>
        <w:t>.</w:t>
      </w:r>
      <w:r>
        <w:rPr>
          <w:rFonts w:ascii="Arial" w:eastAsia="Times New Roman" w:hAnsi="Arial" w:cs="Arial"/>
          <w:sz w:val="22"/>
        </w:rPr>
        <w:t xml:space="preserve"> (</w:t>
      </w:r>
      <w:commentRangeStart w:id="68"/>
      <w:r>
        <w:rPr>
          <w:rFonts w:ascii="Arial" w:eastAsia="Times New Roman" w:hAnsi="Arial" w:cs="Arial"/>
          <w:sz w:val="22"/>
        </w:rPr>
        <w:t>Sample 18, chromosome I, p &lt;0.05;  sample 49, chromosome V, p&lt;0.05;sample 59, chromosome VII, p&lt;0.05;sample 61, chromosome VII, p&lt;0.05</w:t>
      </w:r>
      <w:commentRangeEnd w:id="68"/>
      <w:r>
        <w:rPr>
          <w:rStyle w:val="CommentReference"/>
        </w:rPr>
        <w:commentReference w:id="68"/>
      </w:r>
      <w:r>
        <w:rPr>
          <w:rFonts w:ascii="Arial" w:eastAsia="Times New Roman" w:hAnsi="Arial" w:cs="Arial"/>
          <w:sz w:val="22"/>
        </w:rPr>
        <w:t xml:space="preserve">) Together, these observations support the conclusion that there is no whole-chromosome dosage compensation occurring in either the hybrid or lab strains. The RNA levels of aneuploid chromosomes in samples with known aneuploidies are not statistically significantly different than expected given the DNA ratio. These findings are supported by previous work showing no dosage compensation in aneuploid yeast </w:t>
      </w:r>
      <w:r>
        <w:rPr>
          <w:rFonts w:ascii="Arial" w:eastAsia="Times New Roman" w:hAnsi="Arial" w:cs="Arial"/>
          <w:sz w:val="22"/>
        </w:rPr>
        <w:fldChar w:fldCharType="begin"/>
      </w:r>
      <w:r w:rsidR="000F1BBD">
        <w:rPr>
          <w:rFonts w:ascii="Arial" w:eastAsia="Times New Roman" w:hAnsi="Arial" w:cs="Arial"/>
          <w:sz w:val="22"/>
        </w:rPr>
        <w:instrText xml:space="preserve"> ADDIN EN.CITE &lt;EndNote&gt;&lt;Cite&gt;&lt;Author&gt;Torres&lt;/Author&gt;&lt;Year&gt;2010&lt;/Year&gt;&lt;RecNum&gt;329&lt;/RecNum&gt;&lt;DisplayText&gt;(&lt;style face="smallcaps"&gt;Torres&lt;/style&gt;&lt;style face="italic"&gt; et al.&lt;/style&gt; 2010)&lt;/DisplayText&gt;&lt;record&gt;&lt;rec-number&gt;329&lt;/rec-number&gt;&lt;foreign-keys&gt;&lt;key app="EN" db-id="patepv5dd5d00ue2wzp5ex0sta0r0a5r5t2t" timestamp="1570189199"&gt;329&lt;/key&gt;&lt;/foreign-keys&gt;&lt;ref-type name="Journal Article"&gt;17&lt;/ref-type&gt;&lt;contributors&gt;&lt;authors&gt;&lt;author&gt;Torres, E. M.&lt;/author&gt;&lt;author&gt;Dephoure, N.&lt;/author&gt;&lt;author&gt;Panneerselvam, A.&lt;/author&gt;&lt;author&gt;Tucker, C. M.&lt;/author&gt;&lt;author&gt;Whittaker, C. A.&lt;/author&gt;&lt;author&gt;Gygi, S. P.&lt;/author&gt;&lt;author&gt;Dunham, M. J.&lt;/author&gt;&lt;author&gt;Amon, A.&lt;/author&gt;&lt;/authors&gt;&lt;/contributors&gt;&lt;auth-address&gt;David H. Koch Institute for Integrative Cancer Research, Massachusetts Institute of Technology, Cambridge, MA 02139, USA.&lt;/auth-address&gt;&lt;titles&gt;&lt;title&gt;Identification of aneuploidy-tolerating mutations&lt;/title&gt;&lt;secondary-title&gt;Cell&lt;/secondary-title&gt;&lt;/titles&gt;&lt;periodical&gt;&lt;full-title&gt;Cell&lt;/full-title&gt;&lt;/periodical&gt;&lt;pages&gt;71-83&lt;/pages&gt;&lt;volume&gt;143&lt;/volume&gt;&lt;number&gt;1&lt;/number&gt;&lt;edition&gt;2010/09/21&lt;/edition&gt;&lt;keywords&gt;&lt;keyword&gt;*Aneuploidy&lt;/keyword&gt;&lt;keyword&gt;Cell Proliferation&lt;/keyword&gt;&lt;keyword&gt;Chromosome Aberrations&lt;/keyword&gt;&lt;keyword&gt;Endopeptidases/genetics&lt;/keyword&gt;&lt;keyword&gt;Gene Deletion&lt;/keyword&gt;&lt;keyword&gt;Humans&lt;/keyword&gt;&lt;keyword&gt;Neoplasms/pathology&lt;/keyword&gt;&lt;keyword&gt;Proteasome Endopeptidase Complex/metabolism&lt;/keyword&gt;&lt;keyword&gt;Saccharomyces cerevisiae/cytology/*genetics/metabolism&lt;/keyword&gt;&lt;keyword&gt;Saccharomyces cerevisiae Proteins/genetics&lt;/keyword&gt;&lt;keyword&gt;Ubiquitin/metabolism&lt;/keyword&gt;&lt;/keywords&gt;&lt;dates&gt;&lt;year&gt;2010&lt;/year&gt;&lt;pub-dates&gt;&lt;date&gt;Oct 01&lt;/date&gt;&lt;/pub-dates&gt;&lt;/dates&gt;&lt;isbn&gt;1097-4172 (Electronic)&amp;#xD;0092-8674 (Linking)&lt;/isbn&gt;&lt;accession-num&gt;20850176&lt;/accession-num&gt;&lt;urls&gt;&lt;related-urls&gt;&lt;url&gt;https://www.ncbi.nlm.nih.gov/pubmed/20850176&lt;/url&gt;&lt;/related-urls&gt;&lt;/urls&gt;&lt;custom2&gt;PMC2993244&lt;/custom2&gt;&lt;electronic-resource-num&gt;10.1016/j.cell.2010.08.038&lt;/electronic-resource-num&gt;&lt;/record&gt;&lt;/Cite&gt;&lt;/EndNote&gt;</w:instrText>
      </w:r>
      <w:r>
        <w:rPr>
          <w:rFonts w:ascii="Arial" w:eastAsia="Times New Roman" w:hAnsi="Arial" w:cs="Arial"/>
          <w:sz w:val="22"/>
        </w:rPr>
        <w:fldChar w:fldCharType="separate"/>
      </w:r>
      <w:r>
        <w:rPr>
          <w:rFonts w:ascii="Arial" w:eastAsia="Times New Roman" w:hAnsi="Arial" w:cs="Arial"/>
          <w:noProof/>
          <w:sz w:val="22"/>
        </w:rPr>
        <w:t>(</w:t>
      </w:r>
      <w:r w:rsidRPr="00CA6FD4">
        <w:rPr>
          <w:rFonts w:ascii="Arial" w:eastAsia="Times New Roman" w:hAnsi="Arial" w:cs="Arial"/>
          <w:smallCaps/>
          <w:noProof/>
          <w:sz w:val="22"/>
        </w:rPr>
        <w:t>Torres</w:t>
      </w:r>
      <w:r w:rsidRPr="00CA6FD4">
        <w:rPr>
          <w:rFonts w:ascii="Arial" w:eastAsia="Times New Roman" w:hAnsi="Arial" w:cs="Arial"/>
          <w:i/>
          <w:noProof/>
          <w:sz w:val="22"/>
        </w:rPr>
        <w:t xml:space="preserve"> et al.</w:t>
      </w:r>
      <w:r>
        <w:rPr>
          <w:rFonts w:ascii="Arial" w:eastAsia="Times New Roman" w:hAnsi="Arial" w:cs="Arial"/>
          <w:noProof/>
          <w:sz w:val="22"/>
        </w:rPr>
        <w:t xml:space="preserve"> 2010)</w:t>
      </w:r>
      <w:r>
        <w:rPr>
          <w:rFonts w:ascii="Arial" w:eastAsia="Times New Roman" w:hAnsi="Arial" w:cs="Arial"/>
          <w:sz w:val="22"/>
        </w:rPr>
        <w:fldChar w:fldCharType="end"/>
      </w:r>
      <w:r>
        <w:rPr>
          <w:rFonts w:ascii="Arial" w:eastAsia="Times New Roman" w:hAnsi="Arial" w:cs="Arial"/>
          <w:sz w:val="22"/>
        </w:rPr>
        <w:t xml:space="preserve">. </w:t>
      </w:r>
    </w:p>
    <w:p w14:paraId="65A0E597" w14:textId="77777777" w:rsidR="00813426" w:rsidRDefault="00813426" w:rsidP="004353CF">
      <w:pPr>
        <w:spacing w:line="360" w:lineRule="auto"/>
        <w:rPr>
          <w:rFonts w:ascii="Arial" w:eastAsia="Times New Roman" w:hAnsi="Arial" w:cs="Arial"/>
          <w:sz w:val="22"/>
        </w:rPr>
      </w:pPr>
    </w:p>
    <w:tbl>
      <w:tblPr>
        <w:tblW w:w="9222" w:type="dxa"/>
        <w:tblLook w:val="04A0" w:firstRow="1" w:lastRow="0" w:firstColumn="1" w:lastColumn="0" w:noHBand="0" w:noVBand="1"/>
      </w:tblPr>
      <w:tblGrid>
        <w:gridCol w:w="1156"/>
        <w:gridCol w:w="2081"/>
        <w:gridCol w:w="1382"/>
        <w:gridCol w:w="2209"/>
        <w:gridCol w:w="1266"/>
        <w:gridCol w:w="633"/>
        <w:gridCol w:w="633"/>
      </w:tblGrid>
      <w:tr w:rsidR="00813426" w:rsidRPr="00813426" w14:paraId="4CE7881F" w14:textId="77777777" w:rsidTr="00813426">
        <w:trPr>
          <w:trHeight w:val="277"/>
        </w:trPr>
        <w:tc>
          <w:tcPr>
            <w:tcW w:w="1006" w:type="dxa"/>
            <w:tcBorders>
              <w:top w:val="nil"/>
              <w:left w:val="nil"/>
              <w:bottom w:val="nil"/>
              <w:right w:val="nil"/>
            </w:tcBorders>
            <w:shd w:val="clear" w:color="auto" w:fill="auto"/>
            <w:noWrap/>
            <w:vAlign w:val="bottom"/>
            <w:hideMark/>
          </w:tcPr>
          <w:p w14:paraId="54CC3DAC"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Chromosome</w:t>
            </w:r>
          </w:p>
        </w:tc>
        <w:tc>
          <w:tcPr>
            <w:tcW w:w="1786" w:type="dxa"/>
            <w:tcBorders>
              <w:top w:val="nil"/>
              <w:left w:val="nil"/>
              <w:bottom w:val="nil"/>
              <w:right w:val="nil"/>
            </w:tcBorders>
            <w:shd w:val="clear" w:color="auto" w:fill="auto"/>
            <w:noWrap/>
            <w:vAlign w:val="bottom"/>
            <w:hideMark/>
          </w:tcPr>
          <w:p w14:paraId="3A66DC22"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Sig (p &lt; 0.01) MA Lines</w:t>
            </w:r>
          </w:p>
        </w:tc>
        <w:tc>
          <w:tcPr>
            <w:tcW w:w="1848" w:type="dxa"/>
            <w:tcBorders>
              <w:top w:val="nil"/>
              <w:left w:val="nil"/>
              <w:bottom w:val="nil"/>
              <w:right w:val="nil"/>
            </w:tcBorders>
            <w:shd w:val="clear" w:color="auto" w:fill="auto"/>
            <w:noWrap/>
            <w:vAlign w:val="bottom"/>
            <w:hideMark/>
          </w:tcPr>
          <w:p w14:paraId="1717C65E"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Aneuploid?</w:t>
            </w:r>
          </w:p>
        </w:tc>
        <w:tc>
          <w:tcPr>
            <w:tcW w:w="1895" w:type="dxa"/>
            <w:tcBorders>
              <w:top w:val="nil"/>
              <w:left w:val="nil"/>
              <w:bottom w:val="nil"/>
              <w:right w:val="nil"/>
            </w:tcBorders>
            <w:shd w:val="clear" w:color="auto" w:fill="auto"/>
            <w:noWrap/>
            <w:vAlign w:val="bottom"/>
            <w:hideMark/>
          </w:tcPr>
          <w:p w14:paraId="0621B89A"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Significant (p &lt; 0.01) GC Lines</w:t>
            </w:r>
          </w:p>
        </w:tc>
        <w:tc>
          <w:tcPr>
            <w:tcW w:w="1098" w:type="dxa"/>
            <w:tcBorders>
              <w:top w:val="nil"/>
              <w:left w:val="nil"/>
              <w:bottom w:val="nil"/>
              <w:right w:val="nil"/>
            </w:tcBorders>
            <w:shd w:val="clear" w:color="auto" w:fill="auto"/>
            <w:noWrap/>
            <w:vAlign w:val="bottom"/>
            <w:hideMark/>
          </w:tcPr>
          <w:p w14:paraId="56B3A51D"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Aneuploid?</w:t>
            </w:r>
          </w:p>
        </w:tc>
        <w:tc>
          <w:tcPr>
            <w:tcW w:w="794" w:type="dxa"/>
            <w:tcBorders>
              <w:top w:val="nil"/>
              <w:left w:val="nil"/>
              <w:bottom w:val="nil"/>
              <w:right w:val="nil"/>
            </w:tcBorders>
            <w:shd w:val="clear" w:color="auto" w:fill="auto"/>
            <w:noWrap/>
            <w:vAlign w:val="bottom"/>
            <w:hideMark/>
          </w:tcPr>
          <w:p w14:paraId="44D23A14" w14:textId="77777777" w:rsidR="00813426" w:rsidRPr="00813426" w:rsidRDefault="00813426" w:rsidP="00813426">
            <w:pPr>
              <w:rPr>
                <w:rFonts w:ascii="Calibri" w:eastAsia="Times New Roman" w:hAnsi="Calibri" w:cs="Times New Roman"/>
                <w:color w:val="000000"/>
              </w:rPr>
            </w:pPr>
          </w:p>
        </w:tc>
        <w:tc>
          <w:tcPr>
            <w:tcW w:w="794" w:type="dxa"/>
            <w:tcBorders>
              <w:top w:val="nil"/>
              <w:left w:val="nil"/>
              <w:bottom w:val="nil"/>
              <w:right w:val="nil"/>
            </w:tcBorders>
            <w:shd w:val="clear" w:color="auto" w:fill="auto"/>
            <w:noWrap/>
            <w:vAlign w:val="bottom"/>
            <w:hideMark/>
          </w:tcPr>
          <w:p w14:paraId="500AE45C" w14:textId="77777777" w:rsidR="00813426" w:rsidRPr="00813426" w:rsidRDefault="00813426" w:rsidP="00813426">
            <w:pPr>
              <w:rPr>
                <w:rFonts w:ascii="Times New Roman" w:eastAsia="Times New Roman" w:hAnsi="Times New Roman" w:cs="Times New Roman"/>
                <w:sz w:val="20"/>
                <w:szCs w:val="20"/>
              </w:rPr>
            </w:pPr>
          </w:p>
        </w:tc>
      </w:tr>
      <w:tr w:rsidR="00813426" w:rsidRPr="00813426" w14:paraId="6F7416E5" w14:textId="77777777" w:rsidTr="00813426">
        <w:trPr>
          <w:trHeight w:val="277"/>
        </w:trPr>
        <w:tc>
          <w:tcPr>
            <w:tcW w:w="1006" w:type="dxa"/>
            <w:tcBorders>
              <w:top w:val="nil"/>
              <w:left w:val="nil"/>
              <w:bottom w:val="nil"/>
              <w:right w:val="nil"/>
            </w:tcBorders>
            <w:shd w:val="clear" w:color="auto" w:fill="auto"/>
            <w:noWrap/>
            <w:vAlign w:val="bottom"/>
            <w:hideMark/>
          </w:tcPr>
          <w:p w14:paraId="695DD9E9"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I</w:t>
            </w:r>
          </w:p>
        </w:tc>
        <w:tc>
          <w:tcPr>
            <w:tcW w:w="1786" w:type="dxa"/>
            <w:tcBorders>
              <w:top w:val="nil"/>
              <w:left w:val="nil"/>
              <w:bottom w:val="nil"/>
              <w:right w:val="nil"/>
            </w:tcBorders>
            <w:shd w:val="clear" w:color="auto" w:fill="auto"/>
            <w:noWrap/>
            <w:vAlign w:val="bottom"/>
            <w:hideMark/>
          </w:tcPr>
          <w:p w14:paraId="507DB8E1" w14:textId="77777777" w:rsidR="00813426" w:rsidRPr="00813426" w:rsidRDefault="00813426" w:rsidP="00813426">
            <w:pPr>
              <w:jc w:val="right"/>
              <w:rPr>
                <w:rFonts w:ascii="Calibri" w:eastAsia="Times New Roman" w:hAnsi="Calibri" w:cs="Times New Roman"/>
                <w:color w:val="000000"/>
              </w:rPr>
            </w:pPr>
            <w:r w:rsidRPr="00813426">
              <w:rPr>
                <w:rFonts w:ascii="Calibri" w:eastAsia="Times New Roman" w:hAnsi="Calibri" w:cs="Times New Roman"/>
                <w:color w:val="000000"/>
              </w:rPr>
              <w:t>152</w:t>
            </w:r>
          </w:p>
        </w:tc>
        <w:tc>
          <w:tcPr>
            <w:tcW w:w="1848" w:type="dxa"/>
            <w:tcBorders>
              <w:top w:val="nil"/>
              <w:left w:val="nil"/>
              <w:bottom w:val="nil"/>
              <w:right w:val="nil"/>
            </w:tcBorders>
            <w:shd w:val="clear" w:color="auto" w:fill="auto"/>
            <w:noWrap/>
            <w:vAlign w:val="bottom"/>
            <w:hideMark/>
          </w:tcPr>
          <w:p w14:paraId="022A6589"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Y</w:t>
            </w:r>
          </w:p>
        </w:tc>
        <w:tc>
          <w:tcPr>
            <w:tcW w:w="1895" w:type="dxa"/>
            <w:tcBorders>
              <w:top w:val="nil"/>
              <w:left w:val="nil"/>
              <w:bottom w:val="nil"/>
              <w:right w:val="nil"/>
            </w:tcBorders>
            <w:shd w:val="clear" w:color="auto" w:fill="auto"/>
            <w:noWrap/>
            <w:vAlign w:val="bottom"/>
            <w:hideMark/>
          </w:tcPr>
          <w:p w14:paraId="2F85EB6C"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7, 11, 18</w:t>
            </w:r>
          </w:p>
        </w:tc>
        <w:tc>
          <w:tcPr>
            <w:tcW w:w="1098" w:type="dxa"/>
            <w:tcBorders>
              <w:top w:val="nil"/>
              <w:left w:val="nil"/>
              <w:bottom w:val="nil"/>
              <w:right w:val="nil"/>
            </w:tcBorders>
            <w:shd w:val="clear" w:color="auto" w:fill="auto"/>
            <w:noWrap/>
            <w:vAlign w:val="bottom"/>
            <w:hideMark/>
          </w:tcPr>
          <w:p w14:paraId="3FA55FFC" w14:textId="77777777" w:rsidR="00813426" w:rsidRPr="00813426" w:rsidRDefault="00813426" w:rsidP="00813426">
            <w:pPr>
              <w:rPr>
                <w:rFonts w:ascii="Calibri" w:eastAsia="Times New Roman" w:hAnsi="Calibri" w:cs="Times New Roman"/>
                <w:color w:val="000000"/>
              </w:rPr>
            </w:pPr>
            <w:proofErr w:type="gramStart"/>
            <w:r w:rsidRPr="00813426">
              <w:rPr>
                <w:rFonts w:ascii="Calibri" w:eastAsia="Times New Roman" w:hAnsi="Calibri" w:cs="Times New Roman"/>
                <w:color w:val="000000"/>
              </w:rPr>
              <w:t>Y,Y</w:t>
            </w:r>
            <w:proofErr w:type="gramEnd"/>
            <w:r w:rsidRPr="00813426">
              <w:rPr>
                <w:rFonts w:ascii="Calibri" w:eastAsia="Times New Roman" w:hAnsi="Calibri" w:cs="Times New Roman"/>
                <w:color w:val="000000"/>
              </w:rPr>
              <w:t>,Y</w:t>
            </w:r>
          </w:p>
        </w:tc>
        <w:tc>
          <w:tcPr>
            <w:tcW w:w="1588" w:type="dxa"/>
            <w:gridSpan w:val="2"/>
            <w:tcBorders>
              <w:top w:val="nil"/>
              <w:left w:val="nil"/>
              <w:bottom w:val="nil"/>
              <w:right w:val="nil"/>
            </w:tcBorders>
            <w:shd w:val="clear" w:color="auto" w:fill="auto"/>
            <w:noWrap/>
            <w:vAlign w:val="bottom"/>
            <w:hideMark/>
          </w:tcPr>
          <w:p w14:paraId="4660178B"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all aneuploid for chromosome I</w:t>
            </w:r>
          </w:p>
        </w:tc>
      </w:tr>
      <w:tr w:rsidR="00813426" w:rsidRPr="00813426" w14:paraId="4B8E6D12" w14:textId="77777777" w:rsidTr="00813426">
        <w:trPr>
          <w:trHeight w:val="277"/>
        </w:trPr>
        <w:tc>
          <w:tcPr>
            <w:tcW w:w="1006" w:type="dxa"/>
            <w:tcBorders>
              <w:top w:val="nil"/>
              <w:left w:val="nil"/>
              <w:bottom w:val="nil"/>
              <w:right w:val="nil"/>
            </w:tcBorders>
            <w:shd w:val="clear" w:color="auto" w:fill="auto"/>
            <w:noWrap/>
            <w:vAlign w:val="bottom"/>
            <w:hideMark/>
          </w:tcPr>
          <w:p w14:paraId="539F4281"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II</w:t>
            </w:r>
          </w:p>
        </w:tc>
        <w:tc>
          <w:tcPr>
            <w:tcW w:w="1786" w:type="dxa"/>
            <w:tcBorders>
              <w:top w:val="nil"/>
              <w:left w:val="nil"/>
              <w:bottom w:val="nil"/>
              <w:right w:val="nil"/>
            </w:tcBorders>
            <w:shd w:val="clear" w:color="auto" w:fill="auto"/>
            <w:noWrap/>
            <w:vAlign w:val="bottom"/>
            <w:hideMark/>
          </w:tcPr>
          <w:p w14:paraId="1FC73DAF"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w:t>
            </w:r>
          </w:p>
        </w:tc>
        <w:tc>
          <w:tcPr>
            <w:tcW w:w="1848" w:type="dxa"/>
            <w:tcBorders>
              <w:top w:val="nil"/>
              <w:left w:val="nil"/>
              <w:bottom w:val="nil"/>
              <w:right w:val="nil"/>
            </w:tcBorders>
            <w:shd w:val="clear" w:color="auto" w:fill="auto"/>
            <w:noWrap/>
            <w:vAlign w:val="bottom"/>
            <w:hideMark/>
          </w:tcPr>
          <w:p w14:paraId="39962EDA"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w:t>
            </w:r>
          </w:p>
        </w:tc>
        <w:tc>
          <w:tcPr>
            <w:tcW w:w="1895" w:type="dxa"/>
            <w:tcBorders>
              <w:top w:val="nil"/>
              <w:left w:val="nil"/>
              <w:bottom w:val="nil"/>
              <w:right w:val="nil"/>
            </w:tcBorders>
            <w:shd w:val="clear" w:color="auto" w:fill="auto"/>
            <w:noWrap/>
            <w:vAlign w:val="bottom"/>
            <w:hideMark/>
          </w:tcPr>
          <w:p w14:paraId="51903796"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w:t>
            </w:r>
          </w:p>
        </w:tc>
        <w:tc>
          <w:tcPr>
            <w:tcW w:w="1098" w:type="dxa"/>
            <w:tcBorders>
              <w:top w:val="nil"/>
              <w:left w:val="nil"/>
              <w:bottom w:val="nil"/>
              <w:right w:val="nil"/>
            </w:tcBorders>
            <w:shd w:val="clear" w:color="auto" w:fill="auto"/>
            <w:noWrap/>
            <w:vAlign w:val="bottom"/>
            <w:hideMark/>
          </w:tcPr>
          <w:p w14:paraId="24B15FE4"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w:t>
            </w:r>
          </w:p>
        </w:tc>
        <w:tc>
          <w:tcPr>
            <w:tcW w:w="794" w:type="dxa"/>
            <w:tcBorders>
              <w:top w:val="nil"/>
              <w:left w:val="nil"/>
              <w:bottom w:val="nil"/>
              <w:right w:val="nil"/>
            </w:tcBorders>
            <w:shd w:val="clear" w:color="auto" w:fill="auto"/>
            <w:noWrap/>
            <w:vAlign w:val="bottom"/>
            <w:hideMark/>
          </w:tcPr>
          <w:p w14:paraId="43B884F8" w14:textId="77777777" w:rsidR="00813426" w:rsidRPr="00813426" w:rsidRDefault="00813426" w:rsidP="00813426">
            <w:pPr>
              <w:rPr>
                <w:rFonts w:ascii="Calibri" w:eastAsia="Times New Roman" w:hAnsi="Calibri" w:cs="Times New Roman"/>
                <w:color w:val="000000"/>
              </w:rPr>
            </w:pPr>
          </w:p>
        </w:tc>
        <w:tc>
          <w:tcPr>
            <w:tcW w:w="794" w:type="dxa"/>
            <w:tcBorders>
              <w:top w:val="nil"/>
              <w:left w:val="nil"/>
              <w:bottom w:val="nil"/>
              <w:right w:val="nil"/>
            </w:tcBorders>
            <w:shd w:val="clear" w:color="auto" w:fill="auto"/>
            <w:noWrap/>
            <w:vAlign w:val="bottom"/>
            <w:hideMark/>
          </w:tcPr>
          <w:p w14:paraId="18D20174" w14:textId="77777777" w:rsidR="00813426" w:rsidRPr="00813426" w:rsidRDefault="00813426" w:rsidP="00813426">
            <w:pPr>
              <w:rPr>
                <w:rFonts w:ascii="Times New Roman" w:eastAsia="Times New Roman" w:hAnsi="Times New Roman" w:cs="Times New Roman"/>
                <w:sz w:val="20"/>
                <w:szCs w:val="20"/>
              </w:rPr>
            </w:pPr>
          </w:p>
        </w:tc>
      </w:tr>
      <w:tr w:rsidR="00813426" w:rsidRPr="00813426" w14:paraId="6C765A0E" w14:textId="77777777" w:rsidTr="00813426">
        <w:trPr>
          <w:trHeight w:val="277"/>
        </w:trPr>
        <w:tc>
          <w:tcPr>
            <w:tcW w:w="1006" w:type="dxa"/>
            <w:tcBorders>
              <w:top w:val="nil"/>
              <w:left w:val="nil"/>
              <w:bottom w:val="nil"/>
              <w:right w:val="nil"/>
            </w:tcBorders>
            <w:shd w:val="clear" w:color="auto" w:fill="auto"/>
            <w:noWrap/>
            <w:vAlign w:val="bottom"/>
            <w:hideMark/>
          </w:tcPr>
          <w:p w14:paraId="31FB32A4"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III</w:t>
            </w:r>
          </w:p>
        </w:tc>
        <w:tc>
          <w:tcPr>
            <w:tcW w:w="1786" w:type="dxa"/>
            <w:tcBorders>
              <w:top w:val="nil"/>
              <w:left w:val="nil"/>
              <w:bottom w:val="nil"/>
              <w:right w:val="nil"/>
            </w:tcBorders>
            <w:shd w:val="clear" w:color="auto" w:fill="auto"/>
            <w:noWrap/>
            <w:vAlign w:val="bottom"/>
            <w:hideMark/>
          </w:tcPr>
          <w:p w14:paraId="0CD29506"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w:t>
            </w:r>
          </w:p>
        </w:tc>
        <w:tc>
          <w:tcPr>
            <w:tcW w:w="1848" w:type="dxa"/>
            <w:tcBorders>
              <w:top w:val="nil"/>
              <w:left w:val="nil"/>
              <w:bottom w:val="nil"/>
              <w:right w:val="nil"/>
            </w:tcBorders>
            <w:shd w:val="clear" w:color="auto" w:fill="auto"/>
            <w:noWrap/>
            <w:vAlign w:val="bottom"/>
            <w:hideMark/>
          </w:tcPr>
          <w:p w14:paraId="05ABB9AF"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w:t>
            </w:r>
          </w:p>
        </w:tc>
        <w:tc>
          <w:tcPr>
            <w:tcW w:w="1895" w:type="dxa"/>
            <w:tcBorders>
              <w:top w:val="nil"/>
              <w:left w:val="nil"/>
              <w:bottom w:val="nil"/>
              <w:right w:val="nil"/>
            </w:tcBorders>
            <w:shd w:val="clear" w:color="auto" w:fill="auto"/>
            <w:noWrap/>
            <w:vAlign w:val="bottom"/>
            <w:hideMark/>
          </w:tcPr>
          <w:p w14:paraId="27FF3263"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11,18,76</w:t>
            </w:r>
          </w:p>
        </w:tc>
        <w:tc>
          <w:tcPr>
            <w:tcW w:w="1098" w:type="dxa"/>
            <w:tcBorders>
              <w:top w:val="nil"/>
              <w:left w:val="nil"/>
              <w:bottom w:val="nil"/>
              <w:right w:val="nil"/>
            </w:tcBorders>
            <w:shd w:val="clear" w:color="auto" w:fill="auto"/>
            <w:noWrap/>
            <w:vAlign w:val="bottom"/>
            <w:hideMark/>
          </w:tcPr>
          <w:p w14:paraId="043CC235" w14:textId="77777777" w:rsidR="00813426" w:rsidRPr="00813426" w:rsidRDefault="00813426" w:rsidP="00813426">
            <w:pPr>
              <w:rPr>
                <w:rFonts w:ascii="Calibri" w:eastAsia="Times New Roman" w:hAnsi="Calibri" w:cs="Times New Roman"/>
                <w:color w:val="000000"/>
              </w:rPr>
            </w:pPr>
            <w:proofErr w:type="gramStart"/>
            <w:r w:rsidRPr="00813426">
              <w:rPr>
                <w:rFonts w:ascii="Calibri" w:eastAsia="Times New Roman" w:hAnsi="Calibri" w:cs="Times New Roman"/>
                <w:color w:val="000000"/>
              </w:rPr>
              <w:t>Y,Y</w:t>
            </w:r>
            <w:proofErr w:type="gramEnd"/>
            <w:r w:rsidRPr="00813426">
              <w:rPr>
                <w:rFonts w:ascii="Calibri" w:eastAsia="Times New Roman" w:hAnsi="Calibri" w:cs="Times New Roman"/>
                <w:color w:val="000000"/>
              </w:rPr>
              <w:t>,Y</w:t>
            </w:r>
          </w:p>
        </w:tc>
        <w:tc>
          <w:tcPr>
            <w:tcW w:w="1588" w:type="dxa"/>
            <w:gridSpan w:val="2"/>
            <w:tcBorders>
              <w:top w:val="nil"/>
              <w:left w:val="nil"/>
              <w:bottom w:val="nil"/>
              <w:right w:val="nil"/>
            </w:tcBorders>
            <w:shd w:val="clear" w:color="auto" w:fill="auto"/>
            <w:noWrap/>
            <w:vAlign w:val="bottom"/>
            <w:hideMark/>
          </w:tcPr>
          <w:p w14:paraId="29F30E3F"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but aneuploid for diff chromosomes than III</w:t>
            </w:r>
          </w:p>
        </w:tc>
      </w:tr>
      <w:tr w:rsidR="00813426" w:rsidRPr="00813426" w14:paraId="1E72A76B" w14:textId="77777777" w:rsidTr="00813426">
        <w:trPr>
          <w:trHeight w:val="277"/>
        </w:trPr>
        <w:tc>
          <w:tcPr>
            <w:tcW w:w="1006" w:type="dxa"/>
            <w:tcBorders>
              <w:top w:val="nil"/>
              <w:left w:val="nil"/>
              <w:bottom w:val="nil"/>
              <w:right w:val="nil"/>
            </w:tcBorders>
            <w:shd w:val="clear" w:color="auto" w:fill="auto"/>
            <w:noWrap/>
            <w:vAlign w:val="bottom"/>
            <w:hideMark/>
          </w:tcPr>
          <w:p w14:paraId="1369BCC1"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IV</w:t>
            </w:r>
          </w:p>
        </w:tc>
        <w:tc>
          <w:tcPr>
            <w:tcW w:w="1786" w:type="dxa"/>
            <w:tcBorders>
              <w:top w:val="nil"/>
              <w:left w:val="nil"/>
              <w:bottom w:val="nil"/>
              <w:right w:val="nil"/>
            </w:tcBorders>
            <w:shd w:val="clear" w:color="auto" w:fill="auto"/>
            <w:noWrap/>
            <w:vAlign w:val="bottom"/>
            <w:hideMark/>
          </w:tcPr>
          <w:p w14:paraId="5A7B00B8"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9, 108</w:t>
            </w:r>
          </w:p>
        </w:tc>
        <w:tc>
          <w:tcPr>
            <w:tcW w:w="1848" w:type="dxa"/>
            <w:tcBorders>
              <w:top w:val="nil"/>
              <w:left w:val="nil"/>
              <w:bottom w:val="nil"/>
              <w:right w:val="nil"/>
            </w:tcBorders>
            <w:shd w:val="clear" w:color="auto" w:fill="auto"/>
            <w:noWrap/>
            <w:vAlign w:val="bottom"/>
            <w:hideMark/>
          </w:tcPr>
          <w:p w14:paraId="3BD76D0F"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Y, Y but not for IV</w:t>
            </w:r>
          </w:p>
        </w:tc>
        <w:tc>
          <w:tcPr>
            <w:tcW w:w="1895" w:type="dxa"/>
            <w:tcBorders>
              <w:top w:val="nil"/>
              <w:left w:val="nil"/>
              <w:bottom w:val="nil"/>
              <w:right w:val="nil"/>
            </w:tcBorders>
            <w:shd w:val="clear" w:color="auto" w:fill="auto"/>
            <w:noWrap/>
            <w:vAlign w:val="bottom"/>
            <w:hideMark/>
          </w:tcPr>
          <w:p w14:paraId="527FA699"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2,3,5,7,18,59,61</w:t>
            </w:r>
          </w:p>
        </w:tc>
        <w:tc>
          <w:tcPr>
            <w:tcW w:w="1098" w:type="dxa"/>
            <w:tcBorders>
              <w:top w:val="nil"/>
              <w:left w:val="nil"/>
              <w:bottom w:val="nil"/>
              <w:right w:val="nil"/>
            </w:tcBorders>
            <w:shd w:val="clear" w:color="auto" w:fill="auto"/>
            <w:noWrap/>
            <w:vAlign w:val="bottom"/>
            <w:hideMark/>
          </w:tcPr>
          <w:p w14:paraId="062726BC" w14:textId="77777777" w:rsidR="00813426" w:rsidRPr="00813426" w:rsidRDefault="00813426" w:rsidP="00813426">
            <w:pPr>
              <w:rPr>
                <w:rFonts w:ascii="Calibri" w:eastAsia="Times New Roman" w:hAnsi="Calibri" w:cs="Times New Roman"/>
                <w:color w:val="000000"/>
              </w:rPr>
            </w:pPr>
            <w:proofErr w:type="gramStart"/>
            <w:r w:rsidRPr="00813426">
              <w:rPr>
                <w:rFonts w:ascii="Calibri" w:eastAsia="Times New Roman" w:hAnsi="Calibri" w:cs="Times New Roman"/>
                <w:color w:val="000000"/>
              </w:rPr>
              <w:t>N,N</w:t>
            </w:r>
            <w:proofErr w:type="gramEnd"/>
            <w:r w:rsidRPr="00813426">
              <w:rPr>
                <w:rFonts w:ascii="Calibri" w:eastAsia="Times New Roman" w:hAnsi="Calibri" w:cs="Times New Roman"/>
                <w:color w:val="000000"/>
              </w:rPr>
              <w:t>,N,Y,Y,Y,Y,Y</w:t>
            </w:r>
          </w:p>
        </w:tc>
        <w:tc>
          <w:tcPr>
            <w:tcW w:w="1588" w:type="dxa"/>
            <w:gridSpan w:val="2"/>
            <w:tcBorders>
              <w:top w:val="nil"/>
              <w:left w:val="nil"/>
              <w:bottom w:val="nil"/>
              <w:right w:val="nil"/>
            </w:tcBorders>
            <w:shd w:val="clear" w:color="auto" w:fill="auto"/>
            <w:noWrap/>
            <w:vAlign w:val="bottom"/>
            <w:hideMark/>
          </w:tcPr>
          <w:p w14:paraId="2705A409"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aneuploid samples not aneuploid for IV</w:t>
            </w:r>
          </w:p>
        </w:tc>
      </w:tr>
      <w:tr w:rsidR="00813426" w:rsidRPr="00813426" w14:paraId="47E56C3B" w14:textId="77777777" w:rsidTr="00813426">
        <w:trPr>
          <w:trHeight w:val="277"/>
        </w:trPr>
        <w:tc>
          <w:tcPr>
            <w:tcW w:w="1006" w:type="dxa"/>
            <w:tcBorders>
              <w:top w:val="nil"/>
              <w:left w:val="nil"/>
              <w:bottom w:val="nil"/>
              <w:right w:val="nil"/>
            </w:tcBorders>
            <w:shd w:val="clear" w:color="auto" w:fill="auto"/>
            <w:noWrap/>
            <w:vAlign w:val="bottom"/>
            <w:hideMark/>
          </w:tcPr>
          <w:p w14:paraId="2F8D658D"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V</w:t>
            </w:r>
          </w:p>
        </w:tc>
        <w:tc>
          <w:tcPr>
            <w:tcW w:w="1786" w:type="dxa"/>
            <w:tcBorders>
              <w:top w:val="nil"/>
              <w:left w:val="nil"/>
              <w:bottom w:val="nil"/>
              <w:right w:val="nil"/>
            </w:tcBorders>
            <w:shd w:val="clear" w:color="auto" w:fill="auto"/>
            <w:noWrap/>
            <w:vAlign w:val="bottom"/>
            <w:hideMark/>
          </w:tcPr>
          <w:p w14:paraId="5E7D961B"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5, 112, 117, 123</w:t>
            </w:r>
          </w:p>
        </w:tc>
        <w:tc>
          <w:tcPr>
            <w:tcW w:w="1848" w:type="dxa"/>
            <w:tcBorders>
              <w:top w:val="nil"/>
              <w:left w:val="nil"/>
              <w:bottom w:val="nil"/>
              <w:right w:val="nil"/>
            </w:tcBorders>
            <w:shd w:val="clear" w:color="auto" w:fill="auto"/>
            <w:noWrap/>
            <w:vAlign w:val="bottom"/>
            <w:hideMark/>
          </w:tcPr>
          <w:p w14:paraId="12F47961"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N, Y, Y, Y for V</w:t>
            </w:r>
          </w:p>
        </w:tc>
        <w:tc>
          <w:tcPr>
            <w:tcW w:w="1895" w:type="dxa"/>
            <w:tcBorders>
              <w:top w:val="nil"/>
              <w:left w:val="nil"/>
              <w:bottom w:val="nil"/>
              <w:right w:val="nil"/>
            </w:tcBorders>
            <w:shd w:val="clear" w:color="auto" w:fill="auto"/>
            <w:noWrap/>
            <w:vAlign w:val="bottom"/>
            <w:hideMark/>
          </w:tcPr>
          <w:p w14:paraId="47E14379"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4, 49, 61, 76</w:t>
            </w:r>
          </w:p>
        </w:tc>
        <w:tc>
          <w:tcPr>
            <w:tcW w:w="1098" w:type="dxa"/>
            <w:tcBorders>
              <w:top w:val="nil"/>
              <w:left w:val="nil"/>
              <w:bottom w:val="nil"/>
              <w:right w:val="nil"/>
            </w:tcBorders>
            <w:shd w:val="clear" w:color="auto" w:fill="auto"/>
            <w:noWrap/>
            <w:vAlign w:val="bottom"/>
            <w:hideMark/>
          </w:tcPr>
          <w:p w14:paraId="27E64C81"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Y, Y, Y, Y</w:t>
            </w:r>
          </w:p>
        </w:tc>
        <w:tc>
          <w:tcPr>
            <w:tcW w:w="1588" w:type="dxa"/>
            <w:gridSpan w:val="2"/>
            <w:tcBorders>
              <w:top w:val="nil"/>
              <w:left w:val="nil"/>
              <w:bottom w:val="nil"/>
              <w:right w:val="nil"/>
            </w:tcBorders>
            <w:shd w:val="clear" w:color="auto" w:fill="auto"/>
            <w:noWrap/>
            <w:vAlign w:val="bottom"/>
            <w:hideMark/>
          </w:tcPr>
          <w:p w14:paraId="4911B8A5"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4 and 49 actually aneuploid for chromosome V</w:t>
            </w:r>
          </w:p>
        </w:tc>
      </w:tr>
      <w:tr w:rsidR="00813426" w:rsidRPr="00813426" w14:paraId="7AF9AFFD" w14:textId="77777777" w:rsidTr="00813426">
        <w:trPr>
          <w:trHeight w:val="277"/>
        </w:trPr>
        <w:tc>
          <w:tcPr>
            <w:tcW w:w="1006" w:type="dxa"/>
            <w:tcBorders>
              <w:top w:val="nil"/>
              <w:left w:val="nil"/>
              <w:bottom w:val="nil"/>
              <w:right w:val="nil"/>
            </w:tcBorders>
            <w:shd w:val="clear" w:color="auto" w:fill="auto"/>
            <w:noWrap/>
            <w:vAlign w:val="bottom"/>
            <w:hideMark/>
          </w:tcPr>
          <w:p w14:paraId="4775E88D"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VI</w:t>
            </w:r>
          </w:p>
        </w:tc>
        <w:tc>
          <w:tcPr>
            <w:tcW w:w="1786" w:type="dxa"/>
            <w:tcBorders>
              <w:top w:val="nil"/>
              <w:left w:val="nil"/>
              <w:bottom w:val="nil"/>
              <w:right w:val="nil"/>
            </w:tcBorders>
            <w:shd w:val="clear" w:color="auto" w:fill="auto"/>
            <w:noWrap/>
            <w:vAlign w:val="bottom"/>
            <w:hideMark/>
          </w:tcPr>
          <w:p w14:paraId="11675041"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w:t>
            </w:r>
          </w:p>
        </w:tc>
        <w:tc>
          <w:tcPr>
            <w:tcW w:w="1848" w:type="dxa"/>
            <w:tcBorders>
              <w:top w:val="nil"/>
              <w:left w:val="nil"/>
              <w:bottom w:val="nil"/>
              <w:right w:val="nil"/>
            </w:tcBorders>
            <w:shd w:val="clear" w:color="auto" w:fill="auto"/>
            <w:noWrap/>
            <w:vAlign w:val="bottom"/>
            <w:hideMark/>
          </w:tcPr>
          <w:p w14:paraId="437E77B9"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w:t>
            </w:r>
          </w:p>
        </w:tc>
        <w:tc>
          <w:tcPr>
            <w:tcW w:w="1895" w:type="dxa"/>
            <w:tcBorders>
              <w:top w:val="nil"/>
              <w:left w:val="nil"/>
              <w:bottom w:val="nil"/>
              <w:right w:val="nil"/>
            </w:tcBorders>
            <w:shd w:val="clear" w:color="auto" w:fill="auto"/>
            <w:noWrap/>
            <w:vAlign w:val="bottom"/>
            <w:hideMark/>
          </w:tcPr>
          <w:p w14:paraId="65C3D131"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w:t>
            </w:r>
          </w:p>
        </w:tc>
        <w:tc>
          <w:tcPr>
            <w:tcW w:w="1098" w:type="dxa"/>
            <w:tcBorders>
              <w:top w:val="nil"/>
              <w:left w:val="nil"/>
              <w:bottom w:val="nil"/>
              <w:right w:val="nil"/>
            </w:tcBorders>
            <w:shd w:val="clear" w:color="auto" w:fill="auto"/>
            <w:noWrap/>
            <w:vAlign w:val="bottom"/>
            <w:hideMark/>
          </w:tcPr>
          <w:p w14:paraId="243D2E9A"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w:t>
            </w:r>
          </w:p>
        </w:tc>
        <w:tc>
          <w:tcPr>
            <w:tcW w:w="794" w:type="dxa"/>
            <w:tcBorders>
              <w:top w:val="nil"/>
              <w:left w:val="nil"/>
              <w:bottom w:val="nil"/>
              <w:right w:val="nil"/>
            </w:tcBorders>
            <w:shd w:val="clear" w:color="auto" w:fill="auto"/>
            <w:noWrap/>
            <w:vAlign w:val="bottom"/>
            <w:hideMark/>
          </w:tcPr>
          <w:p w14:paraId="5A318FB4" w14:textId="77777777" w:rsidR="00813426" w:rsidRPr="00813426" w:rsidRDefault="00813426" w:rsidP="00813426">
            <w:pPr>
              <w:rPr>
                <w:rFonts w:ascii="Calibri" w:eastAsia="Times New Roman" w:hAnsi="Calibri" w:cs="Times New Roman"/>
                <w:color w:val="000000"/>
              </w:rPr>
            </w:pPr>
          </w:p>
        </w:tc>
        <w:tc>
          <w:tcPr>
            <w:tcW w:w="794" w:type="dxa"/>
            <w:tcBorders>
              <w:top w:val="nil"/>
              <w:left w:val="nil"/>
              <w:bottom w:val="nil"/>
              <w:right w:val="nil"/>
            </w:tcBorders>
            <w:shd w:val="clear" w:color="auto" w:fill="auto"/>
            <w:noWrap/>
            <w:vAlign w:val="bottom"/>
            <w:hideMark/>
          </w:tcPr>
          <w:p w14:paraId="3A62CA5A" w14:textId="77777777" w:rsidR="00813426" w:rsidRPr="00813426" w:rsidRDefault="00813426" w:rsidP="00813426">
            <w:pPr>
              <w:rPr>
                <w:rFonts w:ascii="Times New Roman" w:eastAsia="Times New Roman" w:hAnsi="Times New Roman" w:cs="Times New Roman"/>
                <w:sz w:val="20"/>
                <w:szCs w:val="20"/>
              </w:rPr>
            </w:pPr>
          </w:p>
        </w:tc>
      </w:tr>
      <w:tr w:rsidR="00813426" w:rsidRPr="00813426" w14:paraId="30F8DFAF" w14:textId="77777777" w:rsidTr="00813426">
        <w:trPr>
          <w:trHeight w:val="277"/>
        </w:trPr>
        <w:tc>
          <w:tcPr>
            <w:tcW w:w="1006" w:type="dxa"/>
            <w:tcBorders>
              <w:top w:val="nil"/>
              <w:left w:val="nil"/>
              <w:bottom w:val="nil"/>
              <w:right w:val="nil"/>
            </w:tcBorders>
            <w:shd w:val="clear" w:color="auto" w:fill="auto"/>
            <w:noWrap/>
            <w:vAlign w:val="bottom"/>
            <w:hideMark/>
          </w:tcPr>
          <w:p w14:paraId="57E1802F"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lastRenderedPageBreak/>
              <w:t>VII</w:t>
            </w:r>
          </w:p>
        </w:tc>
        <w:tc>
          <w:tcPr>
            <w:tcW w:w="1786" w:type="dxa"/>
            <w:tcBorders>
              <w:top w:val="nil"/>
              <w:left w:val="nil"/>
              <w:bottom w:val="nil"/>
              <w:right w:val="nil"/>
            </w:tcBorders>
            <w:shd w:val="clear" w:color="auto" w:fill="auto"/>
            <w:noWrap/>
            <w:vAlign w:val="bottom"/>
            <w:hideMark/>
          </w:tcPr>
          <w:p w14:paraId="00FF6DE9"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w:t>
            </w:r>
          </w:p>
        </w:tc>
        <w:tc>
          <w:tcPr>
            <w:tcW w:w="1848" w:type="dxa"/>
            <w:tcBorders>
              <w:top w:val="nil"/>
              <w:left w:val="nil"/>
              <w:bottom w:val="nil"/>
              <w:right w:val="nil"/>
            </w:tcBorders>
            <w:shd w:val="clear" w:color="auto" w:fill="auto"/>
            <w:noWrap/>
            <w:vAlign w:val="bottom"/>
            <w:hideMark/>
          </w:tcPr>
          <w:p w14:paraId="62282729"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w:t>
            </w:r>
          </w:p>
        </w:tc>
        <w:tc>
          <w:tcPr>
            <w:tcW w:w="1895" w:type="dxa"/>
            <w:tcBorders>
              <w:top w:val="nil"/>
              <w:left w:val="nil"/>
              <w:bottom w:val="nil"/>
              <w:right w:val="nil"/>
            </w:tcBorders>
            <w:shd w:val="clear" w:color="auto" w:fill="auto"/>
            <w:noWrap/>
            <w:vAlign w:val="bottom"/>
            <w:hideMark/>
          </w:tcPr>
          <w:p w14:paraId="39732D7B"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2,3,5,7,18,49,59,61,76</w:t>
            </w:r>
          </w:p>
        </w:tc>
        <w:tc>
          <w:tcPr>
            <w:tcW w:w="1098" w:type="dxa"/>
            <w:tcBorders>
              <w:top w:val="nil"/>
              <w:left w:val="nil"/>
              <w:bottom w:val="nil"/>
              <w:right w:val="nil"/>
            </w:tcBorders>
            <w:shd w:val="clear" w:color="auto" w:fill="auto"/>
            <w:noWrap/>
            <w:vAlign w:val="bottom"/>
            <w:hideMark/>
          </w:tcPr>
          <w:p w14:paraId="12A4A7F8" w14:textId="77777777" w:rsidR="00813426" w:rsidRPr="00813426" w:rsidRDefault="00813426" w:rsidP="00813426">
            <w:pPr>
              <w:rPr>
                <w:rFonts w:ascii="Calibri" w:eastAsia="Times New Roman" w:hAnsi="Calibri" w:cs="Times New Roman"/>
                <w:color w:val="000000"/>
              </w:rPr>
            </w:pPr>
            <w:proofErr w:type="gramStart"/>
            <w:r w:rsidRPr="00813426">
              <w:rPr>
                <w:rFonts w:ascii="Calibri" w:eastAsia="Times New Roman" w:hAnsi="Calibri" w:cs="Times New Roman"/>
                <w:color w:val="000000"/>
              </w:rPr>
              <w:t>N,N</w:t>
            </w:r>
            <w:proofErr w:type="gramEnd"/>
            <w:r w:rsidRPr="00813426">
              <w:rPr>
                <w:rFonts w:ascii="Calibri" w:eastAsia="Times New Roman" w:hAnsi="Calibri" w:cs="Times New Roman"/>
                <w:color w:val="000000"/>
              </w:rPr>
              <w:t>,N,Y,Y,Y,Y,Y</w:t>
            </w:r>
          </w:p>
        </w:tc>
        <w:tc>
          <w:tcPr>
            <w:tcW w:w="1588" w:type="dxa"/>
            <w:gridSpan w:val="2"/>
            <w:tcBorders>
              <w:top w:val="nil"/>
              <w:left w:val="nil"/>
              <w:bottom w:val="nil"/>
              <w:right w:val="nil"/>
            </w:tcBorders>
            <w:shd w:val="clear" w:color="auto" w:fill="auto"/>
            <w:noWrap/>
            <w:vAlign w:val="bottom"/>
            <w:hideMark/>
          </w:tcPr>
          <w:p w14:paraId="51CC983B"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59 and 61 actually aneuploid for chromosome VII</w:t>
            </w:r>
          </w:p>
        </w:tc>
      </w:tr>
      <w:tr w:rsidR="00813426" w:rsidRPr="00813426" w14:paraId="7F8173FD" w14:textId="77777777" w:rsidTr="00813426">
        <w:trPr>
          <w:trHeight w:val="277"/>
        </w:trPr>
        <w:tc>
          <w:tcPr>
            <w:tcW w:w="1006" w:type="dxa"/>
            <w:tcBorders>
              <w:top w:val="nil"/>
              <w:left w:val="nil"/>
              <w:bottom w:val="nil"/>
              <w:right w:val="nil"/>
            </w:tcBorders>
            <w:shd w:val="clear" w:color="auto" w:fill="auto"/>
            <w:noWrap/>
            <w:vAlign w:val="bottom"/>
            <w:hideMark/>
          </w:tcPr>
          <w:p w14:paraId="56AA04A7"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VIII</w:t>
            </w:r>
          </w:p>
        </w:tc>
        <w:tc>
          <w:tcPr>
            <w:tcW w:w="1786" w:type="dxa"/>
            <w:tcBorders>
              <w:top w:val="nil"/>
              <w:left w:val="nil"/>
              <w:bottom w:val="nil"/>
              <w:right w:val="nil"/>
            </w:tcBorders>
            <w:shd w:val="clear" w:color="auto" w:fill="auto"/>
            <w:noWrap/>
            <w:vAlign w:val="bottom"/>
            <w:hideMark/>
          </w:tcPr>
          <w:p w14:paraId="538170D4" w14:textId="77777777" w:rsidR="00813426" w:rsidRPr="00813426" w:rsidRDefault="00813426" w:rsidP="00813426">
            <w:pPr>
              <w:jc w:val="right"/>
              <w:rPr>
                <w:rFonts w:ascii="Calibri" w:eastAsia="Times New Roman" w:hAnsi="Calibri" w:cs="Times New Roman"/>
                <w:color w:val="000000"/>
              </w:rPr>
            </w:pPr>
            <w:r w:rsidRPr="00813426">
              <w:rPr>
                <w:rFonts w:ascii="Calibri" w:eastAsia="Times New Roman" w:hAnsi="Calibri" w:cs="Times New Roman"/>
                <w:color w:val="000000"/>
              </w:rPr>
              <w:t>152</w:t>
            </w:r>
          </w:p>
        </w:tc>
        <w:tc>
          <w:tcPr>
            <w:tcW w:w="1848" w:type="dxa"/>
            <w:tcBorders>
              <w:top w:val="nil"/>
              <w:left w:val="nil"/>
              <w:bottom w:val="nil"/>
              <w:right w:val="nil"/>
            </w:tcBorders>
            <w:shd w:val="clear" w:color="auto" w:fill="auto"/>
            <w:noWrap/>
            <w:vAlign w:val="bottom"/>
            <w:hideMark/>
          </w:tcPr>
          <w:p w14:paraId="27D26004"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Y not for VIII</w:t>
            </w:r>
          </w:p>
        </w:tc>
        <w:tc>
          <w:tcPr>
            <w:tcW w:w="1895" w:type="dxa"/>
            <w:tcBorders>
              <w:top w:val="nil"/>
              <w:left w:val="nil"/>
              <w:bottom w:val="nil"/>
              <w:right w:val="nil"/>
            </w:tcBorders>
            <w:shd w:val="clear" w:color="auto" w:fill="auto"/>
            <w:noWrap/>
            <w:vAlign w:val="bottom"/>
            <w:hideMark/>
          </w:tcPr>
          <w:p w14:paraId="4CBA3B9D"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 xml:space="preserve">18, 49, 76 </w:t>
            </w:r>
          </w:p>
        </w:tc>
        <w:tc>
          <w:tcPr>
            <w:tcW w:w="1098" w:type="dxa"/>
            <w:tcBorders>
              <w:top w:val="nil"/>
              <w:left w:val="nil"/>
              <w:bottom w:val="nil"/>
              <w:right w:val="nil"/>
            </w:tcBorders>
            <w:shd w:val="clear" w:color="auto" w:fill="auto"/>
            <w:noWrap/>
            <w:vAlign w:val="bottom"/>
            <w:hideMark/>
          </w:tcPr>
          <w:p w14:paraId="1F8DDECA" w14:textId="77777777" w:rsidR="00813426" w:rsidRPr="00813426" w:rsidRDefault="00813426" w:rsidP="00813426">
            <w:pPr>
              <w:rPr>
                <w:rFonts w:ascii="Calibri" w:eastAsia="Times New Roman" w:hAnsi="Calibri" w:cs="Times New Roman"/>
                <w:color w:val="000000"/>
              </w:rPr>
            </w:pPr>
            <w:proofErr w:type="gramStart"/>
            <w:r w:rsidRPr="00813426">
              <w:rPr>
                <w:rFonts w:ascii="Calibri" w:eastAsia="Times New Roman" w:hAnsi="Calibri" w:cs="Times New Roman"/>
                <w:color w:val="000000"/>
              </w:rPr>
              <w:t>Y,Y</w:t>
            </w:r>
            <w:proofErr w:type="gramEnd"/>
            <w:r w:rsidRPr="00813426">
              <w:rPr>
                <w:rFonts w:ascii="Calibri" w:eastAsia="Times New Roman" w:hAnsi="Calibri" w:cs="Times New Roman"/>
                <w:color w:val="000000"/>
              </w:rPr>
              <w:t>,Y</w:t>
            </w:r>
          </w:p>
        </w:tc>
        <w:tc>
          <w:tcPr>
            <w:tcW w:w="1588" w:type="dxa"/>
            <w:gridSpan w:val="2"/>
            <w:tcBorders>
              <w:top w:val="nil"/>
              <w:left w:val="nil"/>
              <w:bottom w:val="nil"/>
              <w:right w:val="nil"/>
            </w:tcBorders>
            <w:shd w:val="clear" w:color="auto" w:fill="auto"/>
            <w:noWrap/>
            <w:vAlign w:val="bottom"/>
            <w:hideMark/>
          </w:tcPr>
          <w:p w14:paraId="20A89C50"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 xml:space="preserve">18 and 152 both aneuploid for </w:t>
            </w:r>
            <w:proofErr w:type="spellStart"/>
            <w:r w:rsidRPr="00813426">
              <w:rPr>
                <w:rFonts w:ascii="Calibri" w:eastAsia="Times New Roman" w:hAnsi="Calibri" w:cs="Times New Roman"/>
                <w:color w:val="000000"/>
              </w:rPr>
              <w:t>chrom</w:t>
            </w:r>
            <w:proofErr w:type="spellEnd"/>
            <w:r w:rsidRPr="00813426">
              <w:rPr>
                <w:rFonts w:ascii="Calibri" w:eastAsia="Times New Roman" w:hAnsi="Calibri" w:cs="Times New Roman"/>
                <w:color w:val="000000"/>
              </w:rPr>
              <w:t xml:space="preserve"> I </w:t>
            </w:r>
          </w:p>
        </w:tc>
      </w:tr>
      <w:tr w:rsidR="00813426" w:rsidRPr="00813426" w14:paraId="28AC0A91" w14:textId="77777777" w:rsidTr="00813426">
        <w:trPr>
          <w:trHeight w:val="277"/>
        </w:trPr>
        <w:tc>
          <w:tcPr>
            <w:tcW w:w="1006" w:type="dxa"/>
            <w:tcBorders>
              <w:top w:val="nil"/>
              <w:left w:val="nil"/>
              <w:bottom w:val="nil"/>
              <w:right w:val="nil"/>
            </w:tcBorders>
            <w:shd w:val="clear" w:color="auto" w:fill="auto"/>
            <w:noWrap/>
            <w:vAlign w:val="bottom"/>
            <w:hideMark/>
          </w:tcPr>
          <w:p w14:paraId="244BA354"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IX</w:t>
            </w:r>
          </w:p>
        </w:tc>
        <w:tc>
          <w:tcPr>
            <w:tcW w:w="1786" w:type="dxa"/>
            <w:tcBorders>
              <w:top w:val="nil"/>
              <w:left w:val="nil"/>
              <w:bottom w:val="nil"/>
              <w:right w:val="nil"/>
            </w:tcBorders>
            <w:shd w:val="clear" w:color="auto" w:fill="auto"/>
            <w:noWrap/>
            <w:vAlign w:val="bottom"/>
            <w:hideMark/>
          </w:tcPr>
          <w:p w14:paraId="04C58F15"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3,15,29,50,88,108,119,152</w:t>
            </w:r>
          </w:p>
        </w:tc>
        <w:tc>
          <w:tcPr>
            <w:tcW w:w="1848" w:type="dxa"/>
            <w:tcBorders>
              <w:top w:val="nil"/>
              <w:left w:val="nil"/>
              <w:bottom w:val="nil"/>
              <w:right w:val="nil"/>
            </w:tcBorders>
            <w:shd w:val="clear" w:color="auto" w:fill="auto"/>
            <w:noWrap/>
            <w:vAlign w:val="bottom"/>
            <w:hideMark/>
          </w:tcPr>
          <w:p w14:paraId="2A0EC9A2" w14:textId="77777777" w:rsidR="00813426" w:rsidRPr="00813426" w:rsidRDefault="00813426" w:rsidP="00813426">
            <w:pPr>
              <w:rPr>
                <w:rFonts w:ascii="Calibri" w:eastAsia="Times New Roman" w:hAnsi="Calibri" w:cs="Times New Roman"/>
                <w:color w:val="000000"/>
              </w:rPr>
            </w:pPr>
            <w:proofErr w:type="gramStart"/>
            <w:r w:rsidRPr="00813426">
              <w:rPr>
                <w:rFonts w:ascii="Calibri" w:eastAsia="Times New Roman" w:hAnsi="Calibri" w:cs="Times New Roman"/>
                <w:color w:val="000000"/>
              </w:rPr>
              <w:t>N,Y</w:t>
            </w:r>
            <w:proofErr w:type="gramEnd"/>
            <w:r w:rsidRPr="00813426">
              <w:rPr>
                <w:rFonts w:ascii="Calibri" w:eastAsia="Times New Roman" w:hAnsi="Calibri" w:cs="Times New Roman"/>
                <w:color w:val="000000"/>
              </w:rPr>
              <w:t xml:space="preserve">,Y,Y,N,Y,Y,Y,Y 15, 88, 108, 119 actually aneuploid for </w:t>
            </w:r>
            <w:proofErr w:type="spellStart"/>
            <w:r w:rsidRPr="00813426">
              <w:rPr>
                <w:rFonts w:ascii="Calibri" w:eastAsia="Times New Roman" w:hAnsi="Calibri" w:cs="Times New Roman"/>
                <w:color w:val="000000"/>
              </w:rPr>
              <w:t>chr</w:t>
            </w:r>
            <w:proofErr w:type="spellEnd"/>
            <w:r w:rsidRPr="00813426">
              <w:rPr>
                <w:rFonts w:ascii="Calibri" w:eastAsia="Times New Roman" w:hAnsi="Calibri" w:cs="Times New Roman"/>
                <w:color w:val="000000"/>
              </w:rPr>
              <w:t xml:space="preserve"> IX</w:t>
            </w:r>
          </w:p>
        </w:tc>
        <w:tc>
          <w:tcPr>
            <w:tcW w:w="1895" w:type="dxa"/>
            <w:tcBorders>
              <w:top w:val="nil"/>
              <w:left w:val="nil"/>
              <w:bottom w:val="nil"/>
              <w:right w:val="nil"/>
            </w:tcBorders>
            <w:shd w:val="clear" w:color="auto" w:fill="auto"/>
            <w:noWrap/>
            <w:vAlign w:val="bottom"/>
            <w:hideMark/>
          </w:tcPr>
          <w:p w14:paraId="145A1DC0"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2,3,18,61,76</w:t>
            </w:r>
          </w:p>
        </w:tc>
        <w:tc>
          <w:tcPr>
            <w:tcW w:w="1098" w:type="dxa"/>
            <w:tcBorders>
              <w:top w:val="nil"/>
              <w:left w:val="nil"/>
              <w:bottom w:val="nil"/>
              <w:right w:val="nil"/>
            </w:tcBorders>
            <w:shd w:val="clear" w:color="auto" w:fill="auto"/>
            <w:noWrap/>
            <w:vAlign w:val="bottom"/>
            <w:hideMark/>
          </w:tcPr>
          <w:p w14:paraId="603416AE" w14:textId="77777777" w:rsidR="00813426" w:rsidRPr="00813426" w:rsidRDefault="00813426" w:rsidP="00813426">
            <w:pPr>
              <w:rPr>
                <w:rFonts w:ascii="Calibri" w:eastAsia="Times New Roman" w:hAnsi="Calibri" w:cs="Times New Roman"/>
                <w:color w:val="000000"/>
              </w:rPr>
            </w:pPr>
            <w:proofErr w:type="gramStart"/>
            <w:r w:rsidRPr="00813426">
              <w:rPr>
                <w:rFonts w:ascii="Calibri" w:eastAsia="Times New Roman" w:hAnsi="Calibri" w:cs="Times New Roman"/>
                <w:color w:val="000000"/>
              </w:rPr>
              <w:t>N,N</w:t>
            </w:r>
            <w:proofErr w:type="gramEnd"/>
            <w:r w:rsidRPr="00813426">
              <w:rPr>
                <w:rFonts w:ascii="Calibri" w:eastAsia="Times New Roman" w:hAnsi="Calibri" w:cs="Times New Roman"/>
                <w:color w:val="000000"/>
              </w:rPr>
              <w:t>,Y,Y,Y</w:t>
            </w:r>
          </w:p>
        </w:tc>
        <w:tc>
          <w:tcPr>
            <w:tcW w:w="1588" w:type="dxa"/>
            <w:gridSpan w:val="2"/>
            <w:tcBorders>
              <w:top w:val="nil"/>
              <w:left w:val="nil"/>
              <w:bottom w:val="nil"/>
              <w:right w:val="nil"/>
            </w:tcBorders>
            <w:shd w:val="clear" w:color="auto" w:fill="auto"/>
            <w:noWrap/>
            <w:vAlign w:val="bottom"/>
            <w:hideMark/>
          </w:tcPr>
          <w:p w14:paraId="4956F970"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76 actually aneuploid for IX</w:t>
            </w:r>
          </w:p>
        </w:tc>
      </w:tr>
      <w:tr w:rsidR="00813426" w:rsidRPr="00813426" w14:paraId="778AF8B9" w14:textId="77777777" w:rsidTr="00813426">
        <w:trPr>
          <w:trHeight w:val="277"/>
        </w:trPr>
        <w:tc>
          <w:tcPr>
            <w:tcW w:w="1006" w:type="dxa"/>
            <w:tcBorders>
              <w:top w:val="nil"/>
              <w:left w:val="nil"/>
              <w:bottom w:val="nil"/>
              <w:right w:val="nil"/>
            </w:tcBorders>
            <w:shd w:val="clear" w:color="auto" w:fill="auto"/>
            <w:noWrap/>
            <w:vAlign w:val="bottom"/>
            <w:hideMark/>
          </w:tcPr>
          <w:p w14:paraId="6B1E1E16"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X</w:t>
            </w:r>
          </w:p>
        </w:tc>
        <w:tc>
          <w:tcPr>
            <w:tcW w:w="1786" w:type="dxa"/>
            <w:tcBorders>
              <w:top w:val="nil"/>
              <w:left w:val="nil"/>
              <w:bottom w:val="nil"/>
              <w:right w:val="nil"/>
            </w:tcBorders>
            <w:shd w:val="clear" w:color="auto" w:fill="auto"/>
            <w:noWrap/>
            <w:vAlign w:val="bottom"/>
            <w:hideMark/>
          </w:tcPr>
          <w:p w14:paraId="7D7521C8"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w:t>
            </w:r>
          </w:p>
        </w:tc>
        <w:tc>
          <w:tcPr>
            <w:tcW w:w="1848" w:type="dxa"/>
            <w:tcBorders>
              <w:top w:val="nil"/>
              <w:left w:val="nil"/>
              <w:bottom w:val="nil"/>
              <w:right w:val="nil"/>
            </w:tcBorders>
            <w:shd w:val="clear" w:color="auto" w:fill="auto"/>
            <w:noWrap/>
            <w:vAlign w:val="bottom"/>
            <w:hideMark/>
          </w:tcPr>
          <w:p w14:paraId="119DF629"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w:t>
            </w:r>
          </w:p>
        </w:tc>
        <w:tc>
          <w:tcPr>
            <w:tcW w:w="1895" w:type="dxa"/>
            <w:tcBorders>
              <w:top w:val="nil"/>
              <w:left w:val="nil"/>
              <w:bottom w:val="nil"/>
              <w:right w:val="nil"/>
            </w:tcBorders>
            <w:shd w:val="clear" w:color="auto" w:fill="auto"/>
            <w:noWrap/>
            <w:vAlign w:val="bottom"/>
            <w:hideMark/>
          </w:tcPr>
          <w:p w14:paraId="73F94A26"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 xml:space="preserve">3,18,76 </w:t>
            </w:r>
          </w:p>
        </w:tc>
        <w:tc>
          <w:tcPr>
            <w:tcW w:w="1098" w:type="dxa"/>
            <w:tcBorders>
              <w:top w:val="nil"/>
              <w:left w:val="nil"/>
              <w:bottom w:val="nil"/>
              <w:right w:val="nil"/>
            </w:tcBorders>
            <w:shd w:val="clear" w:color="auto" w:fill="auto"/>
            <w:noWrap/>
            <w:vAlign w:val="bottom"/>
            <w:hideMark/>
          </w:tcPr>
          <w:p w14:paraId="3D9E8A0B"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N, Y, Y</w:t>
            </w:r>
          </w:p>
        </w:tc>
        <w:tc>
          <w:tcPr>
            <w:tcW w:w="1588" w:type="dxa"/>
            <w:gridSpan w:val="2"/>
            <w:tcBorders>
              <w:top w:val="nil"/>
              <w:left w:val="nil"/>
              <w:bottom w:val="nil"/>
              <w:right w:val="nil"/>
            </w:tcBorders>
            <w:shd w:val="clear" w:color="auto" w:fill="auto"/>
            <w:noWrap/>
            <w:vAlign w:val="bottom"/>
            <w:hideMark/>
          </w:tcPr>
          <w:p w14:paraId="062293C1"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76 actually aneuploid for X</w:t>
            </w:r>
          </w:p>
        </w:tc>
      </w:tr>
      <w:tr w:rsidR="00813426" w:rsidRPr="00813426" w14:paraId="51FF2F32" w14:textId="77777777" w:rsidTr="00813426">
        <w:trPr>
          <w:trHeight w:val="277"/>
        </w:trPr>
        <w:tc>
          <w:tcPr>
            <w:tcW w:w="1006" w:type="dxa"/>
            <w:tcBorders>
              <w:top w:val="nil"/>
              <w:left w:val="nil"/>
              <w:bottom w:val="nil"/>
              <w:right w:val="nil"/>
            </w:tcBorders>
            <w:shd w:val="clear" w:color="auto" w:fill="auto"/>
            <w:noWrap/>
            <w:vAlign w:val="bottom"/>
            <w:hideMark/>
          </w:tcPr>
          <w:p w14:paraId="2974D874"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XI</w:t>
            </w:r>
          </w:p>
        </w:tc>
        <w:tc>
          <w:tcPr>
            <w:tcW w:w="1786" w:type="dxa"/>
            <w:tcBorders>
              <w:top w:val="nil"/>
              <w:left w:val="nil"/>
              <w:bottom w:val="nil"/>
              <w:right w:val="nil"/>
            </w:tcBorders>
            <w:shd w:val="clear" w:color="auto" w:fill="auto"/>
            <w:noWrap/>
            <w:vAlign w:val="bottom"/>
            <w:hideMark/>
          </w:tcPr>
          <w:p w14:paraId="02A0AEBD" w14:textId="77777777" w:rsidR="00813426" w:rsidRPr="00813426" w:rsidRDefault="00813426" w:rsidP="00813426">
            <w:pPr>
              <w:jc w:val="right"/>
              <w:rPr>
                <w:rFonts w:ascii="Calibri" w:eastAsia="Times New Roman" w:hAnsi="Calibri" w:cs="Times New Roman"/>
                <w:color w:val="000000"/>
              </w:rPr>
            </w:pPr>
            <w:r w:rsidRPr="00813426">
              <w:rPr>
                <w:rFonts w:ascii="Calibri" w:eastAsia="Times New Roman" w:hAnsi="Calibri" w:cs="Times New Roman"/>
                <w:color w:val="000000"/>
              </w:rPr>
              <w:t>108</w:t>
            </w:r>
          </w:p>
        </w:tc>
        <w:tc>
          <w:tcPr>
            <w:tcW w:w="1848" w:type="dxa"/>
            <w:tcBorders>
              <w:top w:val="nil"/>
              <w:left w:val="nil"/>
              <w:bottom w:val="nil"/>
              <w:right w:val="nil"/>
            </w:tcBorders>
            <w:shd w:val="clear" w:color="auto" w:fill="auto"/>
            <w:noWrap/>
            <w:vAlign w:val="bottom"/>
            <w:hideMark/>
          </w:tcPr>
          <w:p w14:paraId="695C3EE8"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Y</w:t>
            </w:r>
          </w:p>
        </w:tc>
        <w:tc>
          <w:tcPr>
            <w:tcW w:w="1895" w:type="dxa"/>
            <w:tcBorders>
              <w:top w:val="nil"/>
              <w:left w:val="nil"/>
              <w:bottom w:val="nil"/>
              <w:right w:val="nil"/>
            </w:tcBorders>
            <w:shd w:val="clear" w:color="auto" w:fill="auto"/>
            <w:noWrap/>
            <w:vAlign w:val="bottom"/>
            <w:hideMark/>
          </w:tcPr>
          <w:p w14:paraId="12E6379B"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2,3,18</w:t>
            </w:r>
          </w:p>
        </w:tc>
        <w:tc>
          <w:tcPr>
            <w:tcW w:w="1098" w:type="dxa"/>
            <w:tcBorders>
              <w:top w:val="nil"/>
              <w:left w:val="nil"/>
              <w:bottom w:val="nil"/>
              <w:right w:val="nil"/>
            </w:tcBorders>
            <w:shd w:val="clear" w:color="auto" w:fill="auto"/>
            <w:noWrap/>
            <w:vAlign w:val="bottom"/>
            <w:hideMark/>
          </w:tcPr>
          <w:p w14:paraId="24F00050" w14:textId="77777777" w:rsidR="00813426" w:rsidRPr="00813426" w:rsidRDefault="00813426" w:rsidP="00813426">
            <w:pPr>
              <w:rPr>
                <w:rFonts w:ascii="Calibri" w:eastAsia="Times New Roman" w:hAnsi="Calibri" w:cs="Times New Roman"/>
                <w:color w:val="000000"/>
              </w:rPr>
            </w:pPr>
            <w:proofErr w:type="gramStart"/>
            <w:r w:rsidRPr="00813426">
              <w:rPr>
                <w:rFonts w:ascii="Calibri" w:eastAsia="Times New Roman" w:hAnsi="Calibri" w:cs="Times New Roman"/>
                <w:color w:val="000000"/>
              </w:rPr>
              <w:t>N,N</w:t>
            </w:r>
            <w:proofErr w:type="gramEnd"/>
            <w:r w:rsidRPr="00813426">
              <w:rPr>
                <w:rFonts w:ascii="Calibri" w:eastAsia="Times New Roman" w:hAnsi="Calibri" w:cs="Times New Roman"/>
                <w:color w:val="000000"/>
              </w:rPr>
              <w:t>,Y</w:t>
            </w:r>
          </w:p>
        </w:tc>
        <w:tc>
          <w:tcPr>
            <w:tcW w:w="794" w:type="dxa"/>
            <w:tcBorders>
              <w:top w:val="nil"/>
              <w:left w:val="nil"/>
              <w:bottom w:val="nil"/>
              <w:right w:val="nil"/>
            </w:tcBorders>
            <w:shd w:val="clear" w:color="auto" w:fill="auto"/>
            <w:noWrap/>
            <w:vAlign w:val="bottom"/>
            <w:hideMark/>
          </w:tcPr>
          <w:p w14:paraId="2648D016" w14:textId="77777777" w:rsidR="00813426" w:rsidRPr="00813426" w:rsidRDefault="00813426" w:rsidP="00813426">
            <w:pPr>
              <w:rPr>
                <w:rFonts w:ascii="Calibri" w:eastAsia="Times New Roman" w:hAnsi="Calibri" w:cs="Times New Roman"/>
                <w:color w:val="000000"/>
              </w:rPr>
            </w:pPr>
          </w:p>
        </w:tc>
        <w:tc>
          <w:tcPr>
            <w:tcW w:w="794" w:type="dxa"/>
            <w:tcBorders>
              <w:top w:val="nil"/>
              <w:left w:val="nil"/>
              <w:bottom w:val="nil"/>
              <w:right w:val="nil"/>
            </w:tcBorders>
            <w:shd w:val="clear" w:color="auto" w:fill="auto"/>
            <w:noWrap/>
            <w:vAlign w:val="bottom"/>
            <w:hideMark/>
          </w:tcPr>
          <w:p w14:paraId="5263995C" w14:textId="77777777" w:rsidR="00813426" w:rsidRPr="00813426" w:rsidRDefault="00813426" w:rsidP="00813426">
            <w:pPr>
              <w:rPr>
                <w:rFonts w:ascii="Times New Roman" w:eastAsia="Times New Roman" w:hAnsi="Times New Roman" w:cs="Times New Roman"/>
                <w:sz w:val="20"/>
                <w:szCs w:val="20"/>
              </w:rPr>
            </w:pPr>
          </w:p>
        </w:tc>
      </w:tr>
      <w:tr w:rsidR="00813426" w:rsidRPr="00813426" w14:paraId="3853BC35" w14:textId="77777777" w:rsidTr="00813426">
        <w:trPr>
          <w:trHeight w:val="277"/>
        </w:trPr>
        <w:tc>
          <w:tcPr>
            <w:tcW w:w="1006" w:type="dxa"/>
            <w:tcBorders>
              <w:top w:val="nil"/>
              <w:left w:val="nil"/>
              <w:bottom w:val="nil"/>
              <w:right w:val="nil"/>
            </w:tcBorders>
            <w:shd w:val="clear" w:color="auto" w:fill="auto"/>
            <w:noWrap/>
            <w:vAlign w:val="bottom"/>
            <w:hideMark/>
          </w:tcPr>
          <w:p w14:paraId="45C263A9"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XII</w:t>
            </w:r>
          </w:p>
        </w:tc>
        <w:tc>
          <w:tcPr>
            <w:tcW w:w="1786" w:type="dxa"/>
            <w:tcBorders>
              <w:top w:val="nil"/>
              <w:left w:val="nil"/>
              <w:bottom w:val="nil"/>
              <w:right w:val="nil"/>
            </w:tcBorders>
            <w:shd w:val="clear" w:color="auto" w:fill="auto"/>
            <w:noWrap/>
            <w:vAlign w:val="bottom"/>
            <w:hideMark/>
          </w:tcPr>
          <w:p w14:paraId="4D7623B5"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w:t>
            </w:r>
          </w:p>
        </w:tc>
        <w:tc>
          <w:tcPr>
            <w:tcW w:w="1848" w:type="dxa"/>
            <w:tcBorders>
              <w:top w:val="nil"/>
              <w:left w:val="nil"/>
              <w:bottom w:val="nil"/>
              <w:right w:val="nil"/>
            </w:tcBorders>
            <w:shd w:val="clear" w:color="auto" w:fill="auto"/>
            <w:noWrap/>
            <w:vAlign w:val="bottom"/>
            <w:hideMark/>
          </w:tcPr>
          <w:p w14:paraId="4844C460"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w:t>
            </w:r>
          </w:p>
        </w:tc>
        <w:tc>
          <w:tcPr>
            <w:tcW w:w="1895" w:type="dxa"/>
            <w:tcBorders>
              <w:top w:val="nil"/>
              <w:left w:val="nil"/>
              <w:bottom w:val="nil"/>
              <w:right w:val="nil"/>
            </w:tcBorders>
            <w:shd w:val="clear" w:color="auto" w:fill="auto"/>
            <w:noWrap/>
            <w:vAlign w:val="bottom"/>
            <w:hideMark/>
          </w:tcPr>
          <w:p w14:paraId="112E66C0"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3,4,7,8,11,18,49,59,61,76,77</w:t>
            </w:r>
          </w:p>
        </w:tc>
        <w:tc>
          <w:tcPr>
            <w:tcW w:w="1893" w:type="dxa"/>
            <w:gridSpan w:val="2"/>
            <w:tcBorders>
              <w:top w:val="nil"/>
              <w:left w:val="nil"/>
              <w:bottom w:val="nil"/>
              <w:right w:val="nil"/>
            </w:tcBorders>
            <w:shd w:val="clear" w:color="auto" w:fill="auto"/>
            <w:noWrap/>
            <w:vAlign w:val="bottom"/>
            <w:hideMark/>
          </w:tcPr>
          <w:p w14:paraId="3C289F5A" w14:textId="77777777" w:rsidR="00813426" w:rsidRPr="00813426" w:rsidRDefault="00813426" w:rsidP="00813426">
            <w:pPr>
              <w:rPr>
                <w:rFonts w:ascii="Calibri" w:eastAsia="Times New Roman" w:hAnsi="Calibri" w:cs="Times New Roman"/>
                <w:color w:val="000000"/>
              </w:rPr>
            </w:pPr>
            <w:proofErr w:type="gramStart"/>
            <w:r w:rsidRPr="00813426">
              <w:rPr>
                <w:rFonts w:ascii="Calibri" w:eastAsia="Times New Roman" w:hAnsi="Calibri" w:cs="Times New Roman"/>
                <w:color w:val="000000"/>
              </w:rPr>
              <w:t>N,Y</w:t>
            </w:r>
            <w:proofErr w:type="gramEnd"/>
            <w:r w:rsidRPr="00813426">
              <w:rPr>
                <w:rFonts w:ascii="Calibri" w:eastAsia="Times New Roman" w:hAnsi="Calibri" w:cs="Times New Roman"/>
                <w:color w:val="000000"/>
              </w:rPr>
              <w:t>,Y,Y,Y,Y,Y,Y,Y,Y,Y,Y</w:t>
            </w:r>
          </w:p>
        </w:tc>
        <w:tc>
          <w:tcPr>
            <w:tcW w:w="794" w:type="dxa"/>
            <w:tcBorders>
              <w:top w:val="nil"/>
              <w:left w:val="nil"/>
              <w:bottom w:val="nil"/>
              <w:right w:val="nil"/>
            </w:tcBorders>
            <w:shd w:val="clear" w:color="auto" w:fill="auto"/>
            <w:noWrap/>
            <w:vAlign w:val="bottom"/>
            <w:hideMark/>
          </w:tcPr>
          <w:p w14:paraId="7D762419" w14:textId="77777777" w:rsidR="00813426" w:rsidRPr="00813426" w:rsidRDefault="00813426" w:rsidP="00813426">
            <w:pPr>
              <w:rPr>
                <w:rFonts w:ascii="Calibri" w:eastAsia="Times New Roman" w:hAnsi="Calibri" w:cs="Times New Roman"/>
                <w:color w:val="000000"/>
              </w:rPr>
            </w:pPr>
          </w:p>
        </w:tc>
      </w:tr>
      <w:tr w:rsidR="00813426" w:rsidRPr="00813426" w14:paraId="428B3FE7" w14:textId="77777777" w:rsidTr="00813426">
        <w:trPr>
          <w:trHeight w:val="277"/>
        </w:trPr>
        <w:tc>
          <w:tcPr>
            <w:tcW w:w="1006" w:type="dxa"/>
            <w:tcBorders>
              <w:top w:val="nil"/>
              <w:left w:val="nil"/>
              <w:bottom w:val="nil"/>
              <w:right w:val="nil"/>
            </w:tcBorders>
            <w:shd w:val="clear" w:color="auto" w:fill="auto"/>
            <w:noWrap/>
            <w:vAlign w:val="bottom"/>
            <w:hideMark/>
          </w:tcPr>
          <w:p w14:paraId="7F681118"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XIII</w:t>
            </w:r>
          </w:p>
        </w:tc>
        <w:tc>
          <w:tcPr>
            <w:tcW w:w="1786" w:type="dxa"/>
            <w:tcBorders>
              <w:top w:val="nil"/>
              <w:left w:val="nil"/>
              <w:bottom w:val="nil"/>
              <w:right w:val="nil"/>
            </w:tcBorders>
            <w:shd w:val="clear" w:color="auto" w:fill="auto"/>
            <w:noWrap/>
            <w:vAlign w:val="bottom"/>
            <w:hideMark/>
          </w:tcPr>
          <w:p w14:paraId="5664CFBC" w14:textId="77777777" w:rsidR="00813426" w:rsidRPr="00813426" w:rsidRDefault="00813426" w:rsidP="00813426">
            <w:pPr>
              <w:jc w:val="right"/>
              <w:rPr>
                <w:rFonts w:ascii="Calibri" w:eastAsia="Times New Roman" w:hAnsi="Calibri" w:cs="Times New Roman"/>
                <w:color w:val="000000"/>
              </w:rPr>
            </w:pPr>
            <w:r w:rsidRPr="00813426">
              <w:rPr>
                <w:rFonts w:ascii="Calibri" w:eastAsia="Times New Roman" w:hAnsi="Calibri" w:cs="Times New Roman"/>
                <w:color w:val="000000"/>
              </w:rPr>
              <w:t>112</w:t>
            </w:r>
          </w:p>
        </w:tc>
        <w:tc>
          <w:tcPr>
            <w:tcW w:w="1848" w:type="dxa"/>
            <w:tcBorders>
              <w:top w:val="nil"/>
              <w:left w:val="nil"/>
              <w:bottom w:val="nil"/>
              <w:right w:val="nil"/>
            </w:tcBorders>
            <w:shd w:val="clear" w:color="auto" w:fill="auto"/>
            <w:noWrap/>
            <w:vAlign w:val="bottom"/>
            <w:hideMark/>
          </w:tcPr>
          <w:p w14:paraId="74824F9D"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Y</w:t>
            </w:r>
          </w:p>
        </w:tc>
        <w:tc>
          <w:tcPr>
            <w:tcW w:w="1895" w:type="dxa"/>
            <w:tcBorders>
              <w:top w:val="nil"/>
              <w:left w:val="nil"/>
              <w:bottom w:val="nil"/>
              <w:right w:val="nil"/>
            </w:tcBorders>
            <w:shd w:val="clear" w:color="auto" w:fill="auto"/>
            <w:noWrap/>
            <w:vAlign w:val="bottom"/>
            <w:hideMark/>
          </w:tcPr>
          <w:p w14:paraId="46351E97"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2,3,5,7,18,49,61,76</w:t>
            </w:r>
          </w:p>
        </w:tc>
        <w:tc>
          <w:tcPr>
            <w:tcW w:w="1893" w:type="dxa"/>
            <w:gridSpan w:val="2"/>
            <w:tcBorders>
              <w:top w:val="nil"/>
              <w:left w:val="nil"/>
              <w:bottom w:val="nil"/>
              <w:right w:val="nil"/>
            </w:tcBorders>
            <w:shd w:val="clear" w:color="auto" w:fill="auto"/>
            <w:noWrap/>
            <w:vAlign w:val="bottom"/>
            <w:hideMark/>
          </w:tcPr>
          <w:p w14:paraId="7EE357B3" w14:textId="77777777" w:rsidR="00813426" w:rsidRPr="00813426" w:rsidRDefault="00813426" w:rsidP="00813426">
            <w:pPr>
              <w:rPr>
                <w:rFonts w:ascii="Calibri" w:eastAsia="Times New Roman" w:hAnsi="Calibri" w:cs="Times New Roman"/>
                <w:color w:val="000000"/>
              </w:rPr>
            </w:pPr>
            <w:proofErr w:type="gramStart"/>
            <w:r w:rsidRPr="00813426">
              <w:rPr>
                <w:rFonts w:ascii="Calibri" w:eastAsia="Times New Roman" w:hAnsi="Calibri" w:cs="Times New Roman"/>
                <w:color w:val="000000"/>
              </w:rPr>
              <w:t>N,N</w:t>
            </w:r>
            <w:proofErr w:type="gramEnd"/>
            <w:r w:rsidRPr="00813426">
              <w:rPr>
                <w:rFonts w:ascii="Calibri" w:eastAsia="Times New Roman" w:hAnsi="Calibri" w:cs="Times New Roman"/>
                <w:color w:val="000000"/>
              </w:rPr>
              <w:t>,N,Y,Y,Y,Y,Y</w:t>
            </w:r>
          </w:p>
        </w:tc>
        <w:tc>
          <w:tcPr>
            <w:tcW w:w="794" w:type="dxa"/>
            <w:tcBorders>
              <w:top w:val="nil"/>
              <w:left w:val="nil"/>
              <w:bottom w:val="nil"/>
              <w:right w:val="nil"/>
            </w:tcBorders>
            <w:shd w:val="clear" w:color="auto" w:fill="auto"/>
            <w:noWrap/>
            <w:vAlign w:val="bottom"/>
            <w:hideMark/>
          </w:tcPr>
          <w:p w14:paraId="72A86DDA" w14:textId="77777777" w:rsidR="00813426" w:rsidRPr="00813426" w:rsidRDefault="00813426" w:rsidP="00813426">
            <w:pPr>
              <w:rPr>
                <w:rFonts w:ascii="Calibri" w:eastAsia="Times New Roman" w:hAnsi="Calibri" w:cs="Times New Roman"/>
                <w:color w:val="000000"/>
              </w:rPr>
            </w:pPr>
          </w:p>
        </w:tc>
      </w:tr>
      <w:tr w:rsidR="00813426" w:rsidRPr="00813426" w14:paraId="43222B48" w14:textId="77777777" w:rsidTr="00813426">
        <w:trPr>
          <w:trHeight w:val="277"/>
        </w:trPr>
        <w:tc>
          <w:tcPr>
            <w:tcW w:w="1006" w:type="dxa"/>
            <w:tcBorders>
              <w:top w:val="nil"/>
              <w:left w:val="nil"/>
              <w:bottom w:val="nil"/>
              <w:right w:val="nil"/>
            </w:tcBorders>
            <w:shd w:val="clear" w:color="auto" w:fill="auto"/>
            <w:noWrap/>
            <w:vAlign w:val="bottom"/>
            <w:hideMark/>
          </w:tcPr>
          <w:p w14:paraId="731F568F"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XIV</w:t>
            </w:r>
          </w:p>
        </w:tc>
        <w:tc>
          <w:tcPr>
            <w:tcW w:w="1786" w:type="dxa"/>
            <w:tcBorders>
              <w:top w:val="nil"/>
              <w:left w:val="nil"/>
              <w:bottom w:val="nil"/>
              <w:right w:val="nil"/>
            </w:tcBorders>
            <w:shd w:val="clear" w:color="auto" w:fill="auto"/>
            <w:noWrap/>
            <w:vAlign w:val="bottom"/>
            <w:hideMark/>
          </w:tcPr>
          <w:p w14:paraId="14489D65" w14:textId="77777777" w:rsidR="00813426" w:rsidRPr="00813426" w:rsidRDefault="00813426" w:rsidP="00813426">
            <w:pPr>
              <w:jc w:val="right"/>
              <w:rPr>
                <w:rFonts w:ascii="Calibri" w:eastAsia="Times New Roman" w:hAnsi="Calibri" w:cs="Times New Roman"/>
                <w:color w:val="000000"/>
              </w:rPr>
            </w:pPr>
            <w:r w:rsidRPr="00813426">
              <w:rPr>
                <w:rFonts w:ascii="Calibri" w:eastAsia="Times New Roman" w:hAnsi="Calibri" w:cs="Times New Roman"/>
                <w:color w:val="000000"/>
              </w:rPr>
              <w:t>9</w:t>
            </w:r>
          </w:p>
        </w:tc>
        <w:tc>
          <w:tcPr>
            <w:tcW w:w="1848" w:type="dxa"/>
            <w:tcBorders>
              <w:top w:val="nil"/>
              <w:left w:val="nil"/>
              <w:bottom w:val="nil"/>
              <w:right w:val="nil"/>
            </w:tcBorders>
            <w:shd w:val="clear" w:color="auto" w:fill="auto"/>
            <w:noWrap/>
            <w:vAlign w:val="bottom"/>
            <w:hideMark/>
          </w:tcPr>
          <w:p w14:paraId="40CADF78"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Y</w:t>
            </w:r>
          </w:p>
        </w:tc>
        <w:tc>
          <w:tcPr>
            <w:tcW w:w="1895" w:type="dxa"/>
            <w:tcBorders>
              <w:top w:val="nil"/>
              <w:left w:val="nil"/>
              <w:bottom w:val="nil"/>
              <w:right w:val="nil"/>
            </w:tcBorders>
            <w:shd w:val="clear" w:color="auto" w:fill="auto"/>
            <w:noWrap/>
            <w:vAlign w:val="bottom"/>
            <w:hideMark/>
          </w:tcPr>
          <w:p w14:paraId="41EBC5C7"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11,18,61,76</w:t>
            </w:r>
          </w:p>
        </w:tc>
        <w:tc>
          <w:tcPr>
            <w:tcW w:w="1098" w:type="dxa"/>
            <w:tcBorders>
              <w:top w:val="nil"/>
              <w:left w:val="nil"/>
              <w:bottom w:val="nil"/>
              <w:right w:val="nil"/>
            </w:tcBorders>
            <w:shd w:val="clear" w:color="auto" w:fill="auto"/>
            <w:noWrap/>
            <w:vAlign w:val="bottom"/>
            <w:hideMark/>
          </w:tcPr>
          <w:p w14:paraId="0D0F2C34" w14:textId="77777777" w:rsidR="00813426" w:rsidRPr="00813426" w:rsidRDefault="00813426" w:rsidP="00813426">
            <w:pPr>
              <w:rPr>
                <w:rFonts w:ascii="Calibri" w:eastAsia="Times New Roman" w:hAnsi="Calibri" w:cs="Times New Roman"/>
                <w:color w:val="000000"/>
              </w:rPr>
            </w:pPr>
            <w:proofErr w:type="gramStart"/>
            <w:r w:rsidRPr="00813426">
              <w:rPr>
                <w:rFonts w:ascii="Calibri" w:eastAsia="Times New Roman" w:hAnsi="Calibri" w:cs="Times New Roman"/>
                <w:color w:val="000000"/>
              </w:rPr>
              <w:t>Y,Y</w:t>
            </w:r>
            <w:proofErr w:type="gramEnd"/>
            <w:r w:rsidRPr="00813426">
              <w:rPr>
                <w:rFonts w:ascii="Calibri" w:eastAsia="Times New Roman" w:hAnsi="Calibri" w:cs="Times New Roman"/>
                <w:color w:val="000000"/>
              </w:rPr>
              <w:t>,Y,Y</w:t>
            </w:r>
          </w:p>
        </w:tc>
        <w:tc>
          <w:tcPr>
            <w:tcW w:w="1588" w:type="dxa"/>
            <w:gridSpan w:val="2"/>
            <w:tcBorders>
              <w:top w:val="nil"/>
              <w:left w:val="nil"/>
              <w:bottom w:val="nil"/>
              <w:right w:val="nil"/>
            </w:tcBorders>
            <w:shd w:val="clear" w:color="auto" w:fill="auto"/>
            <w:noWrap/>
            <w:vAlign w:val="bottom"/>
            <w:hideMark/>
          </w:tcPr>
          <w:p w14:paraId="1A1F7041"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76 actually aneuploid for chromosome XIV</w:t>
            </w:r>
          </w:p>
        </w:tc>
      </w:tr>
      <w:tr w:rsidR="00813426" w:rsidRPr="00813426" w14:paraId="7EC6DAD5" w14:textId="77777777" w:rsidTr="00813426">
        <w:trPr>
          <w:trHeight w:val="277"/>
        </w:trPr>
        <w:tc>
          <w:tcPr>
            <w:tcW w:w="1006" w:type="dxa"/>
            <w:tcBorders>
              <w:top w:val="nil"/>
              <w:left w:val="nil"/>
              <w:bottom w:val="nil"/>
              <w:right w:val="nil"/>
            </w:tcBorders>
            <w:shd w:val="clear" w:color="auto" w:fill="auto"/>
            <w:noWrap/>
            <w:vAlign w:val="bottom"/>
            <w:hideMark/>
          </w:tcPr>
          <w:p w14:paraId="10E32F71"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XV</w:t>
            </w:r>
          </w:p>
        </w:tc>
        <w:tc>
          <w:tcPr>
            <w:tcW w:w="1786" w:type="dxa"/>
            <w:tcBorders>
              <w:top w:val="nil"/>
              <w:left w:val="nil"/>
              <w:bottom w:val="nil"/>
              <w:right w:val="nil"/>
            </w:tcBorders>
            <w:shd w:val="clear" w:color="auto" w:fill="auto"/>
            <w:noWrap/>
            <w:vAlign w:val="bottom"/>
            <w:hideMark/>
          </w:tcPr>
          <w:p w14:paraId="769FC40F"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w:t>
            </w:r>
          </w:p>
        </w:tc>
        <w:tc>
          <w:tcPr>
            <w:tcW w:w="1848" w:type="dxa"/>
            <w:tcBorders>
              <w:top w:val="nil"/>
              <w:left w:val="nil"/>
              <w:bottom w:val="nil"/>
              <w:right w:val="nil"/>
            </w:tcBorders>
            <w:shd w:val="clear" w:color="auto" w:fill="auto"/>
            <w:noWrap/>
            <w:vAlign w:val="bottom"/>
            <w:hideMark/>
          </w:tcPr>
          <w:p w14:paraId="6A3174A0"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w:t>
            </w:r>
          </w:p>
        </w:tc>
        <w:tc>
          <w:tcPr>
            <w:tcW w:w="1895" w:type="dxa"/>
            <w:tcBorders>
              <w:top w:val="nil"/>
              <w:left w:val="nil"/>
              <w:bottom w:val="nil"/>
              <w:right w:val="nil"/>
            </w:tcBorders>
            <w:shd w:val="clear" w:color="auto" w:fill="auto"/>
            <w:noWrap/>
            <w:vAlign w:val="bottom"/>
            <w:hideMark/>
          </w:tcPr>
          <w:p w14:paraId="0653FDAA"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2,3,11,18,49,59,61</w:t>
            </w:r>
          </w:p>
        </w:tc>
        <w:tc>
          <w:tcPr>
            <w:tcW w:w="1098" w:type="dxa"/>
            <w:tcBorders>
              <w:top w:val="nil"/>
              <w:left w:val="nil"/>
              <w:bottom w:val="nil"/>
              <w:right w:val="nil"/>
            </w:tcBorders>
            <w:shd w:val="clear" w:color="auto" w:fill="auto"/>
            <w:noWrap/>
            <w:vAlign w:val="bottom"/>
            <w:hideMark/>
          </w:tcPr>
          <w:p w14:paraId="5F370692" w14:textId="77777777" w:rsidR="00813426" w:rsidRPr="00813426" w:rsidRDefault="00813426" w:rsidP="00813426">
            <w:pPr>
              <w:rPr>
                <w:rFonts w:ascii="Calibri" w:eastAsia="Times New Roman" w:hAnsi="Calibri" w:cs="Times New Roman"/>
                <w:color w:val="000000"/>
              </w:rPr>
            </w:pPr>
            <w:proofErr w:type="gramStart"/>
            <w:r w:rsidRPr="00813426">
              <w:rPr>
                <w:rFonts w:ascii="Calibri" w:eastAsia="Times New Roman" w:hAnsi="Calibri" w:cs="Times New Roman"/>
                <w:color w:val="000000"/>
              </w:rPr>
              <w:t>N,N</w:t>
            </w:r>
            <w:proofErr w:type="gramEnd"/>
            <w:r w:rsidRPr="00813426">
              <w:rPr>
                <w:rFonts w:ascii="Calibri" w:eastAsia="Times New Roman" w:hAnsi="Calibri" w:cs="Times New Roman"/>
                <w:color w:val="000000"/>
              </w:rPr>
              <w:t>,Y,Y,Y,Y,Y,Y</w:t>
            </w:r>
          </w:p>
        </w:tc>
        <w:tc>
          <w:tcPr>
            <w:tcW w:w="1588" w:type="dxa"/>
            <w:gridSpan w:val="2"/>
            <w:tcBorders>
              <w:top w:val="nil"/>
              <w:left w:val="nil"/>
              <w:bottom w:val="nil"/>
              <w:right w:val="nil"/>
            </w:tcBorders>
            <w:shd w:val="clear" w:color="auto" w:fill="auto"/>
            <w:noWrap/>
            <w:vAlign w:val="bottom"/>
            <w:hideMark/>
          </w:tcPr>
          <w:p w14:paraId="5D04087F"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11 actually aneuploid for chromosome XV</w:t>
            </w:r>
          </w:p>
        </w:tc>
      </w:tr>
      <w:tr w:rsidR="00813426" w:rsidRPr="00813426" w14:paraId="60C02384" w14:textId="77777777" w:rsidTr="00813426">
        <w:trPr>
          <w:trHeight w:val="277"/>
        </w:trPr>
        <w:tc>
          <w:tcPr>
            <w:tcW w:w="1006" w:type="dxa"/>
            <w:tcBorders>
              <w:top w:val="nil"/>
              <w:left w:val="nil"/>
              <w:bottom w:val="nil"/>
              <w:right w:val="nil"/>
            </w:tcBorders>
            <w:shd w:val="clear" w:color="auto" w:fill="auto"/>
            <w:noWrap/>
            <w:vAlign w:val="bottom"/>
            <w:hideMark/>
          </w:tcPr>
          <w:p w14:paraId="2DC61065"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XVI</w:t>
            </w:r>
          </w:p>
        </w:tc>
        <w:tc>
          <w:tcPr>
            <w:tcW w:w="1786" w:type="dxa"/>
            <w:tcBorders>
              <w:top w:val="nil"/>
              <w:left w:val="nil"/>
              <w:bottom w:val="nil"/>
              <w:right w:val="nil"/>
            </w:tcBorders>
            <w:shd w:val="clear" w:color="auto" w:fill="auto"/>
            <w:noWrap/>
            <w:vAlign w:val="bottom"/>
            <w:hideMark/>
          </w:tcPr>
          <w:p w14:paraId="226FC5A4"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9,29,112,115</w:t>
            </w:r>
          </w:p>
        </w:tc>
        <w:tc>
          <w:tcPr>
            <w:tcW w:w="1848" w:type="dxa"/>
            <w:tcBorders>
              <w:top w:val="nil"/>
              <w:left w:val="nil"/>
              <w:bottom w:val="nil"/>
              <w:right w:val="nil"/>
            </w:tcBorders>
            <w:shd w:val="clear" w:color="auto" w:fill="auto"/>
            <w:noWrap/>
            <w:vAlign w:val="bottom"/>
            <w:hideMark/>
          </w:tcPr>
          <w:p w14:paraId="34FDDAFA" w14:textId="77777777" w:rsidR="00813426" w:rsidRPr="00813426" w:rsidRDefault="00813426" w:rsidP="00813426">
            <w:pPr>
              <w:rPr>
                <w:rFonts w:ascii="Calibri" w:eastAsia="Times New Roman" w:hAnsi="Calibri" w:cs="Times New Roman"/>
                <w:color w:val="000000"/>
              </w:rPr>
            </w:pPr>
            <w:proofErr w:type="gramStart"/>
            <w:r w:rsidRPr="00813426">
              <w:rPr>
                <w:rFonts w:ascii="Calibri" w:eastAsia="Times New Roman" w:hAnsi="Calibri" w:cs="Times New Roman"/>
                <w:color w:val="000000"/>
              </w:rPr>
              <w:t>Y,Y</w:t>
            </w:r>
            <w:proofErr w:type="gramEnd"/>
            <w:r w:rsidRPr="00813426">
              <w:rPr>
                <w:rFonts w:ascii="Calibri" w:eastAsia="Times New Roman" w:hAnsi="Calibri" w:cs="Times New Roman"/>
                <w:color w:val="000000"/>
              </w:rPr>
              <w:t>,Y,Y</w:t>
            </w:r>
          </w:p>
        </w:tc>
        <w:tc>
          <w:tcPr>
            <w:tcW w:w="1895" w:type="dxa"/>
            <w:tcBorders>
              <w:top w:val="nil"/>
              <w:left w:val="nil"/>
              <w:bottom w:val="nil"/>
              <w:right w:val="nil"/>
            </w:tcBorders>
            <w:shd w:val="clear" w:color="auto" w:fill="auto"/>
            <w:noWrap/>
            <w:vAlign w:val="bottom"/>
            <w:hideMark/>
          </w:tcPr>
          <w:p w14:paraId="09C67DB8"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2,3,5,8,18,49,61,76,77</w:t>
            </w:r>
          </w:p>
        </w:tc>
        <w:tc>
          <w:tcPr>
            <w:tcW w:w="1098" w:type="dxa"/>
            <w:tcBorders>
              <w:top w:val="nil"/>
              <w:left w:val="nil"/>
              <w:bottom w:val="nil"/>
              <w:right w:val="nil"/>
            </w:tcBorders>
            <w:shd w:val="clear" w:color="auto" w:fill="auto"/>
            <w:noWrap/>
            <w:vAlign w:val="bottom"/>
            <w:hideMark/>
          </w:tcPr>
          <w:p w14:paraId="1ED1A79B" w14:textId="77777777" w:rsidR="00813426" w:rsidRPr="00813426" w:rsidRDefault="00813426" w:rsidP="00813426">
            <w:pPr>
              <w:rPr>
                <w:rFonts w:ascii="Calibri" w:eastAsia="Times New Roman" w:hAnsi="Calibri" w:cs="Times New Roman"/>
                <w:color w:val="000000"/>
              </w:rPr>
            </w:pPr>
            <w:proofErr w:type="gramStart"/>
            <w:r w:rsidRPr="00813426">
              <w:rPr>
                <w:rFonts w:ascii="Calibri" w:eastAsia="Times New Roman" w:hAnsi="Calibri" w:cs="Times New Roman"/>
                <w:color w:val="000000"/>
              </w:rPr>
              <w:t>N,N</w:t>
            </w:r>
            <w:proofErr w:type="gramEnd"/>
            <w:r w:rsidRPr="00813426">
              <w:rPr>
                <w:rFonts w:ascii="Calibri" w:eastAsia="Times New Roman" w:hAnsi="Calibri" w:cs="Times New Roman"/>
                <w:color w:val="000000"/>
              </w:rPr>
              <w:t>,N,Y,Y,Y,Y,Y</w:t>
            </w:r>
          </w:p>
        </w:tc>
        <w:tc>
          <w:tcPr>
            <w:tcW w:w="1588" w:type="dxa"/>
            <w:gridSpan w:val="2"/>
            <w:tcBorders>
              <w:top w:val="nil"/>
              <w:left w:val="nil"/>
              <w:bottom w:val="nil"/>
              <w:right w:val="nil"/>
            </w:tcBorders>
            <w:shd w:val="clear" w:color="auto" w:fill="auto"/>
            <w:noWrap/>
            <w:vAlign w:val="bottom"/>
            <w:hideMark/>
          </w:tcPr>
          <w:p w14:paraId="6C179BC7"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 xml:space="preserve">8 actually aneuploid for chromosome XVI </w:t>
            </w:r>
          </w:p>
        </w:tc>
      </w:tr>
    </w:tbl>
    <w:p w14:paraId="62ED9A0B" w14:textId="77777777" w:rsidR="008E13C3" w:rsidRDefault="008E13C3" w:rsidP="004353CF">
      <w:pPr>
        <w:spacing w:line="360" w:lineRule="auto"/>
        <w:rPr>
          <w:rFonts w:ascii="Arial" w:eastAsia="Times New Roman" w:hAnsi="Arial" w:cs="Arial"/>
          <w:sz w:val="22"/>
        </w:rPr>
      </w:pPr>
    </w:p>
    <w:p w14:paraId="5344FC66" w14:textId="56E44A12" w:rsidR="00003175" w:rsidRPr="009D577A" w:rsidRDefault="00DD3E39" w:rsidP="00F24214">
      <w:pPr>
        <w:spacing w:line="360" w:lineRule="auto"/>
        <w:rPr>
          <w:rFonts w:ascii="Arial" w:eastAsia="Times New Roman" w:hAnsi="Arial" w:cs="Arial"/>
          <w:sz w:val="22"/>
        </w:rPr>
      </w:pPr>
      <w:r>
        <w:rPr>
          <w:rFonts w:ascii="Arial" w:eastAsia="Times New Roman" w:hAnsi="Arial" w:cs="Arial"/>
          <w:sz w:val="22"/>
        </w:rPr>
        <w:lastRenderedPageBreak/>
        <w:tab/>
        <w:t>Ratios of gene expression levels from each sample to the ancestor were calculated and plotted for all genes</w:t>
      </w:r>
      <w:r w:rsidR="00C74118">
        <w:rPr>
          <w:rFonts w:ascii="Arial" w:eastAsia="Times New Roman" w:hAnsi="Arial" w:cs="Arial"/>
          <w:sz w:val="22"/>
        </w:rPr>
        <w:t xml:space="preserve"> in the euploid samples (figure </w:t>
      </w:r>
      <w:r w:rsidR="003A658E">
        <w:rPr>
          <w:rFonts w:ascii="Arial" w:eastAsia="Times New Roman" w:hAnsi="Arial" w:cs="Arial"/>
          <w:sz w:val="22"/>
        </w:rPr>
        <w:t>13</w:t>
      </w:r>
      <w:r w:rsidR="00C74118">
        <w:rPr>
          <w:rFonts w:ascii="Arial" w:eastAsia="Times New Roman" w:hAnsi="Arial" w:cs="Arial"/>
          <w:sz w:val="22"/>
        </w:rPr>
        <w:t>)</w:t>
      </w:r>
      <w:r>
        <w:rPr>
          <w:rFonts w:ascii="Arial" w:eastAsia="Times New Roman" w:hAnsi="Arial" w:cs="Arial"/>
          <w:sz w:val="22"/>
        </w:rPr>
        <w:t xml:space="preserve">, </w:t>
      </w:r>
      <w:r w:rsidR="00A8784E">
        <w:rPr>
          <w:rFonts w:ascii="Arial" w:eastAsia="Times New Roman" w:hAnsi="Arial" w:cs="Arial"/>
          <w:sz w:val="22"/>
        </w:rPr>
        <w:t xml:space="preserve">for </w:t>
      </w:r>
      <w:r>
        <w:rPr>
          <w:rFonts w:ascii="Arial" w:eastAsia="Times New Roman" w:hAnsi="Arial" w:cs="Arial"/>
          <w:sz w:val="22"/>
        </w:rPr>
        <w:t xml:space="preserve">genes </w:t>
      </w:r>
      <w:r w:rsidR="00A8784E">
        <w:rPr>
          <w:rFonts w:ascii="Arial" w:eastAsia="Times New Roman" w:hAnsi="Arial" w:cs="Arial"/>
          <w:sz w:val="22"/>
        </w:rPr>
        <w:t xml:space="preserve">on the aneuploid chromosome(s) </w:t>
      </w:r>
      <w:r w:rsidR="00A42424">
        <w:rPr>
          <w:rFonts w:ascii="Arial" w:eastAsia="Times New Roman" w:hAnsi="Arial" w:cs="Arial"/>
          <w:sz w:val="22"/>
        </w:rPr>
        <w:t xml:space="preserve">in aneuploid samples </w:t>
      </w:r>
      <w:r>
        <w:rPr>
          <w:rFonts w:ascii="Arial" w:eastAsia="Times New Roman" w:hAnsi="Arial" w:cs="Arial"/>
          <w:sz w:val="22"/>
        </w:rPr>
        <w:t>(</w:t>
      </w:r>
      <w:r w:rsidR="00A8784E">
        <w:rPr>
          <w:rFonts w:ascii="Arial" w:eastAsia="Times New Roman" w:hAnsi="Arial" w:cs="Arial"/>
          <w:sz w:val="22"/>
        </w:rPr>
        <w:t>cis genes</w:t>
      </w:r>
      <w:r>
        <w:rPr>
          <w:rFonts w:ascii="Arial" w:eastAsia="Times New Roman" w:hAnsi="Arial" w:cs="Arial"/>
          <w:sz w:val="22"/>
        </w:rPr>
        <w:t xml:space="preserve">), and </w:t>
      </w:r>
      <w:r w:rsidR="00A8784E">
        <w:rPr>
          <w:rFonts w:ascii="Arial" w:eastAsia="Times New Roman" w:hAnsi="Arial" w:cs="Arial"/>
          <w:sz w:val="22"/>
        </w:rPr>
        <w:t xml:space="preserve">for </w:t>
      </w:r>
      <w:r>
        <w:rPr>
          <w:rFonts w:ascii="Arial" w:eastAsia="Times New Roman" w:hAnsi="Arial" w:cs="Arial"/>
          <w:sz w:val="22"/>
        </w:rPr>
        <w:t>genes</w:t>
      </w:r>
      <w:r w:rsidR="00A42424">
        <w:rPr>
          <w:rFonts w:ascii="Arial" w:eastAsia="Times New Roman" w:hAnsi="Arial" w:cs="Arial"/>
          <w:sz w:val="22"/>
        </w:rPr>
        <w:t xml:space="preserve"> </w:t>
      </w:r>
      <w:r>
        <w:rPr>
          <w:rFonts w:ascii="Arial" w:eastAsia="Times New Roman" w:hAnsi="Arial" w:cs="Arial"/>
          <w:sz w:val="22"/>
        </w:rPr>
        <w:t>not located on the aneuploid chromosome(s)</w:t>
      </w:r>
      <w:r w:rsidR="00A8784E" w:rsidRPr="00A8784E">
        <w:rPr>
          <w:rFonts w:ascii="Arial" w:eastAsia="Times New Roman" w:hAnsi="Arial" w:cs="Arial"/>
          <w:sz w:val="22"/>
        </w:rPr>
        <w:t xml:space="preserve"> </w:t>
      </w:r>
      <w:r w:rsidR="00A8784E">
        <w:rPr>
          <w:rFonts w:ascii="Arial" w:eastAsia="Times New Roman" w:hAnsi="Arial" w:cs="Arial"/>
          <w:sz w:val="22"/>
        </w:rPr>
        <w:t>in aneuploid samples (trans genes</w:t>
      </w:r>
      <w:r>
        <w:rPr>
          <w:rFonts w:ascii="Arial" w:eastAsia="Times New Roman" w:hAnsi="Arial" w:cs="Arial"/>
          <w:sz w:val="22"/>
        </w:rPr>
        <w:t xml:space="preserve">) (figure </w:t>
      </w:r>
      <w:r w:rsidR="005F1CEE">
        <w:rPr>
          <w:rFonts w:ascii="Arial" w:eastAsia="Times New Roman" w:hAnsi="Arial" w:cs="Arial"/>
          <w:sz w:val="22"/>
        </w:rPr>
        <w:t>8</w:t>
      </w:r>
      <w:r>
        <w:rPr>
          <w:rFonts w:ascii="Arial" w:eastAsia="Times New Roman" w:hAnsi="Arial" w:cs="Arial"/>
          <w:sz w:val="22"/>
        </w:rPr>
        <w:t xml:space="preserve">). Some samples were highly variable in their expression levels; however, the average ratio across </w:t>
      </w:r>
      <w:r w:rsidR="00A42424">
        <w:rPr>
          <w:rFonts w:ascii="Arial" w:eastAsia="Times New Roman" w:hAnsi="Arial" w:cs="Arial"/>
          <w:sz w:val="22"/>
        </w:rPr>
        <w:t>each</w:t>
      </w:r>
      <w:r>
        <w:rPr>
          <w:rFonts w:ascii="Arial" w:eastAsia="Times New Roman" w:hAnsi="Arial" w:cs="Arial"/>
          <w:sz w:val="22"/>
        </w:rPr>
        <w:t xml:space="preserve"> </w:t>
      </w:r>
      <w:r w:rsidR="00A42424">
        <w:rPr>
          <w:rFonts w:ascii="Arial" w:eastAsia="Times New Roman" w:hAnsi="Arial" w:cs="Arial"/>
          <w:sz w:val="22"/>
        </w:rPr>
        <w:t xml:space="preserve">aneuploid </w:t>
      </w:r>
      <w:r>
        <w:rPr>
          <w:rFonts w:ascii="Arial" w:eastAsia="Times New Roman" w:hAnsi="Arial" w:cs="Arial"/>
          <w:sz w:val="22"/>
        </w:rPr>
        <w:t>chromosome in question was as expected</w:t>
      </w:r>
      <w:r w:rsidR="002D653B">
        <w:rPr>
          <w:rFonts w:ascii="Arial" w:eastAsia="Times New Roman" w:hAnsi="Arial" w:cs="Arial"/>
          <w:sz w:val="22"/>
        </w:rPr>
        <w:t>:</w:t>
      </w:r>
      <w:r w:rsidR="002D653B">
        <w:rPr>
          <w:rStyle w:val="CommentReference"/>
        </w:rPr>
        <w:t xml:space="preserve"> </w:t>
      </w:r>
      <w:r w:rsidR="002D653B">
        <w:rPr>
          <w:rFonts w:ascii="Arial" w:eastAsia="Times New Roman" w:hAnsi="Arial" w:cs="Arial"/>
          <w:sz w:val="22"/>
        </w:rPr>
        <w:t>ce</w:t>
      </w:r>
      <w:r w:rsidR="00813426">
        <w:rPr>
          <w:rFonts w:ascii="Arial" w:eastAsia="Times New Roman" w:hAnsi="Arial" w:cs="Arial"/>
          <w:sz w:val="22"/>
        </w:rPr>
        <w:t xml:space="preserve">ntered around 1.5 for trisomic samples, 0.5 for </w:t>
      </w:r>
      <w:proofErr w:type="spellStart"/>
      <w:r w:rsidR="00813426">
        <w:rPr>
          <w:rFonts w:ascii="Arial" w:eastAsia="Times New Roman" w:hAnsi="Arial" w:cs="Arial"/>
          <w:sz w:val="22"/>
        </w:rPr>
        <w:t>monosoic</w:t>
      </w:r>
      <w:proofErr w:type="spellEnd"/>
      <w:r w:rsidR="00813426">
        <w:rPr>
          <w:rFonts w:ascii="Arial" w:eastAsia="Times New Roman" w:hAnsi="Arial" w:cs="Arial"/>
          <w:sz w:val="22"/>
        </w:rPr>
        <w:t xml:space="preserve"> samples, and 2 for </w:t>
      </w:r>
      <w:proofErr w:type="spellStart"/>
      <w:r w:rsidR="00813426">
        <w:rPr>
          <w:rFonts w:ascii="Arial" w:eastAsia="Times New Roman" w:hAnsi="Arial" w:cs="Arial"/>
          <w:sz w:val="22"/>
        </w:rPr>
        <w:t>tetrasomic</w:t>
      </w:r>
      <w:proofErr w:type="spellEnd"/>
      <w:r w:rsidR="00813426">
        <w:rPr>
          <w:rFonts w:ascii="Arial" w:eastAsia="Times New Roman" w:hAnsi="Arial" w:cs="Arial"/>
          <w:sz w:val="22"/>
        </w:rPr>
        <w:t xml:space="preserve"> samples</w:t>
      </w:r>
      <w:r w:rsidR="001C2470">
        <w:rPr>
          <w:rFonts w:ascii="Arial" w:eastAsia="Times New Roman" w:hAnsi="Arial" w:cs="Arial"/>
          <w:sz w:val="22"/>
        </w:rPr>
        <w:t xml:space="preserve"> </w:t>
      </w:r>
      <w:r>
        <w:rPr>
          <w:rFonts w:ascii="Arial" w:eastAsia="Times New Roman" w:hAnsi="Arial" w:cs="Arial"/>
          <w:sz w:val="22"/>
        </w:rPr>
        <w:t xml:space="preserve">(figure </w:t>
      </w:r>
      <w:r w:rsidR="005F1CEE">
        <w:rPr>
          <w:rFonts w:ascii="Arial" w:eastAsia="Times New Roman" w:hAnsi="Arial" w:cs="Arial"/>
          <w:sz w:val="22"/>
        </w:rPr>
        <w:t>8</w:t>
      </w:r>
      <w:r>
        <w:rPr>
          <w:rFonts w:ascii="Arial" w:eastAsia="Times New Roman" w:hAnsi="Arial" w:cs="Arial"/>
          <w:sz w:val="22"/>
        </w:rPr>
        <w:t xml:space="preserve">). </w:t>
      </w:r>
      <w:r w:rsidR="00A32571">
        <w:rPr>
          <w:rFonts w:ascii="Arial" w:eastAsia="Times New Roman" w:hAnsi="Arial" w:cs="Arial"/>
          <w:sz w:val="22"/>
        </w:rPr>
        <w:t xml:space="preserve">The cis genes were clustered around the expected ratios (dependent on the type of aneuploidy: for monosomic chromosomes, expected ratio is 0.5, for trisomic chromosomes, the expected ratio is 1.5, and for </w:t>
      </w:r>
      <w:proofErr w:type="spellStart"/>
      <w:r w:rsidR="00A32571">
        <w:rPr>
          <w:rFonts w:ascii="Arial" w:eastAsia="Times New Roman" w:hAnsi="Arial" w:cs="Arial"/>
          <w:sz w:val="22"/>
        </w:rPr>
        <w:t>tetrasomic</w:t>
      </w:r>
      <w:proofErr w:type="spellEnd"/>
      <w:r w:rsidR="00A32571">
        <w:rPr>
          <w:rFonts w:ascii="Arial" w:eastAsia="Times New Roman" w:hAnsi="Arial" w:cs="Arial"/>
          <w:sz w:val="22"/>
        </w:rPr>
        <w:t xml:space="preserve"> chromosomes the expected ratio is 2). The trans genes also showed the expected trend: if you have a duplication of a chromosome, then the amount of DNA that is sequenced from this chromosome is higher than the amount of DNA sequenced from each of the other 15 chromosomes (e.g. chromosome II has less DNA reads than chromosome I). The DNA content of the euploid chromosomes (trans genes) in the aneuploid progenitor is less than the DNA content of the euploid chromosomes (trans genes) in the euploid ancestor, so the ratio you get when you compare these is less than 1. The amount of decrease or increase depends on the size of the chromosome and the type of aneuploidy (i.e. for monosomies, the trans gene ratio will increase (&gt;1)). </w:t>
      </w:r>
      <w:r w:rsidR="00003175" w:rsidRPr="009D577A">
        <w:rPr>
          <w:rFonts w:ascii="Arial" w:eastAsia="Times New Roman" w:hAnsi="Arial" w:cs="Arial"/>
          <w:sz w:val="22"/>
        </w:rPr>
        <w:t>When the chromosome is duplicated, it increases the amount of DNA that the particular chromosome gets for sequencing and reduces the number of reads given to genes on the other chromosomes</w:t>
      </w:r>
      <w:r w:rsidR="00781343">
        <w:rPr>
          <w:rFonts w:ascii="Arial" w:eastAsia="Times New Roman" w:hAnsi="Arial" w:cs="Arial"/>
          <w:sz w:val="22"/>
        </w:rPr>
        <w:t>.</w:t>
      </w:r>
      <w:r w:rsidR="00003175" w:rsidRPr="009D577A">
        <w:rPr>
          <w:rFonts w:ascii="Arial" w:eastAsia="Times New Roman" w:hAnsi="Arial" w:cs="Arial"/>
          <w:sz w:val="22"/>
        </w:rPr>
        <w:t xml:space="preserve"> The expected ratio of trans genes in a sample trisomic for chromosome I is</w:t>
      </w:r>
      <w:r w:rsidR="002D653B">
        <w:rPr>
          <w:rFonts w:ascii="Arial" w:eastAsia="Times New Roman" w:hAnsi="Arial" w:cs="Arial"/>
          <w:sz w:val="22"/>
        </w:rPr>
        <w:t xml:space="preserve"> </w:t>
      </w:r>
      <w:r w:rsidR="0046054B" w:rsidRPr="009D577A">
        <w:rPr>
          <w:rFonts w:ascii="Arial" w:eastAsia="Times New Roman" w:hAnsi="Arial" w:cs="Arial"/>
          <w:sz w:val="22"/>
        </w:rPr>
        <w:t>0.98130081</w:t>
      </w:r>
      <w:r w:rsidR="00003175" w:rsidRPr="009D577A">
        <w:rPr>
          <w:rFonts w:ascii="Arial" w:eastAsia="Times New Roman" w:hAnsi="Arial" w:cs="Arial"/>
          <w:sz w:val="22"/>
        </w:rPr>
        <w:t>.</w:t>
      </w:r>
      <w:r w:rsidR="00BA253C">
        <w:rPr>
          <w:rFonts w:ascii="Arial" w:eastAsia="Times New Roman" w:hAnsi="Arial" w:cs="Arial"/>
          <w:sz w:val="22"/>
        </w:rPr>
        <w:t xml:space="preserve"> The average ratio observed on chromosome I </w:t>
      </w:r>
      <w:commentRangeStart w:id="69"/>
      <w:r w:rsidR="00BA253C">
        <w:rPr>
          <w:rFonts w:ascii="Arial" w:eastAsia="Times New Roman" w:hAnsi="Arial" w:cs="Arial"/>
          <w:sz w:val="22"/>
        </w:rPr>
        <w:t>is __.</w:t>
      </w:r>
      <w:r w:rsidR="00003175" w:rsidRPr="009D577A">
        <w:rPr>
          <w:rFonts w:ascii="Arial" w:eastAsia="Times New Roman" w:hAnsi="Arial" w:cs="Arial"/>
          <w:sz w:val="22"/>
        </w:rPr>
        <w:t xml:space="preserve"> </w:t>
      </w:r>
      <w:commentRangeEnd w:id="69"/>
      <w:r w:rsidR="001C2470">
        <w:rPr>
          <w:rStyle w:val="CommentReference"/>
        </w:rPr>
        <w:commentReference w:id="69"/>
      </w:r>
      <w:r w:rsidR="00003175" w:rsidRPr="009D577A">
        <w:rPr>
          <w:rFonts w:ascii="Arial" w:eastAsia="Times New Roman" w:hAnsi="Arial" w:cs="Arial"/>
          <w:sz w:val="22"/>
        </w:rPr>
        <w:t>The ratio shown here does not demonstrate an expression effect from the aneuploid chromosome per say, but an artifact from sequencing.</w:t>
      </w:r>
      <w:r w:rsidR="00003175">
        <w:rPr>
          <w:rFonts w:ascii="Arial" w:eastAsia="Times New Roman" w:hAnsi="Arial" w:cs="Arial"/>
          <w:sz w:val="22"/>
        </w:rPr>
        <w:t xml:space="preserve"> </w:t>
      </w:r>
      <w:r w:rsidR="0046054B">
        <w:rPr>
          <w:rFonts w:ascii="Arial" w:eastAsia="Times New Roman" w:hAnsi="Arial" w:cs="Arial"/>
          <w:sz w:val="22"/>
        </w:rPr>
        <w:t xml:space="preserve">Previous studies have proposed that there is an effect of aneuploidy on the remainder of the genome, by </w:t>
      </w:r>
      <w:r w:rsidR="00003175" w:rsidRPr="009D577A">
        <w:rPr>
          <w:rFonts w:ascii="Arial" w:eastAsia="Times New Roman" w:hAnsi="Arial" w:cs="Arial"/>
          <w:sz w:val="22"/>
        </w:rPr>
        <w:t>look</w:t>
      </w:r>
      <w:r w:rsidR="0046054B">
        <w:rPr>
          <w:rFonts w:ascii="Arial" w:eastAsia="Times New Roman" w:hAnsi="Arial" w:cs="Arial"/>
          <w:sz w:val="22"/>
        </w:rPr>
        <w:t>ing</w:t>
      </w:r>
      <w:r w:rsidR="00003175" w:rsidRPr="009D577A">
        <w:rPr>
          <w:rFonts w:ascii="Arial" w:eastAsia="Times New Roman" w:hAnsi="Arial" w:cs="Arial"/>
          <w:sz w:val="22"/>
        </w:rPr>
        <w:t xml:space="preserve"> at the peaks of the distributions and claim</w:t>
      </w:r>
      <w:r w:rsidR="005D6EBA">
        <w:rPr>
          <w:rFonts w:ascii="Arial" w:eastAsia="Times New Roman" w:hAnsi="Arial" w:cs="Arial"/>
          <w:sz w:val="22"/>
        </w:rPr>
        <w:t>ing</w:t>
      </w:r>
      <w:r w:rsidR="00003175" w:rsidRPr="009D577A">
        <w:rPr>
          <w:rFonts w:ascii="Arial" w:eastAsia="Times New Roman" w:hAnsi="Arial" w:cs="Arial"/>
          <w:sz w:val="22"/>
        </w:rPr>
        <w:t xml:space="preserve"> that the apparent skew to the left of 1.00 indicated that the aneuploid chromosome was causing other expression effects in the </w:t>
      </w:r>
      <w:commentRangeStart w:id="70"/>
      <w:r w:rsidR="00003175" w:rsidRPr="009D577A">
        <w:rPr>
          <w:rFonts w:ascii="Arial" w:eastAsia="Times New Roman" w:hAnsi="Arial" w:cs="Arial"/>
          <w:sz w:val="22"/>
        </w:rPr>
        <w:t>genome</w:t>
      </w:r>
      <w:r w:rsidR="005D6EBA">
        <w:rPr>
          <w:rFonts w:ascii="Arial" w:eastAsia="Times New Roman" w:hAnsi="Arial" w:cs="Arial"/>
          <w:sz w:val="22"/>
        </w:rPr>
        <w:t xml:space="preserve"> (CITE HOU et al paper). </w:t>
      </w:r>
      <w:commentRangeEnd w:id="70"/>
      <w:r w:rsidR="001C2470">
        <w:rPr>
          <w:rStyle w:val="CommentReference"/>
        </w:rPr>
        <w:commentReference w:id="70"/>
      </w:r>
    </w:p>
    <w:p w14:paraId="15160482" w14:textId="2392404E" w:rsidR="009D577A" w:rsidRDefault="00003175" w:rsidP="00F24214">
      <w:pPr>
        <w:spacing w:line="360" w:lineRule="auto"/>
        <w:rPr>
          <w:rFonts w:ascii="Arial" w:eastAsia="Times New Roman" w:hAnsi="Arial" w:cs="Arial"/>
          <w:sz w:val="22"/>
        </w:rPr>
      </w:pPr>
      <w:r w:rsidRPr="00A32571">
        <w:rPr>
          <w:rFonts w:ascii="Arial" w:eastAsia="Times New Roman" w:hAnsi="Arial" w:cs="Arial"/>
          <w:sz w:val="22"/>
        </w:rPr>
        <w:t xml:space="preserve"> </w:t>
      </w:r>
    </w:p>
    <w:p w14:paraId="04103B47" w14:textId="77777777" w:rsidR="004F7BC0" w:rsidRDefault="004F7BC0" w:rsidP="00F24214">
      <w:pPr>
        <w:spacing w:line="360" w:lineRule="auto"/>
        <w:rPr>
          <w:rFonts w:ascii="Arial" w:eastAsia="Times New Roman" w:hAnsi="Arial" w:cs="Arial"/>
          <w:sz w:val="22"/>
        </w:rPr>
      </w:pPr>
    </w:p>
    <w:p w14:paraId="7DBEC584" w14:textId="29601FED" w:rsidR="004F7BC0" w:rsidRDefault="004F7BC0" w:rsidP="00F24214">
      <w:pPr>
        <w:spacing w:line="360" w:lineRule="auto"/>
        <w:rPr>
          <w:rFonts w:ascii="Arial" w:eastAsia="Times New Roman" w:hAnsi="Arial" w:cs="Arial"/>
          <w:b/>
          <w:sz w:val="22"/>
        </w:rPr>
      </w:pPr>
      <w:r w:rsidRPr="0026382A">
        <w:rPr>
          <w:rFonts w:ascii="Arial" w:eastAsia="Times New Roman" w:hAnsi="Arial" w:cs="Arial"/>
          <w:b/>
          <w:sz w:val="22"/>
        </w:rPr>
        <w:t>Individual Genes</w:t>
      </w:r>
    </w:p>
    <w:p w14:paraId="67B59A91" w14:textId="77777777" w:rsidR="00883A21" w:rsidRDefault="00883A21" w:rsidP="00F24214">
      <w:pPr>
        <w:spacing w:line="360" w:lineRule="auto"/>
        <w:rPr>
          <w:rFonts w:ascii="Arial" w:eastAsia="Times New Roman" w:hAnsi="Arial" w:cs="Arial"/>
          <w:b/>
          <w:sz w:val="22"/>
        </w:rPr>
      </w:pPr>
    </w:p>
    <w:p w14:paraId="6B7EBDA5" w14:textId="523FA0F5" w:rsidR="00883A21" w:rsidRDefault="00EA731B" w:rsidP="00F24214">
      <w:pPr>
        <w:spacing w:line="360" w:lineRule="auto"/>
        <w:rPr>
          <w:rFonts w:ascii="Arial" w:eastAsia="Times New Roman" w:hAnsi="Arial" w:cs="Arial"/>
          <w:i/>
          <w:sz w:val="22"/>
        </w:rPr>
      </w:pPr>
      <w:r w:rsidRPr="00EA731B">
        <w:rPr>
          <w:rFonts w:ascii="Arial" w:eastAsia="Times New Roman" w:hAnsi="Arial" w:cs="Arial"/>
          <w:i/>
          <w:sz w:val="22"/>
        </w:rPr>
        <w:t>Individual Dosage-Compensated Genes</w:t>
      </w:r>
    </w:p>
    <w:p w14:paraId="617DC756" w14:textId="7FE03B64" w:rsidR="00EA731B" w:rsidRDefault="00E203F1" w:rsidP="004353CF">
      <w:pPr>
        <w:spacing w:line="360" w:lineRule="auto"/>
        <w:rPr>
          <w:rFonts w:ascii="Arial" w:eastAsia="Times New Roman" w:hAnsi="Arial" w:cs="Arial"/>
          <w:sz w:val="22"/>
        </w:rPr>
      </w:pPr>
      <w:r>
        <w:rPr>
          <w:rFonts w:ascii="Arial" w:eastAsia="Times New Roman" w:hAnsi="Arial" w:cs="Arial"/>
          <w:sz w:val="22"/>
        </w:rPr>
        <w:tab/>
      </w:r>
      <w:commentRangeStart w:id="71"/>
      <w:r w:rsidR="003A6FB3">
        <w:rPr>
          <w:rFonts w:ascii="Arial" w:eastAsia="Times New Roman" w:hAnsi="Arial" w:cs="Arial"/>
          <w:sz w:val="22"/>
        </w:rPr>
        <w:t>We defined five groups of gene expression</w:t>
      </w:r>
      <w:commentRangeEnd w:id="71"/>
      <w:r w:rsidR="00391BC9">
        <w:rPr>
          <w:rStyle w:val="CommentReference"/>
        </w:rPr>
        <w:commentReference w:id="71"/>
      </w:r>
      <w:r w:rsidR="003A6FB3">
        <w:rPr>
          <w:rFonts w:ascii="Arial" w:eastAsia="Times New Roman" w:hAnsi="Arial" w:cs="Arial"/>
          <w:sz w:val="22"/>
        </w:rPr>
        <w:t>: no dosage compensation</w:t>
      </w:r>
      <w:r w:rsidR="00D46594">
        <w:rPr>
          <w:rFonts w:ascii="Arial" w:eastAsia="Times New Roman" w:hAnsi="Arial" w:cs="Arial"/>
          <w:sz w:val="22"/>
        </w:rPr>
        <w:t>,</w:t>
      </w:r>
      <w:r w:rsidR="003A6FB3">
        <w:rPr>
          <w:rFonts w:ascii="Arial" w:eastAsia="Times New Roman" w:hAnsi="Arial" w:cs="Arial"/>
          <w:sz w:val="22"/>
        </w:rPr>
        <w:t xml:space="preserve"> partial dosage compensation, full dosage compensation, anti</w:t>
      </w:r>
      <w:r w:rsidR="009A2ED6">
        <w:rPr>
          <w:rFonts w:ascii="Arial" w:eastAsia="Times New Roman" w:hAnsi="Arial" w:cs="Arial"/>
          <w:sz w:val="22"/>
        </w:rPr>
        <w:t>-</w:t>
      </w:r>
      <w:r w:rsidR="003A6FB3">
        <w:rPr>
          <w:rFonts w:ascii="Arial" w:eastAsia="Times New Roman" w:hAnsi="Arial" w:cs="Arial"/>
          <w:sz w:val="22"/>
        </w:rPr>
        <w:t>dosage compensation, and over</w:t>
      </w:r>
      <w:r w:rsidR="009A2ED6">
        <w:rPr>
          <w:rFonts w:ascii="Arial" w:eastAsia="Times New Roman" w:hAnsi="Arial" w:cs="Arial"/>
          <w:sz w:val="22"/>
        </w:rPr>
        <w:t>-</w:t>
      </w:r>
      <w:r w:rsidR="003A6FB3">
        <w:rPr>
          <w:rFonts w:ascii="Arial" w:eastAsia="Times New Roman" w:hAnsi="Arial" w:cs="Arial"/>
          <w:sz w:val="22"/>
        </w:rPr>
        <w:t>dosage compensation.</w:t>
      </w:r>
      <w:r>
        <w:rPr>
          <w:rFonts w:ascii="Arial" w:eastAsia="Times New Roman" w:hAnsi="Arial" w:cs="Arial"/>
          <w:sz w:val="22"/>
        </w:rPr>
        <w:t xml:space="preserve"> </w:t>
      </w:r>
      <w:commentRangeStart w:id="72"/>
      <w:r w:rsidR="003A6FB3">
        <w:rPr>
          <w:rFonts w:ascii="Arial" w:eastAsia="Times New Roman" w:hAnsi="Arial" w:cs="Arial"/>
          <w:sz w:val="22"/>
        </w:rPr>
        <w:t>Most</w:t>
      </w:r>
      <w:r w:rsidR="00FC6431">
        <w:rPr>
          <w:rFonts w:ascii="Arial" w:eastAsia="Times New Roman" w:hAnsi="Arial" w:cs="Arial"/>
          <w:sz w:val="22"/>
        </w:rPr>
        <w:t xml:space="preserve"> aneuploid samples had predominantly</w:t>
      </w:r>
      <w:r w:rsidR="003A6FB3">
        <w:rPr>
          <w:rFonts w:ascii="Arial" w:eastAsia="Times New Roman" w:hAnsi="Arial" w:cs="Arial"/>
          <w:sz w:val="22"/>
        </w:rPr>
        <w:t xml:space="preserve"> anti-compensated genes. The </w:t>
      </w:r>
      <w:r w:rsidR="003A6FB3">
        <w:rPr>
          <w:rFonts w:ascii="Arial" w:eastAsia="Times New Roman" w:hAnsi="Arial" w:cs="Arial"/>
          <w:sz w:val="22"/>
        </w:rPr>
        <w:lastRenderedPageBreak/>
        <w:t>average percent of genes with anti-compensation on the aneuploid chromosome was 2.7% across all aneuploid chromosomes tested</w:t>
      </w:r>
      <w:commentRangeEnd w:id="72"/>
      <w:r w:rsidR="00391BC9">
        <w:rPr>
          <w:rStyle w:val="CommentReference"/>
        </w:rPr>
        <w:commentReference w:id="72"/>
      </w:r>
      <w:r w:rsidR="003A6FB3">
        <w:rPr>
          <w:rFonts w:ascii="Arial" w:eastAsia="Times New Roman" w:hAnsi="Arial" w:cs="Arial"/>
          <w:sz w:val="22"/>
        </w:rPr>
        <w:t xml:space="preserve">. The average percent of genes with over-compensation was 0.2% and there were no genes on any aneuploid chromosome that showed </w:t>
      </w:r>
      <w:r w:rsidR="001C6C9E">
        <w:rPr>
          <w:rFonts w:ascii="Arial" w:eastAsia="Times New Roman" w:hAnsi="Arial" w:cs="Arial"/>
          <w:sz w:val="22"/>
        </w:rPr>
        <w:t xml:space="preserve">statistically significant </w:t>
      </w:r>
      <w:r w:rsidR="003A6FB3">
        <w:rPr>
          <w:rFonts w:ascii="Arial" w:eastAsia="Times New Roman" w:hAnsi="Arial" w:cs="Arial"/>
          <w:sz w:val="22"/>
        </w:rPr>
        <w:t xml:space="preserve">partial or full dosage compensation. </w:t>
      </w:r>
    </w:p>
    <w:p w14:paraId="1CD7C751" w14:textId="4E330915" w:rsidR="00381778" w:rsidRPr="00496D59" w:rsidRDefault="00381778" w:rsidP="00F24214">
      <w:pPr>
        <w:spacing w:line="360" w:lineRule="auto"/>
        <w:ind w:firstLine="720"/>
        <w:rPr>
          <w:rFonts w:ascii="Arial" w:eastAsia="Times New Roman" w:hAnsi="Arial" w:cs="Arial"/>
          <w:sz w:val="22"/>
          <w:szCs w:val="22"/>
        </w:rPr>
      </w:pPr>
      <w:commentRangeStart w:id="73"/>
      <w:r w:rsidRPr="00496D59">
        <w:rPr>
          <w:rFonts w:ascii="Arial" w:eastAsia="Times New Roman" w:hAnsi="Arial" w:cs="Arial"/>
          <w:sz w:val="22"/>
          <w:szCs w:val="22"/>
        </w:rPr>
        <w:t xml:space="preserve">To determine if there were any statistically significant dosage-compensated genes, we performed a test to parse out the </w:t>
      </w:r>
      <w:commentRangeEnd w:id="73"/>
      <w:r>
        <w:rPr>
          <w:rStyle w:val="CommentReference"/>
        </w:rPr>
        <w:commentReference w:id="73"/>
      </w:r>
      <w:r w:rsidRPr="00496D59">
        <w:rPr>
          <w:rFonts w:ascii="Arial" w:eastAsia="Times New Roman" w:hAnsi="Arial" w:cs="Arial"/>
          <w:sz w:val="22"/>
          <w:szCs w:val="22"/>
        </w:rPr>
        <w:t>specific types of gene expression we were looking for</w:t>
      </w:r>
      <w:r>
        <w:rPr>
          <w:rFonts w:ascii="Arial" w:eastAsia="Times New Roman" w:hAnsi="Arial" w:cs="Arial"/>
          <w:sz w:val="22"/>
          <w:szCs w:val="22"/>
        </w:rPr>
        <w:t xml:space="preserve">, using the same metrics as Malone et al 2012 </w:t>
      </w:r>
      <w:r>
        <w:rPr>
          <w:rFonts w:ascii="Arial" w:eastAsia="Times New Roman" w:hAnsi="Arial" w:cs="Arial"/>
          <w:sz w:val="22"/>
          <w:szCs w:val="22"/>
        </w:rPr>
        <w:fldChar w:fldCharType="begin">
          <w:fldData xml:space="preserve">PEVuZE5vdGU+PENpdGU+PEF1dGhvcj5NYWxvbmU8L0F1dGhvcj48WWVhcj4yMDEyPC9ZZWFyPjxS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</w:fldData>
        </w:fldChar>
      </w:r>
      <w:r w:rsidR="000F1BBD">
        <w:rPr>
          <w:rFonts w:ascii="Arial" w:eastAsia="Times New Roman" w:hAnsi="Arial" w:cs="Arial"/>
          <w:sz w:val="22"/>
          <w:szCs w:val="22"/>
        </w:rPr>
        <w:instrText xml:space="preserve"> ADDIN EN.CITE </w:instrText>
      </w:r>
      <w:r w:rsidR="000F1BBD">
        <w:rPr>
          <w:rFonts w:ascii="Arial" w:eastAsia="Times New Roman" w:hAnsi="Arial" w:cs="Arial"/>
          <w:sz w:val="22"/>
          <w:szCs w:val="22"/>
        </w:rPr>
        <w:fldChar w:fldCharType="begin">
          <w:fldData xml:space="preserve">PEVuZE5vdGU+PENpdGU+PEF1dGhvcj5NYWxvbmU8L0F1dGhvcj48WWVhcj4yMDEyPC9ZZWFyPjxS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</w:fldData>
        </w:fldChar>
      </w:r>
      <w:r w:rsidR="000F1BBD">
        <w:rPr>
          <w:rFonts w:ascii="Arial" w:eastAsia="Times New Roman" w:hAnsi="Arial" w:cs="Arial"/>
          <w:sz w:val="22"/>
          <w:szCs w:val="22"/>
        </w:rPr>
        <w:instrText xml:space="preserve"> ADDIN EN.CITE.DATA </w:instrText>
      </w:r>
      <w:r w:rsidR="000F1BBD">
        <w:rPr>
          <w:rFonts w:ascii="Arial" w:eastAsia="Times New Roman" w:hAnsi="Arial" w:cs="Arial"/>
          <w:sz w:val="22"/>
          <w:szCs w:val="22"/>
        </w:rPr>
      </w:r>
      <w:r w:rsidR="000F1BBD">
        <w:rPr>
          <w:rFonts w:ascii="Arial" w:eastAsia="Times New Roman" w:hAnsi="Arial" w:cs="Arial"/>
          <w:sz w:val="22"/>
          <w:szCs w:val="22"/>
        </w:rPr>
        <w:fldChar w:fldCharType="end"/>
      </w:r>
      <w:r>
        <w:rPr>
          <w:rFonts w:ascii="Arial" w:eastAsia="Times New Roman" w:hAnsi="Arial" w:cs="Arial"/>
          <w:sz w:val="22"/>
          <w:szCs w:val="22"/>
        </w:rPr>
      </w:r>
      <w:r>
        <w:rPr>
          <w:rFonts w:ascii="Arial" w:eastAsia="Times New Roman" w:hAnsi="Arial" w:cs="Arial"/>
          <w:sz w:val="22"/>
          <w:szCs w:val="22"/>
        </w:rPr>
        <w:fldChar w:fldCharType="separate"/>
      </w:r>
      <w:r>
        <w:rPr>
          <w:rFonts w:ascii="Arial" w:eastAsia="Times New Roman" w:hAnsi="Arial" w:cs="Arial"/>
          <w:noProof/>
          <w:sz w:val="22"/>
          <w:szCs w:val="22"/>
        </w:rPr>
        <w:t>(</w:t>
      </w:r>
      <w:r w:rsidRPr="00C47597">
        <w:rPr>
          <w:rFonts w:ascii="Arial" w:eastAsia="Times New Roman" w:hAnsi="Arial" w:cs="Arial"/>
          <w:smallCaps/>
          <w:noProof/>
          <w:sz w:val="22"/>
          <w:szCs w:val="22"/>
        </w:rPr>
        <w:t>Malone</w:t>
      </w:r>
      <w:r w:rsidRPr="00C47597">
        <w:rPr>
          <w:rFonts w:ascii="Arial" w:eastAsia="Times New Roman" w:hAnsi="Arial" w:cs="Arial"/>
          <w:i/>
          <w:noProof/>
          <w:sz w:val="22"/>
          <w:szCs w:val="22"/>
        </w:rPr>
        <w:t xml:space="preserve"> et al.</w:t>
      </w:r>
      <w:r>
        <w:rPr>
          <w:rFonts w:ascii="Arial" w:eastAsia="Times New Roman" w:hAnsi="Arial" w:cs="Arial"/>
          <w:noProof/>
          <w:sz w:val="22"/>
          <w:szCs w:val="22"/>
        </w:rPr>
        <w:t xml:space="preserve"> 2012)</w:t>
      </w:r>
      <w:r>
        <w:rPr>
          <w:rFonts w:ascii="Arial" w:eastAsia="Times New Roman" w:hAnsi="Arial" w:cs="Arial"/>
          <w:sz w:val="22"/>
          <w:szCs w:val="22"/>
        </w:rPr>
        <w:fldChar w:fldCharType="end"/>
      </w:r>
      <w:r>
        <w:rPr>
          <w:rFonts w:ascii="Arial" w:eastAsia="Times New Roman" w:hAnsi="Arial" w:cs="Arial"/>
          <w:sz w:val="22"/>
          <w:szCs w:val="22"/>
        </w:rPr>
        <w:t>.</w:t>
      </w:r>
      <w:r w:rsidRPr="00496D59">
        <w:rPr>
          <w:rFonts w:ascii="Arial" w:eastAsia="Times New Roman" w:hAnsi="Arial" w:cs="Arial"/>
          <w:sz w:val="22"/>
          <w:szCs w:val="22"/>
        </w:rPr>
        <w:t xml:space="preserve"> In the first test, we tested the hypothesis that the expression of the gene was equal to the expected dose for the DNA copy number of that gene. For example, 1x genes would have an expected expression level of -1 log2fold change when compared to the ancestor. 2x genes would have log2fold change</w:t>
      </w:r>
      <w:r>
        <w:rPr>
          <w:rFonts w:ascii="Arial" w:eastAsia="Times New Roman" w:hAnsi="Arial" w:cs="Arial"/>
          <w:sz w:val="22"/>
          <w:szCs w:val="22"/>
        </w:rPr>
        <w:t xml:space="preserve"> equal to 0</w:t>
      </w:r>
      <w:r w:rsidRPr="00496D59">
        <w:rPr>
          <w:rFonts w:ascii="Arial" w:eastAsia="Times New Roman" w:hAnsi="Arial" w:cs="Arial"/>
          <w:sz w:val="22"/>
          <w:szCs w:val="22"/>
        </w:rPr>
        <w:t>, 3x genes would have log2fold change</w:t>
      </w:r>
      <w:r>
        <w:rPr>
          <w:rFonts w:ascii="Arial" w:eastAsia="Times New Roman" w:hAnsi="Arial" w:cs="Arial"/>
          <w:sz w:val="22"/>
          <w:szCs w:val="22"/>
        </w:rPr>
        <w:t xml:space="preserve"> equal to </w:t>
      </w:r>
      <w:r w:rsidRPr="00496D59">
        <w:rPr>
          <w:rFonts w:ascii="Arial" w:eastAsia="Times New Roman" w:hAnsi="Arial" w:cs="Arial"/>
          <w:sz w:val="22"/>
          <w:szCs w:val="22"/>
        </w:rPr>
        <w:t>0.585, and 4x genes would have log2fold change</w:t>
      </w:r>
      <w:r>
        <w:rPr>
          <w:rFonts w:ascii="Arial" w:eastAsia="Times New Roman" w:hAnsi="Arial" w:cs="Arial"/>
          <w:sz w:val="22"/>
          <w:szCs w:val="22"/>
        </w:rPr>
        <w:t xml:space="preserve"> equal to </w:t>
      </w:r>
      <w:r w:rsidRPr="00496D59">
        <w:rPr>
          <w:rFonts w:ascii="Arial" w:eastAsia="Times New Roman" w:hAnsi="Arial" w:cs="Arial"/>
          <w:sz w:val="22"/>
          <w:szCs w:val="22"/>
        </w:rPr>
        <w:t>1 when compared to the ancestral gene expression level. If the gene was found to be statistically insignificant (FDR p</w:t>
      </w:r>
      <w:r>
        <w:rPr>
          <w:rFonts w:ascii="Arial" w:eastAsia="Times New Roman" w:hAnsi="Arial" w:cs="Arial"/>
          <w:sz w:val="22"/>
          <w:szCs w:val="22"/>
        </w:rPr>
        <w:t>-</w:t>
      </w:r>
      <w:r w:rsidRPr="00496D59">
        <w:rPr>
          <w:rFonts w:ascii="Arial" w:eastAsia="Times New Roman" w:hAnsi="Arial" w:cs="Arial"/>
          <w:sz w:val="22"/>
          <w:szCs w:val="22"/>
        </w:rPr>
        <w:t>value &gt; 0.1), then there was no dosage compensation detected for this gene. If, however, the gene was found to be statistically significantly different than the expected dose (FDR p</w:t>
      </w:r>
      <w:r>
        <w:rPr>
          <w:rFonts w:ascii="Arial" w:eastAsia="Times New Roman" w:hAnsi="Arial" w:cs="Arial"/>
          <w:sz w:val="22"/>
          <w:szCs w:val="22"/>
        </w:rPr>
        <w:t>-</w:t>
      </w:r>
      <w:r w:rsidRPr="00496D59">
        <w:rPr>
          <w:rFonts w:ascii="Arial" w:eastAsia="Times New Roman" w:hAnsi="Arial" w:cs="Arial"/>
          <w:sz w:val="22"/>
          <w:szCs w:val="22"/>
        </w:rPr>
        <w:t>val</w:t>
      </w:r>
      <w:r>
        <w:rPr>
          <w:rFonts w:ascii="Arial" w:eastAsia="Times New Roman" w:hAnsi="Arial" w:cs="Arial"/>
          <w:sz w:val="22"/>
          <w:szCs w:val="22"/>
        </w:rPr>
        <w:t>ue</w:t>
      </w:r>
      <w:r w:rsidRPr="00496D59">
        <w:rPr>
          <w:rFonts w:ascii="Arial" w:eastAsia="Times New Roman" w:hAnsi="Arial" w:cs="Arial"/>
          <w:sz w:val="22"/>
          <w:szCs w:val="22"/>
        </w:rPr>
        <w:t xml:space="preserve">&lt;0.1), further tests were needed. </w:t>
      </w:r>
    </w:p>
    <w:p w14:paraId="1D061DC8" w14:textId="77777777" w:rsidR="00381778" w:rsidRPr="00496D59" w:rsidRDefault="00381778" w:rsidP="00381778">
      <w:pPr>
        <w:spacing w:line="360" w:lineRule="auto"/>
        <w:rPr>
          <w:rFonts w:ascii="Arial" w:eastAsia="Times New Roman" w:hAnsi="Arial" w:cs="Arial"/>
          <w:sz w:val="22"/>
          <w:szCs w:val="22"/>
        </w:rPr>
      </w:pPr>
      <w:r w:rsidRPr="00496D59">
        <w:rPr>
          <w:rFonts w:ascii="Arial" w:eastAsia="Times New Roman" w:hAnsi="Arial" w:cs="Arial"/>
          <w:sz w:val="22"/>
          <w:szCs w:val="22"/>
        </w:rPr>
        <w:tab/>
        <w:t xml:space="preserve">In the second test, we determined if the expression of the gene was equal to the expected dose of disomic </w:t>
      </w:r>
      <w:r>
        <w:rPr>
          <w:rFonts w:ascii="Arial" w:eastAsia="Times New Roman" w:hAnsi="Arial" w:cs="Arial"/>
          <w:sz w:val="22"/>
          <w:szCs w:val="22"/>
        </w:rPr>
        <w:t>(</w:t>
      </w:r>
      <w:r w:rsidRPr="00496D59">
        <w:rPr>
          <w:rFonts w:ascii="Arial" w:eastAsia="Times New Roman" w:hAnsi="Arial" w:cs="Arial"/>
          <w:sz w:val="22"/>
          <w:szCs w:val="22"/>
        </w:rPr>
        <w:t>euploid</w:t>
      </w:r>
      <w:r>
        <w:rPr>
          <w:rFonts w:ascii="Arial" w:eastAsia="Times New Roman" w:hAnsi="Arial" w:cs="Arial"/>
          <w:sz w:val="22"/>
          <w:szCs w:val="22"/>
        </w:rPr>
        <w:t>)</w:t>
      </w:r>
      <w:r w:rsidRPr="00496D59">
        <w:rPr>
          <w:rFonts w:ascii="Arial" w:eastAsia="Times New Roman" w:hAnsi="Arial" w:cs="Arial"/>
          <w:sz w:val="22"/>
          <w:szCs w:val="22"/>
        </w:rPr>
        <w:t xml:space="preserve"> genes, a log2fold change of 0. If the gene was found to be statistically significantly different than the expected dose (FDR p</w:t>
      </w:r>
      <w:r>
        <w:rPr>
          <w:rFonts w:ascii="Arial" w:eastAsia="Times New Roman" w:hAnsi="Arial" w:cs="Arial"/>
          <w:sz w:val="22"/>
          <w:szCs w:val="22"/>
        </w:rPr>
        <w:t>-</w:t>
      </w:r>
      <w:r w:rsidRPr="00496D59">
        <w:rPr>
          <w:rFonts w:ascii="Arial" w:eastAsia="Times New Roman" w:hAnsi="Arial" w:cs="Arial"/>
          <w:sz w:val="22"/>
          <w:szCs w:val="22"/>
        </w:rPr>
        <w:t>val</w:t>
      </w:r>
      <w:r>
        <w:rPr>
          <w:rFonts w:ascii="Arial" w:eastAsia="Times New Roman" w:hAnsi="Arial" w:cs="Arial"/>
          <w:sz w:val="22"/>
          <w:szCs w:val="22"/>
        </w:rPr>
        <w:t>ue</w:t>
      </w:r>
      <w:r w:rsidRPr="00496D59">
        <w:rPr>
          <w:rFonts w:ascii="Arial" w:eastAsia="Times New Roman" w:hAnsi="Arial" w:cs="Arial"/>
          <w:sz w:val="22"/>
          <w:szCs w:val="22"/>
        </w:rPr>
        <w:t xml:space="preserve"> &lt;0.1), it was considered partially, over-, or anti-compensated, and further investigation was required. If the gene was found to be statistically insignificant (FDR p</w:t>
      </w:r>
      <w:r>
        <w:rPr>
          <w:rFonts w:ascii="Arial" w:eastAsia="Times New Roman" w:hAnsi="Arial" w:cs="Arial"/>
          <w:sz w:val="22"/>
          <w:szCs w:val="22"/>
        </w:rPr>
        <w:t>-</w:t>
      </w:r>
      <w:r w:rsidRPr="00496D59">
        <w:rPr>
          <w:rFonts w:ascii="Arial" w:eastAsia="Times New Roman" w:hAnsi="Arial" w:cs="Arial"/>
          <w:sz w:val="22"/>
          <w:szCs w:val="22"/>
        </w:rPr>
        <w:t>val</w:t>
      </w:r>
      <w:r>
        <w:rPr>
          <w:rFonts w:ascii="Arial" w:eastAsia="Times New Roman" w:hAnsi="Arial" w:cs="Arial"/>
          <w:sz w:val="22"/>
          <w:szCs w:val="22"/>
        </w:rPr>
        <w:t>ue</w:t>
      </w:r>
      <w:r w:rsidRPr="00496D59">
        <w:rPr>
          <w:rFonts w:ascii="Arial" w:eastAsia="Times New Roman" w:hAnsi="Arial" w:cs="Arial"/>
          <w:sz w:val="22"/>
          <w:szCs w:val="22"/>
        </w:rPr>
        <w:t xml:space="preserve"> &gt; 0.1), the gene was considered to be fully dosage compensated. </w:t>
      </w:r>
    </w:p>
    <w:p w14:paraId="58536ED3" w14:textId="34B2AF36" w:rsidR="00381778" w:rsidRDefault="00381778" w:rsidP="00F24214">
      <w:pPr>
        <w:spacing w:line="360" w:lineRule="auto"/>
        <w:rPr>
          <w:rFonts w:ascii="Arial" w:eastAsia="Times New Roman" w:hAnsi="Arial" w:cs="Arial"/>
          <w:sz w:val="22"/>
        </w:rPr>
      </w:pPr>
      <w:r w:rsidRPr="00496D59">
        <w:rPr>
          <w:rFonts w:ascii="Arial" w:eastAsia="Times New Roman" w:hAnsi="Arial" w:cs="Arial"/>
          <w:sz w:val="22"/>
          <w:szCs w:val="22"/>
        </w:rPr>
        <w:tab/>
        <w:t xml:space="preserve">To further break down the type of compensation, a gene was considered to be partially dosage compensated if the </w:t>
      </w:r>
      <w:r w:rsidRPr="00496D59">
        <w:rPr>
          <w:rFonts w:ascii="Arial" w:hAnsi="Arial" w:cs="Arial"/>
          <w:sz w:val="22"/>
          <w:szCs w:val="22"/>
        </w:rPr>
        <w:t xml:space="preserve">test against expected gene expression came back significant, but test against expected dose of disomic genes </w:t>
      </w:r>
      <w:r>
        <w:rPr>
          <w:rFonts w:ascii="Arial" w:hAnsi="Arial" w:cs="Arial"/>
          <w:sz w:val="22"/>
          <w:szCs w:val="22"/>
        </w:rPr>
        <w:t xml:space="preserve">also </w:t>
      </w:r>
      <w:r w:rsidRPr="00496D59">
        <w:rPr>
          <w:rFonts w:ascii="Arial" w:hAnsi="Arial" w:cs="Arial"/>
          <w:sz w:val="22"/>
          <w:szCs w:val="22"/>
        </w:rPr>
        <w:t xml:space="preserve">came back significant. A gene was considered over-compensated if the test against expected gene expression came back significant, but test against expected dose of disomic genes came back significant AND the gene expression was less than (or greater than for monosomic genes) expected for disomic genes. If the test against expected gene expression came back significant, but test against expected dose of disomic genes came back significant AND the gene expression was skewed in the opposite direction of dose expected of disomic genes, the gene was classified as anti-compensated. </w:t>
      </w:r>
    </w:p>
    <w:p w14:paraId="6E7ECF98" w14:textId="77777777" w:rsidR="003A6FB3" w:rsidRPr="00EA731B" w:rsidRDefault="003A6FB3" w:rsidP="00F24214">
      <w:pPr>
        <w:spacing w:line="360" w:lineRule="auto"/>
        <w:rPr>
          <w:rFonts w:ascii="Arial" w:eastAsia="Times New Roman" w:hAnsi="Arial" w:cs="Arial"/>
          <w:sz w:val="22"/>
        </w:rPr>
      </w:pPr>
    </w:p>
    <w:p w14:paraId="72D5ABF8" w14:textId="0D7FBFCE" w:rsidR="00883A21" w:rsidRDefault="00EA731B" w:rsidP="00F24214">
      <w:pPr>
        <w:spacing w:line="360" w:lineRule="auto"/>
        <w:rPr>
          <w:rFonts w:ascii="Arial" w:eastAsia="Times New Roman" w:hAnsi="Arial" w:cs="Arial"/>
          <w:i/>
          <w:sz w:val="22"/>
        </w:rPr>
      </w:pPr>
      <w:commentRangeStart w:id="74"/>
      <w:commentRangeStart w:id="75"/>
      <w:commentRangeStart w:id="76"/>
      <w:r>
        <w:rPr>
          <w:rFonts w:ascii="Arial" w:eastAsia="Times New Roman" w:hAnsi="Arial" w:cs="Arial"/>
          <w:i/>
          <w:sz w:val="22"/>
        </w:rPr>
        <w:t>Samples with the Same Aneuploidy Have</w:t>
      </w:r>
      <w:r w:rsidR="00187B17">
        <w:rPr>
          <w:rFonts w:ascii="Arial" w:eastAsia="Times New Roman" w:hAnsi="Arial" w:cs="Arial"/>
          <w:i/>
          <w:sz w:val="22"/>
        </w:rPr>
        <w:t xml:space="preserve"> Similar </w:t>
      </w:r>
      <w:r>
        <w:rPr>
          <w:rFonts w:ascii="Arial" w:eastAsia="Times New Roman" w:hAnsi="Arial" w:cs="Arial"/>
          <w:i/>
          <w:sz w:val="22"/>
        </w:rPr>
        <w:t>Gene Expression Patterns</w:t>
      </w:r>
      <w:commentRangeEnd w:id="74"/>
      <w:r w:rsidR="005D4B4C">
        <w:rPr>
          <w:rStyle w:val="CommentReference"/>
        </w:rPr>
        <w:commentReference w:id="74"/>
      </w:r>
      <w:commentRangeEnd w:id="75"/>
      <w:r w:rsidR="00391BC9">
        <w:rPr>
          <w:rStyle w:val="CommentReference"/>
        </w:rPr>
        <w:commentReference w:id="75"/>
      </w:r>
      <w:commentRangeEnd w:id="76"/>
      <w:r w:rsidR="005F50C6">
        <w:rPr>
          <w:rStyle w:val="CommentReference"/>
        </w:rPr>
        <w:commentReference w:id="76"/>
      </w:r>
    </w:p>
    <w:p w14:paraId="07466E5E" w14:textId="24E2780D" w:rsidR="00DA2406" w:rsidRDefault="00122926" w:rsidP="00F24214">
      <w:pPr>
        <w:spacing w:line="360" w:lineRule="auto"/>
        <w:ind w:firstLine="720"/>
        <w:rPr>
          <w:rFonts w:ascii="Arial" w:eastAsia="Times New Roman" w:hAnsi="Arial" w:cs="Arial"/>
          <w:color w:val="000000"/>
          <w:sz w:val="22"/>
        </w:rPr>
      </w:pPr>
      <w:r>
        <w:rPr>
          <w:rFonts w:ascii="Arial" w:eastAsia="Times New Roman" w:hAnsi="Arial" w:cs="Arial"/>
          <w:color w:val="000000"/>
          <w:sz w:val="22"/>
        </w:rPr>
        <w:lastRenderedPageBreak/>
        <w:t>S</w:t>
      </w:r>
      <w:r w:rsidR="00DA2406">
        <w:rPr>
          <w:rFonts w:ascii="Arial" w:eastAsia="Times New Roman" w:hAnsi="Arial" w:cs="Arial"/>
          <w:color w:val="000000"/>
          <w:sz w:val="22"/>
        </w:rPr>
        <w:t xml:space="preserve">amples with different aneuploid chromosomes </w:t>
      </w:r>
      <w:r>
        <w:rPr>
          <w:rFonts w:ascii="Arial" w:eastAsia="Times New Roman" w:hAnsi="Arial" w:cs="Arial"/>
          <w:color w:val="000000"/>
          <w:sz w:val="22"/>
        </w:rPr>
        <w:t>shared differentially expressed trans (located on a chromosome other than the aneuploid chromosome) genes</w:t>
      </w:r>
      <w:r w:rsidR="00DA2406">
        <w:rPr>
          <w:rFonts w:ascii="Arial" w:eastAsia="Times New Roman" w:hAnsi="Arial" w:cs="Arial"/>
          <w:color w:val="000000"/>
          <w:sz w:val="22"/>
        </w:rPr>
        <w:t xml:space="preserve"> (figure 9). Further, euploid samples had a set of commonly differentially expressed genes, and these were indicated to be involved in mitochondrial processes, according to gene ontology analysis (figure 10). </w:t>
      </w:r>
      <w:r>
        <w:rPr>
          <w:rFonts w:ascii="Arial" w:eastAsia="Times New Roman" w:hAnsi="Arial" w:cs="Arial"/>
          <w:color w:val="000000"/>
          <w:sz w:val="22"/>
        </w:rPr>
        <w:t xml:space="preserve">This result suggests an </w:t>
      </w:r>
      <w:r w:rsidR="00E500BC">
        <w:rPr>
          <w:rFonts w:ascii="Arial" w:eastAsia="Times New Roman" w:hAnsi="Arial" w:cs="Arial"/>
          <w:color w:val="000000"/>
          <w:sz w:val="22"/>
        </w:rPr>
        <w:t>ef</w:t>
      </w:r>
      <w:r>
        <w:rPr>
          <w:rFonts w:ascii="Arial" w:eastAsia="Times New Roman" w:hAnsi="Arial" w:cs="Arial"/>
          <w:color w:val="000000"/>
          <w:sz w:val="22"/>
        </w:rPr>
        <w:t xml:space="preserve">fect of mutation accumulation on gene expression. </w:t>
      </w:r>
    </w:p>
    <w:p w14:paraId="2E3A4650" w14:textId="200ABE09" w:rsidR="00722BD3" w:rsidRDefault="00122926" w:rsidP="00F24214">
      <w:pPr>
        <w:spacing w:line="360" w:lineRule="auto"/>
        <w:ind w:firstLine="720"/>
        <w:rPr>
          <w:rFonts w:ascii="Arial" w:eastAsia="Times New Roman" w:hAnsi="Arial" w:cs="Arial"/>
          <w:color w:val="000000"/>
          <w:sz w:val="22"/>
        </w:rPr>
      </w:pPr>
      <w:r>
        <w:rPr>
          <w:rFonts w:ascii="Arial" w:eastAsia="Times New Roman" w:hAnsi="Arial" w:cs="Arial"/>
          <w:color w:val="000000"/>
          <w:sz w:val="22"/>
        </w:rPr>
        <w:t>Hybrid s</w:t>
      </w:r>
      <w:r w:rsidR="00722BD3" w:rsidRPr="00722BD3">
        <w:rPr>
          <w:rFonts w:ascii="Arial" w:eastAsia="Times New Roman" w:hAnsi="Arial" w:cs="Arial"/>
          <w:color w:val="000000"/>
          <w:sz w:val="22"/>
        </w:rPr>
        <w:t xml:space="preserve">ample 11 is monosomic for chromosome I and is the only sample that had any over-compensated genes. However, we cannot compare this sample to the </w:t>
      </w:r>
      <w:r w:rsidR="00722BD3" w:rsidRPr="00466E8F">
        <w:rPr>
          <w:rFonts w:ascii="Arial" w:eastAsia="Times New Roman" w:hAnsi="Arial" w:cs="Arial"/>
          <w:color w:val="000000"/>
          <w:sz w:val="22"/>
        </w:rPr>
        <w:t>other 3 samples</w:t>
      </w:r>
      <w:r w:rsidR="00466E8F">
        <w:rPr>
          <w:rFonts w:ascii="Arial" w:eastAsia="Times New Roman" w:hAnsi="Arial" w:cs="Arial"/>
          <w:color w:val="000000"/>
          <w:sz w:val="22"/>
        </w:rPr>
        <w:t xml:space="preserve"> that have an aneuploid chromosome 1</w:t>
      </w:r>
      <w:r w:rsidR="00722BD3" w:rsidRPr="00722BD3">
        <w:rPr>
          <w:rFonts w:ascii="Arial" w:eastAsia="Times New Roman" w:hAnsi="Arial" w:cs="Arial"/>
          <w:color w:val="000000"/>
          <w:sz w:val="22"/>
        </w:rPr>
        <w:t xml:space="preserve"> since they are trisomic. None of the </w:t>
      </w:r>
      <w:proofErr w:type="spellStart"/>
      <w:r w:rsidR="00466E8F">
        <w:rPr>
          <w:rFonts w:ascii="Arial" w:eastAsia="Times New Roman" w:hAnsi="Arial" w:cs="Arial"/>
          <w:color w:val="000000"/>
          <w:sz w:val="22"/>
        </w:rPr>
        <w:t>trisomics</w:t>
      </w:r>
      <w:proofErr w:type="spellEnd"/>
      <w:r w:rsidR="00722BD3" w:rsidRPr="00722BD3">
        <w:rPr>
          <w:rFonts w:ascii="Arial" w:eastAsia="Times New Roman" w:hAnsi="Arial" w:cs="Arial"/>
          <w:color w:val="000000"/>
          <w:sz w:val="22"/>
        </w:rPr>
        <w:t xml:space="preserve"> had any partially, full, anti-, or over-compensated genes. </w:t>
      </w:r>
    </w:p>
    <w:p w14:paraId="2B1D63DF" w14:textId="28DEC926" w:rsidR="00722BD3" w:rsidRDefault="00722BD3" w:rsidP="00F24214">
      <w:pPr>
        <w:spacing w:line="360" w:lineRule="auto"/>
        <w:ind w:firstLine="720"/>
        <w:rPr>
          <w:rFonts w:ascii="Arial" w:eastAsia="Times New Roman" w:hAnsi="Arial" w:cs="Arial"/>
          <w:color w:val="000000"/>
          <w:sz w:val="22"/>
        </w:rPr>
      </w:pPr>
      <w:r w:rsidRPr="00722BD3">
        <w:rPr>
          <w:rFonts w:ascii="Arial" w:eastAsia="Times New Roman" w:hAnsi="Arial" w:cs="Arial"/>
          <w:color w:val="000000"/>
          <w:sz w:val="22"/>
        </w:rPr>
        <w:t xml:space="preserve">Only </w:t>
      </w:r>
      <w:r w:rsidR="00122926">
        <w:rPr>
          <w:rFonts w:ascii="Arial" w:eastAsia="Times New Roman" w:hAnsi="Arial" w:cs="Arial"/>
          <w:color w:val="000000"/>
          <w:sz w:val="22"/>
        </w:rPr>
        <w:t xml:space="preserve">hybrid </w:t>
      </w:r>
      <w:r w:rsidRPr="00466E8F">
        <w:rPr>
          <w:rFonts w:ascii="Arial" w:eastAsia="Times New Roman" w:hAnsi="Arial" w:cs="Arial"/>
          <w:color w:val="000000"/>
          <w:sz w:val="22"/>
        </w:rPr>
        <w:t xml:space="preserve">sample 4 and </w:t>
      </w:r>
      <w:r w:rsidR="00122926">
        <w:rPr>
          <w:rFonts w:ascii="Arial" w:eastAsia="Times New Roman" w:hAnsi="Arial" w:cs="Arial"/>
          <w:color w:val="000000"/>
          <w:sz w:val="22"/>
        </w:rPr>
        <w:t>lab s</w:t>
      </w:r>
      <w:r w:rsidRPr="00466E8F">
        <w:rPr>
          <w:rFonts w:ascii="Arial" w:eastAsia="Times New Roman" w:hAnsi="Arial" w:cs="Arial"/>
          <w:color w:val="000000"/>
          <w:sz w:val="22"/>
        </w:rPr>
        <w:t xml:space="preserve">ample 123 </w:t>
      </w:r>
      <w:r w:rsidR="00466E8F" w:rsidRPr="00466E8F">
        <w:rPr>
          <w:rFonts w:ascii="Arial" w:eastAsia="Times New Roman" w:hAnsi="Arial" w:cs="Arial"/>
          <w:color w:val="000000"/>
          <w:sz w:val="22"/>
        </w:rPr>
        <w:t>(</w:t>
      </w:r>
      <w:r w:rsidR="00466E8F">
        <w:rPr>
          <w:rFonts w:ascii="Arial" w:eastAsia="Times New Roman" w:hAnsi="Arial" w:cs="Arial"/>
          <w:color w:val="000000"/>
          <w:sz w:val="22"/>
        </w:rPr>
        <w:t xml:space="preserve">both trisomic for chromosome V) </w:t>
      </w:r>
      <w:r w:rsidRPr="00722BD3">
        <w:rPr>
          <w:rFonts w:ascii="Arial" w:eastAsia="Times New Roman" w:hAnsi="Arial" w:cs="Arial"/>
          <w:color w:val="000000"/>
          <w:sz w:val="22"/>
        </w:rPr>
        <w:t xml:space="preserve">had any </w:t>
      </w:r>
      <w:r w:rsidR="004E34AD">
        <w:rPr>
          <w:rFonts w:ascii="Arial" w:eastAsia="Times New Roman" w:hAnsi="Arial" w:cs="Arial"/>
          <w:color w:val="000000"/>
          <w:sz w:val="22"/>
        </w:rPr>
        <w:t>partially</w:t>
      </w:r>
      <w:r w:rsidRPr="00722BD3">
        <w:rPr>
          <w:rFonts w:ascii="Arial" w:eastAsia="Times New Roman" w:hAnsi="Arial" w:cs="Arial"/>
          <w:color w:val="000000"/>
          <w:sz w:val="22"/>
        </w:rPr>
        <w:t xml:space="preserve"> DC genes, and they only shared one. Interestingly, this gene was overcompensated in line 4 and anti-compensated in line 123, suggesting different effects</w:t>
      </w:r>
      <w:r w:rsidR="00122926">
        <w:rPr>
          <w:rFonts w:ascii="Arial" w:eastAsia="Times New Roman" w:hAnsi="Arial" w:cs="Arial"/>
          <w:color w:val="000000"/>
          <w:sz w:val="22"/>
        </w:rPr>
        <w:t xml:space="preserve"> depending on genotype</w:t>
      </w:r>
      <w:r w:rsidRPr="00722BD3">
        <w:rPr>
          <w:rFonts w:ascii="Arial" w:eastAsia="Times New Roman" w:hAnsi="Arial" w:cs="Arial"/>
          <w:color w:val="000000"/>
          <w:sz w:val="22"/>
        </w:rPr>
        <w:t xml:space="preserve">. </w:t>
      </w:r>
    </w:p>
    <w:p w14:paraId="54FA3110" w14:textId="028B2D6D" w:rsidR="00883A21" w:rsidRPr="00883A21" w:rsidRDefault="00B36DC4" w:rsidP="00F24214">
      <w:pPr>
        <w:spacing w:line="360" w:lineRule="auto"/>
        <w:ind w:firstLine="720"/>
        <w:rPr>
          <w:rFonts w:ascii="Arial" w:eastAsia="Times New Roman" w:hAnsi="Arial" w:cs="Arial"/>
          <w:color w:val="000000"/>
          <w:sz w:val="22"/>
        </w:rPr>
      </w:pPr>
      <w:r>
        <w:rPr>
          <w:rFonts w:ascii="Arial" w:eastAsia="Times New Roman" w:hAnsi="Arial" w:cs="Arial"/>
          <w:color w:val="000000"/>
          <w:sz w:val="22"/>
        </w:rPr>
        <w:t>Hybrid s</w:t>
      </w:r>
      <w:r w:rsidR="00883A21" w:rsidRPr="00883A21">
        <w:rPr>
          <w:rFonts w:ascii="Arial" w:eastAsia="Times New Roman" w:hAnsi="Arial" w:cs="Arial"/>
          <w:color w:val="000000"/>
          <w:sz w:val="22"/>
        </w:rPr>
        <w:t>amples 59 and 61 are both trisomic for chromosome VII</w:t>
      </w:r>
      <w:r w:rsidR="0039620C">
        <w:rPr>
          <w:rFonts w:ascii="Arial" w:eastAsia="Times New Roman" w:hAnsi="Arial" w:cs="Arial"/>
          <w:color w:val="000000"/>
          <w:sz w:val="22"/>
        </w:rPr>
        <w:t xml:space="preserve"> </w:t>
      </w:r>
      <w:r w:rsidR="00883A21" w:rsidRPr="00883A21">
        <w:rPr>
          <w:rFonts w:ascii="Arial" w:eastAsia="Times New Roman" w:hAnsi="Arial" w:cs="Arial"/>
          <w:color w:val="000000"/>
          <w:sz w:val="22"/>
        </w:rPr>
        <w:t xml:space="preserve">and share 12 potentially </w:t>
      </w:r>
      <w:r>
        <w:rPr>
          <w:rFonts w:ascii="Arial" w:eastAsia="Times New Roman" w:hAnsi="Arial" w:cs="Arial"/>
          <w:color w:val="000000"/>
          <w:sz w:val="22"/>
        </w:rPr>
        <w:t>compensated</w:t>
      </w:r>
      <w:r w:rsidR="00883A21" w:rsidRPr="00883A21">
        <w:rPr>
          <w:rFonts w:ascii="Arial" w:eastAsia="Times New Roman" w:hAnsi="Arial" w:cs="Arial"/>
          <w:color w:val="000000"/>
          <w:sz w:val="22"/>
        </w:rPr>
        <w:t xml:space="preserve"> genes. 2 of these genes are over-compensated, while the remaining 10 are anti-compensated. Sample 59 had two genes that were potentially DC that were not shared with sample 61, and sample 61 similarly had 8 genes not shared, suggesting that the individual sample had an impact on what </w:t>
      </w:r>
      <w:r w:rsidR="00FC6431">
        <w:rPr>
          <w:rFonts w:ascii="Arial" w:eastAsia="Times New Roman" w:hAnsi="Arial" w:cs="Arial"/>
          <w:color w:val="000000"/>
          <w:sz w:val="22"/>
        </w:rPr>
        <w:t>genes received compensation.</w:t>
      </w:r>
    </w:p>
    <w:p w14:paraId="5DA1C141" w14:textId="069E3C2C" w:rsidR="004C29E8" w:rsidRDefault="00B36DC4" w:rsidP="00F24214">
      <w:pPr>
        <w:spacing w:line="360" w:lineRule="auto"/>
        <w:ind w:firstLine="720"/>
        <w:rPr>
          <w:rFonts w:ascii="Arial" w:eastAsia="Times New Roman" w:hAnsi="Arial" w:cs="Arial"/>
          <w:color w:val="000000"/>
          <w:sz w:val="22"/>
          <w:szCs w:val="22"/>
        </w:rPr>
      </w:pPr>
      <w:r>
        <w:rPr>
          <w:rFonts w:ascii="Arial" w:eastAsia="Times New Roman" w:hAnsi="Arial" w:cs="Arial"/>
          <w:color w:val="000000"/>
          <w:sz w:val="22"/>
          <w:szCs w:val="22"/>
        </w:rPr>
        <w:t>Lab s</w:t>
      </w:r>
      <w:r w:rsidR="00883A21" w:rsidRPr="00883A21">
        <w:rPr>
          <w:rFonts w:ascii="Arial" w:eastAsia="Times New Roman" w:hAnsi="Arial" w:cs="Arial"/>
          <w:color w:val="000000"/>
          <w:sz w:val="22"/>
          <w:szCs w:val="22"/>
        </w:rPr>
        <w:t>amples 152 and 108</w:t>
      </w:r>
      <w:r w:rsidR="00D25776">
        <w:rPr>
          <w:rFonts w:ascii="Arial" w:eastAsia="Times New Roman" w:hAnsi="Arial" w:cs="Arial"/>
          <w:color w:val="000000"/>
          <w:sz w:val="22"/>
          <w:szCs w:val="22"/>
        </w:rPr>
        <w:t xml:space="preserve"> </w:t>
      </w:r>
      <w:r w:rsidR="004C29E8">
        <w:rPr>
          <w:rFonts w:ascii="Arial" w:eastAsia="Times New Roman" w:hAnsi="Arial" w:cs="Arial"/>
          <w:color w:val="000000"/>
          <w:sz w:val="22"/>
          <w:szCs w:val="22"/>
        </w:rPr>
        <w:t xml:space="preserve">share a trisomy for chromosome 8. They </w:t>
      </w:r>
      <w:r w:rsidR="00883A21" w:rsidRPr="00883A21">
        <w:rPr>
          <w:rFonts w:ascii="Arial" w:eastAsia="Times New Roman" w:hAnsi="Arial" w:cs="Arial"/>
          <w:color w:val="000000"/>
          <w:sz w:val="22"/>
          <w:szCs w:val="22"/>
        </w:rPr>
        <w:t>only share one pot</w:t>
      </w:r>
      <w:r w:rsidR="0085450B">
        <w:rPr>
          <w:rFonts w:ascii="Arial" w:eastAsia="Times New Roman" w:hAnsi="Arial" w:cs="Arial"/>
          <w:color w:val="000000"/>
          <w:sz w:val="22"/>
          <w:szCs w:val="22"/>
        </w:rPr>
        <w:t>en</w:t>
      </w:r>
      <w:r w:rsidR="00883A21" w:rsidRPr="00883A21">
        <w:rPr>
          <w:rFonts w:ascii="Arial" w:eastAsia="Times New Roman" w:hAnsi="Arial" w:cs="Arial"/>
          <w:color w:val="000000"/>
          <w:sz w:val="22"/>
          <w:szCs w:val="22"/>
        </w:rPr>
        <w:t xml:space="preserve">tially </w:t>
      </w:r>
      <w:r>
        <w:rPr>
          <w:rFonts w:ascii="Arial" w:eastAsia="Times New Roman" w:hAnsi="Arial" w:cs="Arial"/>
          <w:color w:val="000000"/>
          <w:sz w:val="22"/>
          <w:szCs w:val="22"/>
        </w:rPr>
        <w:t xml:space="preserve">compensated </w:t>
      </w:r>
      <w:r w:rsidR="00883A21" w:rsidRPr="00883A21">
        <w:rPr>
          <w:rFonts w:ascii="Arial" w:eastAsia="Times New Roman" w:hAnsi="Arial" w:cs="Arial"/>
          <w:color w:val="000000"/>
          <w:sz w:val="22"/>
          <w:szCs w:val="22"/>
        </w:rPr>
        <w:t>gene, and it is anti-compensated in both samples. Each sample had several other potentially</w:t>
      </w:r>
      <w:r>
        <w:rPr>
          <w:rFonts w:ascii="Arial" w:eastAsia="Times New Roman" w:hAnsi="Arial" w:cs="Arial"/>
          <w:color w:val="000000"/>
          <w:sz w:val="22"/>
          <w:szCs w:val="22"/>
        </w:rPr>
        <w:t xml:space="preserve"> compensated </w:t>
      </w:r>
      <w:r w:rsidR="00883A21" w:rsidRPr="00883A21">
        <w:rPr>
          <w:rFonts w:ascii="Arial" w:eastAsia="Times New Roman" w:hAnsi="Arial" w:cs="Arial"/>
          <w:color w:val="000000"/>
          <w:sz w:val="22"/>
          <w:szCs w:val="22"/>
        </w:rPr>
        <w:t xml:space="preserve">genes, but only one was common between the two which may be due to each line also having another aneuploidy on a different chromosome that could impact the gene expression on this chromosome. </w:t>
      </w:r>
    </w:p>
    <w:p w14:paraId="04D9E80F" w14:textId="168583C2" w:rsidR="004C29E8" w:rsidRPr="00FC6431" w:rsidRDefault="00B36DC4" w:rsidP="00F24214">
      <w:pPr>
        <w:spacing w:line="360" w:lineRule="auto"/>
        <w:ind w:firstLine="720"/>
        <w:rPr>
          <w:rFonts w:ascii="Arial" w:eastAsia="Times New Roman" w:hAnsi="Arial" w:cs="Arial"/>
          <w:color w:val="000000"/>
          <w:sz w:val="21"/>
          <w:szCs w:val="21"/>
        </w:rPr>
      </w:pPr>
      <w:r>
        <w:rPr>
          <w:rFonts w:ascii="Arial" w:eastAsia="Times New Roman" w:hAnsi="Arial" w:cs="Arial"/>
          <w:color w:val="000000"/>
          <w:sz w:val="22"/>
          <w:szCs w:val="22"/>
        </w:rPr>
        <w:t>Lab s</w:t>
      </w:r>
      <w:r w:rsidR="004C29E8" w:rsidRPr="00FC6431">
        <w:rPr>
          <w:rFonts w:ascii="Arial" w:eastAsia="Times New Roman" w:hAnsi="Arial" w:cs="Arial"/>
          <w:color w:val="000000"/>
          <w:sz w:val="22"/>
          <w:szCs w:val="22"/>
        </w:rPr>
        <w:t>ample</w:t>
      </w:r>
      <w:r>
        <w:rPr>
          <w:rFonts w:ascii="Arial" w:eastAsia="Times New Roman" w:hAnsi="Arial" w:cs="Arial"/>
          <w:color w:val="000000"/>
          <w:sz w:val="22"/>
          <w:szCs w:val="22"/>
        </w:rPr>
        <w:t>s</w:t>
      </w:r>
      <w:r w:rsidR="004C29E8" w:rsidRPr="00FC6431">
        <w:rPr>
          <w:rFonts w:ascii="Arial" w:eastAsia="Times New Roman" w:hAnsi="Arial" w:cs="Arial"/>
          <w:color w:val="000000"/>
          <w:sz w:val="22"/>
          <w:szCs w:val="22"/>
        </w:rPr>
        <w:t xml:space="preserve"> 29</w:t>
      </w:r>
      <w:r w:rsidR="00D25776">
        <w:rPr>
          <w:rFonts w:ascii="Arial" w:eastAsia="Times New Roman" w:hAnsi="Arial" w:cs="Arial"/>
          <w:color w:val="000000"/>
          <w:sz w:val="22"/>
          <w:szCs w:val="22"/>
        </w:rPr>
        <w:t xml:space="preserve"> </w:t>
      </w:r>
      <w:r w:rsidR="004C29E8" w:rsidRPr="00FC6431">
        <w:rPr>
          <w:rFonts w:ascii="Arial" w:eastAsia="Times New Roman" w:hAnsi="Arial" w:cs="Arial"/>
          <w:color w:val="000000"/>
          <w:sz w:val="22"/>
          <w:szCs w:val="22"/>
        </w:rPr>
        <w:t>and 88 are the only two samples with an aneuploidy on chromosome IX that share any compensated genes. In both samples, the gene is anti-compensated (gene expression is heavily skewed in the direction of the aneuploidy</w:t>
      </w:r>
      <w:r w:rsidR="00FC6431" w:rsidRPr="00FC6431">
        <w:rPr>
          <w:rFonts w:ascii="Arial" w:eastAsia="Times New Roman" w:hAnsi="Arial" w:cs="Arial"/>
          <w:color w:val="000000"/>
          <w:sz w:val="22"/>
          <w:szCs w:val="22"/>
        </w:rPr>
        <w:t>)</w:t>
      </w:r>
      <w:r w:rsidR="004C29E8" w:rsidRPr="00FC6431">
        <w:rPr>
          <w:rFonts w:ascii="Arial" w:eastAsia="Times New Roman" w:hAnsi="Arial" w:cs="Arial"/>
          <w:color w:val="000000"/>
          <w:sz w:val="22"/>
          <w:szCs w:val="22"/>
        </w:rPr>
        <w:t xml:space="preserve"> - sample 88 has a trisomy and sample 29 has a monosomy.</w:t>
      </w:r>
    </w:p>
    <w:p w14:paraId="0C456E88" w14:textId="679C1CB8" w:rsidR="008B2215" w:rsidRPr="00FC6431" w:rsidRDefault="00B36DC4" w:rsidP="00F24214">
      <w:pPr>
        <w:spacing w:line="360" w:lineRule="auto"/>
        <w:ind w:firstLine="720"/>
        <w:rPr>
          <w:rFonts w:ascii="Arial" w:eastAsia="Times New Roman" w:hAnsi="Arial" w:cs="Arial"/>
          <w:color w:val="000000"/>
          <w:sz w:val="22"/>
          <w:szCs w:val="22"/>
        </w:rPr>
      </w:pPr>
      <w:r>
        <w:rPr>
          <w:rFonts w:ascii="Arial" w:eastAsia="Times New Roman" w:hAnsi="Arial" w:cs="Arial"/>
          <w:color w:val="000000"/>
          <w:sz w:val="22"/>
          <w:szCs w:val="22"/>
        </w:rPr>
        <w:t>Hybrid s</w:t>
      </w:r>
      <w:r w:rsidR="008B2215" w:rsidRPr="00FC6431">
        <w:rPr>
          <w:rFonts w:ascii="Arial" w:eastAsia="Times New Roman" w:hAnsi="Arial" w:cs="Arial"/>
          <w:color w:val="000000"/>
          <w:sz w:val="22"/>
          <w:szCs w:val="22"/>
        </w:rPr>
        <w:t>ample 76</w:t>
      </w:r>
      <w:r w:rsidR="00D25776">
        <w:rPr>
          <w:rFonts w:ascii="Arial" w:eastAsia="Times New Roman" w:hAnsi="Arial" w:cs="Arial"/>
          <w:color w:val="000000"/>
          <w:sz w:val="22"/>
          <w:szCs w:val="22"/>
        </w:rPr>
        <w:t xml:space="preserve"> </w:t>
      </w:r>
      <w:r w:rsidR="008B2215" w:rsidRPr="00FC6431">
        <w:rPr>
          <w:rFonts w:ascii="Arial" w:eastAsia="Times New Roman" w:hAnsi="Arial" w:cs="Arial"/>
          <w:color w:val="000000"/>
          <w:sz w:val="22"/>
          <w:szCs w:val="22"/>
        </w:rPr>
        <w:t xml:space="preserve">and </w:t>
      </w:r>
      <w:r>
        <w:rPr>
          <w:rFonts w:ascii="Arial" w:eastAsia="Times New Roman" w:hAnsi="Arial" w:cs="Arial"/>
          <w:color w:val="000000"/>
          <w:sz w:val="22"/>
          <w:szCs w:val="22"/>
        </w:rPr>
        <w:t xml:space="preserve">lab </w:t>
      </w:r>
      <w:r w:rsidR="008B2215" w:rsidRPr="00FC6431">
        <w:rPr>
          <w:rFonts w:ascii="Arial" w:eastAsia="Times New Roman" w:hAnsi="Arial" w:cs="Arial"/>
          <w:color w:val="000000"/>
          <w:sz w:val="22"/>
          <w:szCs w:val="22"/>
        </w:rPr>
        <w:t>sample 9 are both trisomic for chromosome XIV. They share one anti-compensated gene, but each have their own set of other anti</w:t>
      </w:r>
      <w:r>
        <w:rPr>
          <w:rFonts w:ascii="Arial" w:eastAsia="Times New Roman" w:hAnsi="Arial" w:cs="Arial"/>
          <w:color w:val="000000"/>
          <w:sz w:val="22"/>
          <w:szCs w:val="22"/>
        </w:rPr>
        <w:t xml:space="preserve">- </w:t>
      </w:r>
      <w:r w:rsidR="008B2215" w:rsidRPr="00FC6431">
        <w:rPr>
          <w:rFonts w:ascii="Arial" w:eastAsia="Times New Roman" w:hAnsi="Arial" w:cs="Arial"/>
          <w:color w:val="000000"/>
          <w:sz w:val="22"/>
          <w:szCs w:val="22"/>
        </w:rPr>
        <w:t>and over</w:t>
      </w:r>
      <w:r>
        <w:rPr>
          <w:rFonts w:ascii="Arial" w:eastAsia="Times New Roman" w:hAnsi="Arial" w:cs="Arial"/>
          <w:color w:val="000000"/>
          <w:sz w:val="22"/>
          <w:szCs w:val="22"/>
        </w:rPr>
        <w:t>-</w:t>
      </w:r>
      <w:r w:rsidR="008B2215" w:rsidRPr="00FC6431">
        <w:rPr>
          <w:rFonts w:ascii="Arial" w:eastAsia="Times New Roman" w:hAnsi="Arial" w:cs="Arial"/>
          <w:color w:val="000000"/>
          <w:sz w:val="22"/>
          <w:szCs w:val="22"/>
        </w:rPr>
        <w:t xml:space="preserve">compensated genes that are not shared. This </w:t>
      </w:r>
      <w:r>
        <w:rPr>
          <w:rFonts w:ascii="Arial" w:eastAsia="Times New Roman" w:hAnsi="Arial" w:cs="Arial"/>
          <w:color w:val="000000"/>
          <w:sz w:val="22"/>
          <w:szCs w:val="22"/>
        </w:rPr>
        <w:t xml:space="preserve">further </w:t>
      </w:r>
      <w:r w:rsidR="008B2215" w:rsidRPr="00FC6431">
        <w:rPr>
          <w:rFonts w:ascii="Arial" w:eastAsia="Times New Roman" w:hAnsi="Arial" w:cs="Arial"/>
          <w:color w:val="000000"/>
          <w:sz w:val="22"/>
          <w:szCs w:val="22"/>
        </w:rPr>
        <w:t xml:space="preserve">suggests an influence of genetic background on gene expression in aneuploids. </w:t>
      </w:r>
    </w:p>
    <w:p w14:paraId="38E6AA03" w14:textId="373A5556" w:rsidR="0085450B" w:rsidRPr="00FC6431" w:rsidRDefault="00B36DC4" w:rsidP="00F24214">
      <w:pPr>
        <w:spacing w:line="360" w:lineRule="auto"/>
        <w:ind w:firstLine="720"/>
        <w:rPr>
          <w:rFonts w:ascii="Arial" w:eastAsia="Times New Roman" w:hAnsi="Arial" w:cs="Arial"/>
          <w:color w:val="000000"/>
          <w:sz w:val="22"/>
          <w:szCs w:val="22"/>
        </w:rPr>
      </w:pPr>
      <w:r>
        <w:rPr>
          <w:rFonts w:ascii="Arial" w:eastAsia="Times New Roman" w:hAnsi="Arial" w:cs="Arial"/>
          <w:color w:val="000000"/>
          <w:sz w:val="22"/>
          <w:szCs w:val="22"/>
        </w:rPr>
        <w:t>Lab s</w:t>
      </w:r>
      <w:r w:rsidR="00DC40D2" w:rsidRPr="00FC6431">
        <w:rPr>
          <w:rFonts w:ascii="Arial" w:eastAsia="Times New Roman" w:hAnsi="Arial" w:cs="Arial"/>
          <w:color w:val="000000"/>
          <w:sz w:val="22"/>
          <w:szCs w:val="22"/>
        </w:rPr>
        <w:t>ample</w:t>
      </w:r>
      <w:r>
        <w:rPr>
          <w:rFonts w:ascii="Arial" w:eastAsia="Times New Roman" w:hAnsi="Arial" w:cs="Arial"/>
          <w:color w:val="000000"/>
          <w:sz w:val="22"/>
          <w:szCs w:val="22"/>
        </w:rPr>
        <w:t xml:space="preserve"> </w:t>
      </w:r>
      <w:r w:rsidR="00DC40D2" w:rsidRPr="00FC6431">
        <w:rPr>
          <w:rFonts w:ascii="Arial" w:eastAsia="Times New Roman" w:hAnsi="Arial" w:cs="Arial"/>
          <w:color w:val="000000"/>
          <w:sz w:val="22"/>
          <w:szCs w:val="22"/>
        </w:rPr>
        <w:t xml:space="preserve">112 and </w:t>
      </w:r>
      <w:r>
        <w:rPr>
          <w:rFonts w:ascii="Arial" w:eastAsia="Times New Roman" w:hAnsi="Arial" w:cs="Arial"/>
          <w:color w:val="000000"/>
          <w:sz w:val="22"/>
          <w:szCs w:val="22"/>
        </w:rPr>
        <w:t xml:space="preserve">hybrid sample 8 both </w:t>
      </w:r>
      <w:r w:rsidR="00DC40D2" w:rsidRPr="00FC6431">
        <w:rPr>
          <w:rFonts w:ascii="Arial" w:eastAsia="Times New Roman" w:hAnsi="Arial" w:cs="Arial"/>
          <w:color w:val="000000"/>
          <w:sz w:val="22"/>
          <w:szCs w:val="22"/>
        </w:rPr>
        <w:t>have aneuploidies for chromosome XVI – sample 112 has a trisomy and sample 8 has a tetrasomy. They do not share any potentiall</w:t>
      </w:r>
      <w:r>
        <w:rPr>
          <w:rFonts w:ascii="Arial" w:eastAsia="Times New Roman" w:hAnsi="Arial" w:cs="Arial"/>
          <w:color w:val="000000"/>
          <w:sz w:val="22"/>
          <w:szCs w:val="22"/>
        </w:rPr>
        <w:t xml:space="preserve">y compensated </w:t>
      </w:r>
      <w:r w:rsidR="00DC40D2" w:rsidRPr="00FC6431">
        <w:rPr>
          <w:rFonts w:ascii="Arial" w:eastAsia="Times New Roman" w:hAnsi="Arial" w:cs="Arial"/>
          <w:color w:val="000000"/>
          <w:sz w:val="22"/>
          <w:szCs w:val="22"/>
        </w:rPr>
        <w:t xml:space="preserve">genes, and sample 8 has 67 anti-compensated genes. Sample 112 does not have any anti- or </w:t>
      </w:r>
      <w:proofErr w:type="gramStart"/>
      <w:r w:rsidR="00DC40D2" w:rsidRPr="00FC6431">
        <w:rPr>
          <w:rFonts w:ascii="Arial" w:eastAsia="Times New Roman" w:hAnsi="Arial" w:cs="Arial"/>
          <w:color w:val="000000"/>
          <w:sz w:val="22"/>
          <w:szCs w:val="22"/>
        </w:rPr>
        <w:t>partially-compensated</w:t>
      </w:r>
      <w:proofErr w:type="gramEnd"/>
      <w:r w:rsidR="00DC40D2" w:rsidRPr="00FC6431">
        <w:rPr>
          <w:rFonts w:ascii="Arial" w:eastAsia="Times New Roman" w:hAnsi="Arial" w:cs="Arial"/>
          <w:color w:val="000000"/>
          <w:sz w:val="22"/>
          <w:szCs w:val="22"/>
        </w:rPr>
        <w:t xml:space="preserve"> genes. </w:t>
      </w:r>
    </w:p>
    <w:p w14:paraId="43B1CB08" w14:textId="77777777" w:rsidR="00EA731B" w:rsidRPr="00722BD3" w:rsidRDefault="00EA731B" w:rsidP="00F24214">
      <w:pPr>
        <w:spacing w:line="360" w:lineRule="auto"/>
        <w:rPr>
          <w:rFonts w:ascii="Arial" w:eastAsia="Times New Roman" w:hAnsi="Arial" w:cs="Arial"/>
          <w:sz w:val="22"/>
        </w:rPr>
      </w:pPr>
    </w:p>
    <w:p w14:paraId="077AAD4D" w14:textId="092D31D9" w:rsidR="00883A21" w:rsidRPr="00EA731B" w:rsidRDefault="00EA731B" w:rsidP="00F24214">
      <w:pPr>
        <w:spacing w:line="360" w:lineRule="auto"/>
        <w:rPr>
          <w:rFonts w:ascii="Arial" w:eastAsia="Times New Roman" w:hAnsi="Arial" w:cs="Arial"/>
          <w:i/>
          <w:sz w:val="22"/>
        </w:rPr>
      </w:pPr>
      <w:r w:rsidRPr="00EA731B">
        <w:rPr>
          <w:rFonts w:ascii="Arial" w:eastAsia="Times New Roman" w:hAnsi="Arial" w:cs="Arial"/>
          <w:i/>
          <w:sz w:val="22"/>
        </w:rPr>
        <w:t>Histone Genes</w:t>
      </w:r>
    </w:p>
    <w:p w14:paraId="0E729D8F" w14:textId="14CFB2E9" w:rsidR="00883A21" w:rsidRDefault="004F7BC0" w:rsidP="00F24214">
      <w:pPr>
        <w:spacing w:line="360" w:lineRule="auto"/>
        <w:rPr>
          <w:rFonts w:ascii="Arial" w:eastAsia="Times New Roman" w:hAnsi="Arial" w:cs="Arial"/>
          <w:noProof/>
          <w:sz w:val="22"/>
        </w:rPr>
      </w:pPr>
      <w:r>
        <w:rPr>
          <w:rFonts w:ascii="Arial" w:eastAsia="Times New Roman" w:hAnsi="Arial" w:cs="Arial"/>
          <w:b/>
          <w:sz w:val="22"/>
        </w:rPr>
        <w:tab/>
      </w:r>
      <w:r w:rsidRPr="003135B3">
        <w:rPr>
          <w:rFonts w:ascii="Arial" w:eastAsia="Times New Roman" w:hAnsi="Arial" w:cs="Arial"/>
          <w:sz w:val="22"/>
        </w:rPr>
        <w:t>Histone genes</w:t>
      </w:r>
      <w:r w:rsidR="00CA6FD4">
        <w:rPr>
          <w:rFonts w:ascii="Arial" w:eastAsia="Times New Roman" w:hAnsi="Arial" w:cs="Arial"/>
          <w:sz w:val="22"/>
        </w:rPr>
        <w:t xml:space="preserve"> H2A and H2B</w:t>
      </w:r>
      <w:r w:rsidRPr="003135B3">
        <w:rPr>
          <w:rFonts w:ascii="Arial" w:eastAsia="Times New Roman" w:hAnsi="Arial" w:cs="Arial"/>
          <w:sz w:val="22"/>
        </w:rPr>
        <w:t xml:space="preserve"> are known to </w:t>
      </w:r>
      <w:r w:rsidR="00B36DC4">
        <w:rPr>
          <w:rFonts w:ascii="Arial" w:eastAsia="Times New Roman" w:hAnsi="Arial" w:cs="Arial"/>
          <w:sz w:val="22"/>
        </w:rPr>
        <w:t>possess a mechanism of dosage compensation</w:t>
      </w:r>
      <w:r w:rsidRPr="003135B3">
        <w:rPr>
          <w:rFonts w:ascii="Arial" w:eastAsia="Times New Roman" w:hAnsi="Arial" w:cs="Arial"/>
          <w:sz w:val="22"/>
        </w:rPr>
        <w:t xml:space="preserve"> in </w:t>
      </w:r>
      <w:r w:rsidRPr="00DC6C84">
        <w:rPr>
          <w:rFonts w:ascii="Arial" w:eastAsia="Times New Roman" w:hAnsi="Arial" w:cs="Arial"/>
          <w:i/>
          <w:sz w:val="22"/>
        </w:rPr>
        <w:t>S. cerevisiae</w:t>
      </w:r>
      <w:r w:rsidRPr="003135B3">
        <w:rPr>
          <w:rFonts w:ascii="Arial" w:eastAsia="Times New Roman" w:hAnsi="Arial" w:cs="Arial"/>
          <w:sz w:val="22"/>
        </w:rPr>
        <w:t xml:space="preserve"> </w:t>
      </w:r>
      <w:r w:rsidR="00CA6FD4">
        <w:rPr>
          <w:rFonts w:ascii="Arial" w:eastAsia="Times New Roman" w:hAnsi="Arial" w:cs="Arial"/>
          <w:sz w:val="22"/>
        </w:rPr>
        <w:fldChar w:fldCharType="begin">
          <w:fldData xml:space="preserve">PEVuZE5vdGU+PENpdGU+PEF1dGhvcj5Pc2xleTwvQXV0aG9yPjxZZWFyPjE5ODE8L1llYXI+PFJl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=
</w:fldData>
        </w:fldChar>
      </w:r>
      <w:r w:rsidR="000F1BBD">
        <w:rPr>
          <w:rFonts w:ascii="Arial" w:eastAsia="Times New Roman" w:hAnsi="Arial" w:cs="Arial"/>
          <w:sz w:val="22"/>
        </w:rPr>
        <w:instrText xml:space="preserve"> ADDIN EN.CITE </w:instrText>
      </w:r>
      <w:r w:rsidR="000F1BBD">
        <w:rPr>
          <w:rFonts w:ascii="Arial" w:eastAsia="Times New Roman" w:hAnsi="Arial" w:cs="Arial"/>
          <w:sz w:val="22"/>
        </w:rPr>
        <w:fldChar w:fldCharType="begin">
          <w:fldData xml:space="preserve">PEVuZE5vdGU+PENpdGU+PEF1dGhvcj5Pc2xleTwvQXV0aG9yPjxZZWFyPjE5ODE8L1llYXI+PFJl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=
</w:fldData>
        </w:fldChar>
      </w:r>
      <w:r w:rsidR="000F1BBD">
        <w:rPr>
          <w:rFonts w:ascii="Arial" w:eastAsia="Times New Roman" w:hAnsi="Arial" w:cs="Arial"/>
          <w:sz w:val="22"/>
        </w:rPr>
        <w:instrText xml:space="preserve"> ADDIN EN.CITE.DATA </w:instrText>
      </w:r>
      <w:r w:rsidR="000F1BBD">
        <w:rPr>
          <w:rFonts w:ascii="Arial" w:eastAsia="Times New Roman" w:hAnsi="Arial" w:cs="Arial"/>
          <w:sz w:val="22"/>
        </w:rPr>
      </w:r>
      <w:r w:rsidR="000F1BBD">
        <w:rPr>
          <w:rFonts w:ascii="Arial" w:eastAsia="Times New Roman" w:hAnsi="Arial" w:cs="Arial"/>
          <w:sz w:val="22"/>
        </w:rPr>
        <w:fldChar w:fldCharType="end"/>
      </w:r>
      <w:r w:rsidR="00CA6FD4">
        <w:rPr>
          <w:rFonts w:ascii="Arial" w:eastAsia="Times New Roman" w:hAnsi="Arial" w:cs="Arial"/>
          <w:sz w:val="22"/>
        </w:rPr>
      </w:r>
      <w:r w:rsidR="00CA6FD4">
        <w:rPr>
          <w:rFonts w:ascii="Arial" w:eastAsia="Times New Roman" w:hAnsi="Arial" w:cs="Arial"/>
          <w:sz w:val="22"/>
        </w:rPr>
        <w:fldChar w:fldCharType="separate"/>
      </w:r>
      <w:r w:rsidR="00394CAF">
        <w:rPr>
          <w:rFonts w:ascii="Arial" w:eastAsia="Times New Roman" w:hAnsi="Arial" w:cs="Arial"/>
          <w:noProof/>
          <w:sz w:val="22"/>
        </w:rPr>
        <w:t>(</w:t>
      </w:r>
      <w:r w:rsidR="00394CAF" w:rsidRPr="00394CAF">
        <w:rPr>
          <w:rFonts w:ascii="Arial" w:eastAsia="Times New Roman" w:hAnsi="Arial" w:cs="Arial"/>
          <w:smallCaps/>
          <w:noProof/>
          <w:sz w:val="22"/>
        </w:rPr>
        <w:t>Osley and Hereford</w:t>
      </w:r>
      <w:r w:rsidR="00394CAF">
        <w:rPr>
          <w:rFonts w:ascii="Arial" w:eastAsia="Times New Roman" w:hAnsi="Arial" w:cs="Arial"/>
          <w:noProof/>
          <w:sz w:val="22"/>
        </w:rPr>
        <w:t xml:space="preserve"> 1981; </w:t>
      </w:r>
      <w:r w:rsidR="00394CAF" w:rsidRPr="00394CAF">
        <w:rPr>
          <w:rFonts w:ascii="Arial" w:eastAsia="Times New Roman" w:hAnsi="Arial" w:cs="Arial"/>
          <w:smallCaps/>
          <w:noProof/>
          <w:sz w:val="22"/>
        </w:rPr>
        <w:t>Medici</w:t>
      </w:r>
      <w:r w:rsidR="00394CAF" w:rsidRPr="00394CAF">
        <w:rPr>
          <w:rFonts w:ascii="Arial" w:eastAsia="Times New Roman" w:hAnsi="Arial" w:cs="Arial"/>
          <w:i/>
          <w:noProof/>
          <w:sz w:val="22"/>
        </w:rPr>
        <w:t xml:space="preserve"> et al.</w:t>
      </w:r>
      <w:r w:rsidR="00394CAF">
        <w:rPr>
          <w:rFonts w:ascii="Arial" w:eastAsia="Times New Roman" w:hAnsi="Arial" w:cs="Arial"/>
          <w:noProof/>
          <w:sz w:val="22"/>
        </w:rPr>
        <w:t xml:space="preserve"> 2014)</w:t>
      </w:r>
      <w:r w:rsidR="00CA6FD4">
        <w:rPr>
          <w:rFonts w:ascii="Arial" w:eastAsia="Times New Roman" w:hAnsi="Arial" w:cs="Arial"/>
          <w:sz w:val="22"/>
        </w:rPr>
        <w:fldChar w:fldCharType="end"/>
      </w:r>
      <w:r w:rsidRPr="003135B3">
        <w:rPr>
          <w:rFonts w:ascii="Arial" w:eastAsia="Times New Roman" w:hAnsi="Arial" w:cs="Arial"/>
          <w:sz w:val="22"/>
        </w:rPr>
        <w:t>.</w:t>
      </w:r>
      <w:r w:rsidR="00CA6FD4">
        <w:rPr>
          <w:rFonts w:ascii="Arial" w:eastAsia="Times New Roman" w:hAnsi="Arial" w:cs="Arial"/>
          <w:sz w:val="22"/>
        </w:rPr>
        <w:t xml:space="preserve"> Our analyses did not include samples with aneuploidies on these chromosomes (II</w:t>
      </w:r>
      <w:r w:rsidR="00B36DC4">
        <w:rPr>
          <w:rFonts w:ascii="Arial" w:eastAsia="Times New Roman" w:hAnsi="Arial" w:cs="Arial"/>
          <w:sz w:val="22"/>
        </w:rPr>
        <w:t xml:space="preserve"> and </w:t>
      </w:r>
      <w:r w:rsidR="00CA6FD4">
        <w:rPr>
          <w:rFonts w:ascii="Arial" w:eastAsia="Times New Roman" w:hAnsi="Arial" w:cs="Arial"/>
          <w:sz w:val="22"/>
        </w:rPr>
        <w:t>IV), but</w:t>
      </w:r>
      <w:r w:rsidRPr="003135B3">
        <w:rPr>
          <w:rFonts w:ascii="Arial" w:eastAsia="Times New Roman" w:hAnsi="Arial" w:cs="Arial"/>
          <w:sz w:val="22"/>
        </w:rPr>
        <w:t xml:space="preserve"> </w:t>
      </w:r>
      <w:r w:rsidR="00CA6FD4">
        <w:rPr>
          <w:rFonts w:ascii="Arial" w:eastAsia="Times New Roman" w:hAnsi="Arial" w:cs="Arial"/>
          <w:sz w:val="22"/>
        </w:rPr>
        <w:t>a</w:t>
      </w:r>
      <w:r w:rsidR="00DD2777">
        <w:rPr>
          <w:rFonts w:ascii="Arial" w:eastAsia="Times New Roman" w:hAnsi="Arial" w:cs="Arial"/>
          <w:sz w:val="22"/>
        </w:rPr>
        <w:t xml:space="preserve"> couple of samples are </w:t>
      </w:r>
      <w:r>
        <w:rPr>
          <w:rFonts w:ascii="Arial" w:eastAsia="Times New Roman" w:hAnsi="Arial" w:cs="Arial"/>
          <w:sz w:val="22"/>
        </w:rPr>
        <w:t xml:space="preserve">aneuploid for a chromosome containing </w:t>
      </w:r>
      <w:r w:rsidR="00CA6FD4">
        <w:rPr>
          <w:rFonts w:ascii="Arial" w:eastAsia="Times New Roman" w:hAnsi="Arial" w:cs="Arial"/>
          <w:sz w:val="22"/>
        </w:rPr>
        <w:t xml:space="preserve">other </w:t>
      </w:r>
      <w:r>
        <w:rPr>
          <w:rFonts w:ascii="Arial" w:eastAsia="Times New Roman" w:hAnsi="Arial" w:cs="Arial"/>
          <w:sz w:val="22"/>
        </w:rPr>
        <w:t>histone gene</w:t>
      </w:r>
      <w:r w:rsidR="00CA6FD4">
        <w:rPr>
          <w:rFonts w:ascii="Arial" w:eastAsia="Times New Roman" w:hAnsi="Arial" w:cs="Arial"/>
          <w:sz w:val="22"/>
        </w:rPr>
        <w:t>s</w:t>
      </w:r>
      <w:r>
        <w:rPr>
          <w:rFonts w:ascii="Arial" w:eastAsia="Times New Roman" w:hAnsi="Arial" w:cs="Arial"/>
          <w:sz w:val="22"/>
        </w:rPr>
        <w:t xml:space="preserve"> </w:t>
      </w:r>
      <w:r w:rsidR="00B36DC4">
        <w:rPr>
          <w:rFonts w:ascii="Arial" w:eastAsia="Times New Roman" w:hAnsi="Arial" w:cs="Arial"/>
          <w:sz w:val="22"/>
        </w:rPr>
        <w:t>(</w:t>
      </w:r>
      <w:r>
        <w:rPr>
          <w:rFonts w:ascii="Arial" w:eastAsia="Times New Roman" w:hAnsi="Arial" w:cs="Arial"/>
          <w:sz w:val="22"/>
        </w:rPr>
        <w:t>X</w:t>
      </w:r>
      <w:r w:rsidR="00DD2777">
        <w:rPr>
          <w:rFonts w:ascii="Arial" w:eastAsia="Times New Roman" w:hAnsi="Arial" w:cs="Arial"/>
          <w:sz w:val="22"/>
        </w:rPr>
        <w:t>IV, XV, and XVI</w:t>
      </w:r>
      <w:r w:rsidR="00CA6FD4">
        <w:rPr>
          <w:rFonts w:ascii="Arial" w:eastAsia="Times New Roman" w:hAnsi="Arial" w:cs="Arial"/>
          <w:sz w:val="22"/>
        </w:rPr>
        <w:t>; histone 3,4, and linker, respectively</w:t>
      </w:r>
      <w:r>
        <w:rPr>
          <w:rFonts w:ascii="Arial" w:eastAsia="Times New Roman" w:hAnsi="Arial" w:cs="Arial"/>
          <w:sz w:val="22"/>
        </w:rPr>
        <w:t xml:space="preserve">). </w:t>
      </w:r>
      <w:r w:rsidR="00101534">
        <w:rPr>
          <w:rFonts w:ascii="Arial" w:eastAsia="Times New Roman" w:hAnsi="Arial" w:cs="Arial"/>
          <w:sz w:val="22"/>
        </w:rPr>
        <w:t>Previous studies have found that t</w:t>
      </w:r>
      <w:r w:rsidR="009A0A8A">
        <w:rPr>
          <w:rFonts w:ascii="Arial" w:eastAsia="Times New Roman" w:hAnsi="Arial" w:cs="Arial"/>
          <w:sz w:val="22"/>
        </w:rPr>
        <w:t>hes</w:t>
      </w:r>
      <w:r w:rsidR="00B36DC4">
        <w:rPr>
          <w:rFonts w:ascii="Arial" w:eastAsia="Times New Roman" w:hAnsi="Arial" w:cs="Arial"/>
          <w:sz w:val="22"/>
        </w:rPr>
        <w:t>e</w:t>
      </w:r>
      <w:r w:rsidR="009A0A8A">
        <w:rPr>
          <w:rFonts w:ascii="Arial" w:eastAsia="Times New Roman" w:hAnsi="Arial" w:cs="Arial"/>
          <w:sz w:val="22"/>
        </w:rPr>
        <w:t xml:space="preserve"> genes do not display dosage compensation, and our results agree </w:t>
      </w:r>
      <w:r w:rsidR="004467D1">
        <w:rPr>
          <w:rFonts w:ascii="Arial" w:eastAsia="Times New Roman" w:hAnsi="Arial" w:cs="Arial"/>
          <w:sz w:val="22"/>
        </w:rPr>
        <w:fldChar w:fldCharType="begin"/>
      </w:r>
      <w:r w:rsidR="000F1BBD">
        <w:rPr>
          <w:rFonts w:ascii="Arial" w:eastAsia="Times New Roman" w:hAnsi="Arial" w:cs="Arial"/>
          <w:sz w:val="22"/>
        </w:rPr>
        <w:instrText xml:space="preserve"> ADDIN EN.CITE &lt;EndNote&gt;&lt;Cite&gt;&lt;Author&gt;Peter R. Eriksson&lt;/Author&gt;&lt;Year&gt;2012&lt;/Year&gt;&lt;RecNum&gt;29&lt;/RecNum&gt;&lt;DisplayText&gt;(&lt;style face="smallcaps"&gt;Peter R. Eriksson&lt;/style&gt; 2012)&lt;/DisplayText&gt;&lt;record&gt;&lt;rec-number&gt;29&lt;/rec-number&gt;&lt;foreign-keys&gt;&lt;key app="EN" db-id="patepv5dd5d00ue2wzp5ex0sta0r0a5r5t2t" timestamp="1570189198"&gt;29&lt;/key&gt;&lt;/foreign-keys&gt;&lt;ref-type name="Journal Article"&gt;17&lt;/ref-type&gt;&lt;contributors&gt;&lt;authors&gt;&lt;author&gt;Peter R. Eriksson, Dwaipayan Ganguli, V. Nagarajavel, and David J. Clark&lt;/author&gt;&lt;/authors&gt;&lt;/contributors&gt;&lt;titles&gt;&lt;title&gt;Regulation of Histone Gene Expression in Budding Yeast&lt;/title&gt;&lt;secondary-title&gt;Genetics&lt;/secondary-title&gt;&lt;/titles&gt;&lt;periodical&gt;&lt;full-title&gt;Genetics&lt;/full-title&gt;&lt;/periodical&gt;&lt;pages&gt;7-20&lt;/pages&gt;&lt;volume&gt;191&lt;/volume&gt;&lt;dates&gt;&lt;year&gt;2012&lt;/year&gt;&lt;/dates&gt;&lt;urls&gt;&lt;/urls&gt;&lt;/record&gt;&lt;/Cite&gt;&lt;/EndNote&gt;</w:instrText>
      </w:r>
      <w:r w:rsidR="004467D1">
        <w:rPr>
          <w:rFonts w:ascii="Arial" w:eastAsia="Times New Roman" w:hAnsi="Arial" w:cs="Arial"/>
          <w:sz w:val="22"/>
        </w:rPr>
        <w:fldChar w:fldCharType="separate"/>
      </w:r>
      <w:r w:rsidR="004467D1">
        <w:rPr>
          <w:rFonts w:ascii="Arial" w:eastAsia="Times New Roman" w:hAnsi="Arial" w:cs="Arial"/>
          <w:noProof/>
          <w:sz w:val="22"/>
        </w:rPr>
        <w:t>(</w:t>
      </w:r>
      <w:r w:rsidR="004467D1" w:rsidRPr="004467D1">
        <w:rPr>
          <w:rFonts w:ascii="Arial" w:eastAsia="Times New Roman" w:hAnsi="Arial" w:cs="Arial"/>
          <w:smallCaps/>
          <w:noProof/>
          <w:sz w:val="22"/>
        </w:rPr>
        <w:t>Peter R. Eriksson</w:t>
      </w:r>
      <w:r w:rsidR="004467D1">
        <w:rPr>
          <w:rFonts w:ascii="Arial" w:eastAsia="Times New Roman" w:hAnsi="Arial" w:cs="Arial"/>
          <w:noProof/>
          <w:sz w:val="22"/>
        </w:rPr>
        <w:t xml:space="preserve"> 2012)</w:t>
      </w:r>
      <w:r w:rsidR="004467D1">
        <w:rPr>
          <w:rFonts w:ascii="Arial" w:eastAsia="Times New Roman" w:hAnsi="Arial" w:cs="Arial"/>
          <w:sz w:val="22"/>
        </w:rPr>
        <w:fldChar w:fldCharType="end"/>
      </w:r>
      <w:r w:rsidR="009A0A8A">
        <w:rPr>
          <w:rFonts w:ascii="Arial" w:eastAsia="Times New Roman" w:hAnsi="Arial" w:cs="Arial"/>
          <w:sz w:val="22"/>
        </w:rPr>
        <w:t xml:space="preserve">. </w:t>
      </w:r>
    </w:p>
    <w:p w14:paraId="38DEF61C" w14:textId="77777777" w:rsidR="009A0A8A" w:rsidRDefault="009A0A8A" w:rsidP="00F24214">
      <w:pPr>
        <w:spacing w:line="360" w:lineRule="auto"/>
        <w:rPr>
          <w:rFonts w:ascii="Arial" w:eastAsia="Times New Roman" w:hAnsi="Arial" w:cs="Arial"/>
          <w:sz w:val="22"/>
        </w:rPr>
      </w:pPr>
    </w:p>
    <w:p w14:paraId="2077A776" w14:textId="25DE15B8" w:rsidR="00883A21" w:rsidRPr="00EA731B" w:rsidRDefault="00EA731B" w:rsidP="00F24214">
      <w:pPr>
        <w:spacing w:line="360" w:lineRule="auto"/>
        <w:rPr>
          <w:rFonts w:ascii="Arial" w:eastAsia="Times New Roman" w:hAnsi="Arial" w:cs="Arial"/>
          <w:i/>
          <w:sz w:val="22"/>
        </w:rPr>
      </w:pPr>
      <w:commentRangeStart w:id="77"/>
      <w:r w:rsidRPr="0064725C">
        <w:rPr>
          <w:rFonts w:ascii="Arial" w:eastAsia="Times New Roman" w:hAnsi="Arial" w:cs="Arial"/>
          <w:i/>
          <w:sz w:val="22"/>
        </w:rPr>
        <w:t>Environmental Stress Response Genes</w:t>
      </w:r>
      <w:commentRangeEnd w:id="77"/>
      <w:r w:rsidR="00391BC9">
        <w:rPr>
          <w:rStyle w:val="CommentReference"/>
        </w:rPr>
        <w:commentReference w:id="77"/>
      </w:r>
    </w:p>
    <w:p w14:paraId="0184FCDC" w14:textId="53ABFFFA" w:rsidR="00A600EF" w:rsidRDefault="004F7BC0" w:rsidP="00F24214">
      <w:pPr>
        <w:spacing w:line="360" w:lineRule="auto"/>
        <w:rPr>
          <w:rFonts w:ascii="Arial" w:eastAsia="Times New Roman" w:hAnsi="Arial" w:cs="Arial"/>
          <w:sz w:val="22"/>
        </w:rPr>
      </w:pPr>
      <w:r>
        <w:rPr>
          <w:rFonts w:ascii="Arial" w:eastAsia="Times New Roman" w:hAnsi="Arial" w:cs="Arial"/>
          <w:sz w:val="22"/>
        </w:rPr>
        <w:tab/>
        <w:t xml:space="preserve">Yeast are known to undergo what is known as the environmental stress response </w:t>
      </w:r>
      <w:r w:rsidR="00DD0A99">
        <w:rPr>
          <w:rFonts w:ascii="Arial" w:eastAsia="Times New Roman" w:hAnsi="Arial" w:cs="Arial"/>
          <w:sz w:val="22"/>
        </w:rPr>
        <w:fldChar w:fldCharType="begin">
          <w:fldData xml:space="preserve">PEVuZE5vdGU+PENpdGU+PEF1dGhvcj5aaWxsaWtlbnM8L0F1dGhvcj48WWVhcj4yMDE3PC9ZZWFy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</w:fldData>
        </w:fldChar>
      </w:r>
      <w:r w:rsidR="000F1BBD">
        <w:rPr>
          <w:rFonts w:ascii="Arial" w:eastAsia="Times New Roman" w:hAnsi="Arial" w:cs="Arial"/>
          <w:sz w:val="22"/>
        </w:rPr>
        <w:instrText xml:space="preserve"> ADDIN EN.CITE </w:instrText>
      </w:r>
      <w:r w:rsidR="000F1BBD">
        <w:rPr>
          <w:rFonts w:ascii="Arial" w:eastAsia="Times New Roman" w:hAnsi="Arial" w:cs="Arial"/>
          <w:sz w:val="22"/>
        </w:rPr>
        <w:fldChar w:fldCharType="begin">
          <w:fldData xml:space="preserve">PEVuZE5vdGU+PENpdGU+PEF1dGhvcj5aaWxsaWtlbnM8L0F1dGhvcj48WWVhcj4yMDE3PC9ZZWFy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</w:fldData>
        </w:fldChar>
      </w:r>
      <w:r w:rsidR="000F1BBD">
        <w:rPr>
          <w:rFonts w:ascii="Arial" w:eastAsia="Times New Roman" w:hAnsi="Arial" w:cs="Arial"/>
          <w:sz w:val="22"/>
        </w:rPr>
        <w:instrText xml:space="preserve"> ADDIN EN.CITE.DATA </w:instrText>
      </w:r>
      <w:r w:rsidR="000F1BBD">
        <w:rPr>
          <w:rFonts w:ascii="Arial" w:eastAsia="Times New Roman" w:hAnsi="Arial" w:cs="Arial"/>
          <w:sz w:val="22"/>
        </w:rPr>
      </w:r>
      <w:r w:rsidR="000F1BBD">
        <w:rPr>
          <w:rFonts w:ascii="Arial" w:eastAsia="Times New Roman" w:hAnsi="Arial" w:cs="Arial"/>
          <w:sz w:val="22"/>
        </w:rPr>
        <w:fldChar w:fldCharType="end"/>
      </w:r>
      <w:r w:rsidR="00DD0A99">
        <w:rPr>
          <w:rFonts w:ascii="Arial" w:eastAsia="Times New Roman" w:hAnsi="Arial" w:cs="Arial"/>
          <w:sz w:val="22"/>
        </w:rPr>
      </w:r>
      <w:r w:rsidR="00DD0A99">
        <w:rPr>
          <w:rFonts w:ascii="Arial" w:eastAsia="Times New Roman" w:hAnsi="Arial" w:cs="Arial"/>
          <w:sz w:val="22"/>
        </w:rPr>
        <w:fldChar w:fldCharType="separate"/>
      </w:r>
      <w:r w:rsidR="00394CAF">
        <w:rPr>
          <w:rFonts w:ascii="Arial" w:eastAsia="Times New Roman" w:hAnsi="Arial" w:cs="Arial"/>
          <w:noProof/>
          <w:sz w:val="22"/>
        </w:rPr>
        <w:t>(</w:t>
      </w:r>
      <w:r w:rsidR="00394CAF" w:rsidRPr="00394CAF">
        <w:rPr>
          <w:rFonts w:ascii="Arial" w:eastAsia="Times New Roman" w:hAnsi="Arial" w:cs="Arial"/>
          <w:smallCaps/>
          <w:noProof/>
          <w:sz w:val="22"/>
        </w:rPr>
        <w:t>Gasch</w:t>
      </w:r>
      <w:r w:rsidR="00394CAF" w:rsidRPr="00394CAF">
        <w:rPr>
          <w:rFonts w:ascii="Arial" w:eastAsia="Times New Roman" w:hAnsi="Arial" w:cs="Arial"/>
          <w:i/>
          <w:noProof/>
          <w:sz w:val="22"/>
        </w:rPr>
        <w:t xml:space="preserve"> et al.</w:t>
      </w:r>
      <w:r w:rsidR="00394CAF">
        <w:rPr>
          <w:rFonts w:ascii="Arial" w:eastAsia="Times New Roman" w:hAnsi="Arial" w:cs="Arial"/>
          <w:noProof/>
          <w:sz w:val="22"/>
        </w:rPr>
        <w:t xml:space="preserve"> 2000; </w:t>
      </w:r>
      <w:r w:rsidR="00394CAF" w:rsidRPr="00394CAF">
        <w:rPr>
          <w:rFonts w:ascii="Arial" w:eastAsia="Times New Roman" w:hAnsi="Arial" w:cs="Arial"/>
          <w:smallCaps/>
          <w:noProof/>
          <w:sz w:val="22"/>
        </w:rPr>
        <w:t>Zillikens</w:t>
      </w:r>
      <w:r w:rsidR="00394CAF" w:rsidRPr="00394CAF">
        <w:rPr>
          <w:rFonts w:ascii="Arial" w:eastAsia="Times New Roman" w:hAnsi="Arial" w:cs="Arial"/>
          <w:i/>
          <w:noProof/>
          <w:sz w:val="22"/>
        </w:rPr>
        <w:t xml:space="preserve"> et al.</w:t>
      </w:r>
      <w:r w:rsidR="00394CAF">
        <w:rPr>
          <w:rFonts w:ascii="Arial" w:eastAsia="Times New Roman" w:hAnsi="Arial" w:cs="Arial"/>
          <w:noProof/>
          <w:sz w:val="22"/>
        </w:rPr>
        <w:t xml:space="preserve"> 2017)</w:t>
      </w:r>
      <w:r w:rsidR="00DD0A99">
        <w:rPr>
          <w:rFonts w:ascii="Arial" w:eastAsia="Times New Roman" w:hAnsi="Arial" w:cs="Arial"/>
          <w:sz w:val="22"/>
        </w:rPr>
        <w:fldChar w:fldCharType="end"/>
      </w:r>
      <w:r>
        <w:rPr>
          <w:rFonts w:ascii="Arial" w:eastAsia="Times New Roman" w:hAnsi="Arial" w:cs="Arial"/>
          <w:sz w:val="22"/>
        </w:rPr>
        <w:t xml:space="preserve">, when conditions are unfavorable due to various factors, including </w:t>
      </w:r>
      <w:r w:rsidR="00E03D3B">
        <w:rPr>
          <w:rFonts w:ascii="Arial" w:eastAsia="Times New Roman" w:hAnsi="Arial" w:cs="Arial"/>
          <w:sz w:val="22"/>
        </w:rPr>
        <w:t>temperature stress, oxidative stress, and nutrient limitation</w:t>
      </w:r>
      <w:r>
        <w:rPr>
          <w:rFonts w:ascii="Arial" w:eastAsia="Times New Roman" w:hAnsi="Arial" w:cs="Arial"/>
          <w:sz w:val="22"/>
        </w:rPr>
        <w:t xml:space="preserve">. </w:t>
      </w:r>
      <w:r w:rsidR="00A600EF">
        <w:rPr>
          <w:rFonts w:ascii="Arial" w:eastAsia="Times New Roman" w:hAnsi="Arial" w:cs="Arial"/>
          <w:sz w:val="22"/>
        </w:rPr>
        <w:t xml:space="preserve">We analyzed the same genes that </w:t>
      </w:r>
      <w:proofErr w:type="spellStart"/>
      <w:r w:rsidR="00A600EF">
        <w:rPr>
          <w:rFonts w:ascii="Arial" w:eastAsia="Times New Roman" w:hAnsi="Arial" w:cs="Arial"/>
          <w:sz w:val="22"/>
        </w:rPr>
        <w:t>Gasch</w:t>
      </w:r>
      <w:proofErr w:type="spellEnd"/>
      <w:r w:rsidR="00A600EF">
        <w:rPr>
          <w:rFonts w:ascii="Arial" w:eastAsia="Times New Roman" w:hAnsi="Arial" w:cs="Arial"/>
          <w:sz w:val="22"/>
        </w:rPr>
        <w:t xml:space="preserve"> et al found to relate to the environmental stress response</w:t>
      </w:r>
      <w:r w:rsidR="003C3348">
        <w:rPr>
          <w:rFonts w:ascii="Arial" w:eastAsia="Times New Roman" w:hAnsi="Arial" w:cs="Arial"/>
          <w:sz w:val="22"/>
        </w:rPr>
        <w:t xml:space="preserve"> </w:t>
      </w:r>
      <w:r w:rsidR="00A600EF">
        <w:rPr>
          <w:rFonts w:ascii="Arial" w:eastAsia="Times New Roman" w:hAnsi="Arial" w:cs="Arial"/>
          <w:sz w:val="22"/>
        </w:rPr>
        <w:t xml:space="preserve">and found that </w:t>
      </w:r>
      <w:r w:rsidR="005D4B4C">
        <w:rPr>
          <w:rFonts w:ascii="Arial" w:eastAsia="Times New Roman" w:hAnsi="Arial" w:cs="Arial"/>
          <w:sz w:val="22"/>
        </w:rPr>
        <w:t>our samples did differentially express some of these genes (</w:t>
      </w:r>
      <w:r w:rsidR="008D684F">
        <w:rPr>
          <w:rFonts w:ascii="Arial" w:eastAsia="Times New Roman" w:hAnsi="Arial" w:cs="Arial"/>
          <w:sz w:val="22"/>
        </w:rPr>
        <w:t>figure 24</w:t>
      </w:r>
      <w:r w:rsidR="005D4B4C">
        <w:rPr>
          <w:rFonts w:ascii="Arial" w:eastAsia="Times New Roman" w:hAnsi="Arial" w:cs="Arial"/>
          <w:sz w:val="22"/>
        </w:rPr>
        <w:t>)</w:t>
      </w:r>
      <w:r w:rsidR="006A17F1">
        <w:rPr>
          <w:rFonts w:ascii="Arial" w:eastAsia="Times New Roman" w:hAnsi="Arial" w:cs="Arial"/>
          <w:sz w:val="22"/>
        </w:rPr>
        <w:t>.</w:t>
      </w:r>
      <w:r w:rsidR="008D684F">
        <w:rPr>
          <w:rFonts w:ascii="Arial" w:eastAsia="Times New Roman" w:hAnsi="Arial" w:cs="Arial"/>
          <w:sz w:val="22"/>
        </w:rPr>
        <w:t xml:space="preserve"> Several sampled that were aneuploid for the same chromosome shared differentially expressed ESR genes (figure 24). It was more common for the samples with the same genetic background to express similar ESR genes than across the two genetic backgrounds, as expected.  </w:t>
      </w:r>
    </w:p>
    <w:p w14:paraId="021333BD" w14:textId="77777777" w:rsidR="005D4B4C" w:rsidRDefault="005D4B4C" w:rsidP="00F24214">
      <w:pPr>
        <w:spacing w:line="360" w:lineRule="auto"/>
        <w:ind w:firstLine="720"/>
        <w:rPr>
          <w:rFonts w:ascii="Arial" w:eastAsia="Times New Roman" w:hAnsi="Arial" w:cs="Arial"/>
          <w:sz w:val="22"/>
        </w:rPr>
      </w:pPr>
    </w:p>
    <w:p w14:paraId="60BA0724" w14:textId="70C9C817" w:rsidR="004F7BC0" w:rsidRDefault="00E03D3B" w:rsidP="00F24214">
      <w:pPr>
        <w:spacing w:line="360" w:lineRule="auto"/>
        <w:ind w:firstLine="720"/>
        <w:rPr>
          <w:rFonts w:ascii="Arial" w:eastAsia="Times New Roman" w:hAnsi="Arial" w:cs="Arial"/>
          <w:sz w:val="22"/>
          <w:szCs w:val="22"/>
        </w:rPr>
      </w:pPr>
      <w:r>
        <w:rPr>
          <w:rFonts w:ascii="Arial" w:eastAsia="Times New Roman" w:hAnsi="Arial" w:cs="Arial"/>
          <w:sz w:val="22"/>
        </w:rPr>
        <w:t>It has been</w:t>
      </w:r>
      <w:r w:rsidR="004F7BC0">
        <w:rPr>
          <w:rFonts w:ascii="Arial" w:eastAsia="Times New Roman" w:hAnsi="Arial" w:cs="Arial"/>
          <w:sz w:val="22"/>
        </w:rPr>
        <w:t xml:space="preserve"> found that similarly, aneuploid yeast undergo what </w:t>
      </w:r>
      <w:r>
        <w:rPr>
          <w:rFonts w:ascii="Arial" w:eastAsia="Times New Roman" w:hAnsi="Arial" w:cs="Arial"/>
          <w:sz w:val="22"/>
        </w:rPr>
        <w:t xml:space="preserve">is </w:t>
      </w:r>
      <w:r w:rsidR="004F7BC0">
        <w:rPr>
          <w:rFonts w:ascii="Arial" w:eastAsia="Times New Roman" w:hAnsi="Arial" w:cs="Arial"/>
          <w:sz w:val="22"/>
        </w:rPr>
        <w:t>refer</w:t>
      </w:r>
      <w:r>
        <w:rPr>
          <w:rFonts w:ascii="Arial" w:eastAsia="Times New Roman" w:hAnsi="Arial" w:cs="Arial"/>
          <w:sz w:val="22"/>
        </w:rPr>
        <w:t>red</w:t>
      </w:r>
      <w:r w:rsidR="004F7BC0">
        <w:rPr>
          <w:rFonts w:ascii="Arial" w:eastAsia="Times New Roman" w:hAnsi="Arial" w:cs="Arial"/>
          <w:sz w:val="22"/>
        </w:rPr>
        <w:t xml:space="preserve"> to as the “aneuploid stress response,” in which certain genes NOT located on the aneuploid chromosome are differentially expressed</w:t>
      </w:r>
      <w:r>
        <w:rPr>
          <w:rFonts w:ascii="Arial" w:eastAsia="Times New Roman" w:hAnsi="Arial" w:cs="Arial"/>
          <w:sz w:val="22"/>
        </w:rPr>
        <w:t xml:space="preserve"> </w:t>
      </w:r>
      <w:r>
        <w:rPr>
          <w:rFonts w:ascii="Arial" w:eastAsia="Times New Roman" w:hAnsi="Arial" w:cs="Arial"/>
          <w:sz w:val="22"/>
        </w:rPr>
        <w:fldChar w:fldCharType="begin"/>
      </w:r>
      <w:r w:rsidR="000F1BBD">
        <w:rPr>
          <w:rFonts w:ascii="Arial" w:eastAsia="Times New Roman" w:hAnsi="Arial" w:cs="Arial"/>
          <w:sz w:val="22"/>
        </w:rPr>
        <w:instrText xml:space="preserve"> ADDIN EN.CITE &lt;EndNote&gt;&lt;Cite&gt;&lt;Author&gt;Torres&lt;/Author&gt;&lt;Year&gt;2010&lt;/Year&gt;&lt;RecNum&gt;329&lt;/RecNum&gt;&lt;DisplayText&gt;(&lt;style face="smallcaps"&gt;Torres&lt;/style&gt;&lt;style face="italic"&gt; et al.&lt;/style&gt; 2010)&lt;/DisplayText&gt;&lt;record&gt;&lt;rec-number&gt;329&lt;/rec-number&gt;&lt;foreign-keys&gt;&lt;key app="EN" db-id="patepv5dd5d00ue2wzp5ex0sta0r0a5r5t2t" timestamp="1570189199"&gt;329&lt;/key&gt;&lt;/foreign-keys&gt;&lt;ref-type name="Journal Article"&gt;17&lt;/ref-type&gt;&lt;contributors&gt;&lt;authors&gt;&lt;author&gt;Torres, E. M.&lt;/author&gt;&lt;author&gt;Dephoure, N.&lt;/author&gt;&lt;author&gt;Panneerselvam, A.&lt;/author&gt;&lt;author&gt;Tucker, C. M.&lt;/author&gt;&lt;author&gt;Whittaker, C. A.&lt;/author&gt;&lt;author&gt;Gygi, S. P.&lt;/author&gt;&lt;author&gt;Dunham, M. J.&lt;/author&gt;&lt;author&gt;Amon, A.&lt;/author&gt;&lt;/authors&gt;&lt;/contributors&gt;&lt;auth-address&gt;David H. Koch Institute for Integrative Cancer Research, Massachusetts Institute of Technology, Cambridge, MA 02139, USA.&lt;/auth-address&gt;&lt;titles&gt;&lt;title&gt;Identification of aneuploidy-tolerating mutations&lt;/title&gt;&lt;secondary-title&gt;Cell&lt;/secondary-title&gt;&lt;/titles&gt;&lt;periodical&gt;&lt;full-title&gt;Cell&lt;/full-title&gt;&lt;/periodical&gt;&lt;pages&gt;71-83&lt;/pages&gt;&lt;volume&gt;143&lt;/volume&gt;&lt;number&gt;1&lt;/number&gt;&lt;edition&gt;2010/09/21&lt;/edition&gt;&lt;keywords&gt;&lt;keyword&gt;*Aneuploidy&lt;/keyword&gt;&lt;keyword&gt;Cell Proliferation&lt;/keyword&gt;&lt;keyword&gt;Chromosome Aberrations&lt;/keyword&gt;&lt;keyword&gt;Endopeptidases/genetics&lt;/keyword&gt;&lt;keyword&gt;Gene Deletion&lt;/keyword&gt;&lt;keyword&gt;Humans&lt;/keyword&gt;&lt;keyword&gt;Neoplasms/pathology&lt;/keyword&gt;&lt;keyword&gt;Proteasome Endopeptidase Complex/metabolism&lt;/keyword&gt;&lt;keyword&gt;Saccharomyces cerevisiae/cytology/*genetics/metabolism&lt;/keyword&gt;&lt;keyword&gt;Saccharomyces cerevisiae Proteins/genetics&lt;/keyword&gt;&lt;keyword&gt;Ubiquitin/metabolism&lt;/keyword&gt;&lt;/keywords&gt;&lt;dates&gt;&lt;year&gt;2010&lt;/year&gt;&lt;pub-dates&gt;&lt;date&gt;Oct 01&lt;/date&gt;&lt;/pub-dates&gt;&lt;/dates&gt;&lt;isbn&gt;1097-4172 (Electronic)&amp;#xD;0092-8674 (Linking)&lt;/isbn&gt;&lt;accession-num&gt;20850176&lt;/accession-num&gt;&lt;urls&gt;&lt;related-urls&gt;&lt;url&gt;https://www.ncbi.nlm.nih.gov/pubmed/20850176&lt;/url&gt;&lt;/related-urls&gt;&lt;/urls&gt;&lt;custom2&gt;PMC2993244&lt;/custom2&gt;&lt;electronic-resource-num&gt;10.1016/j.cell.2010.08.038&lt;/electronic-resource-num&gt;&lt;/record&gt;&lt;/Cite&gt;&lt;/EndNote&gt;</w:instrText>
      </w:r>
      <w:r>
        <w:rPr>
          <w:rFonts w:ascii="Arial" w:eastAsia="Times New Roman" w:hAnsi="Arial" w:cs="Arial"/>
          <w:sz w:val="22"/>
        </w:rPr>
        <w:fldChar w:fldCharType="separate"/>
      </w:r>
      <w:r>
        <w:rPr>
          <w:rFonts w:ascii="Arial" w:eastAsia="Times New Roman" w:hAnsi="Arial" w:cs="Arial"/>
          <w:noProof/>
          <w:sz w:val="22"/>
        </w:rPr>
        <w:t>(</w:t>
      </w:r>
      <w:r w:rsidRPr="00E03D3B">
        <w:rPr>
          <w:rFonts w:ascii="Arial" w:eastAsia="Times New Roman" w:hAnsi="Arial" w:cs="Arial"/>
          <w:smallCaps/>
          <w:noProof/>
          <w:sz w:val="22"/>
        </w:rPr>
        <w:t>Torres</w:t>
      </w:r>
      <w:r w:rsidRPr="00E03D3B">
        <w:rPr>
          <w:rFonts w:ascii="Arial" w:eastAsia="Times New Roman" w:hAnsi="Arial" w:cs="Arial"/>
          <w:i/>
          <w:noProof/>
          <w:sz w:val="22"/>
        </w:rPr>
        <w:t xml:space="preserve"> et al.</w:t>
      </w:r>
      <w:r>
        <w:rPr>
          <w:rFonts w:ascii="Arial" w:eastAsia="Times New Roman" w:hAnsi="Arial" w:cs="Arial"/>
          <w:noProof/>
          <w:sz w:val="22"/>
        </w:rPr>
        <w:t xml:space="preserve"> 2010)</w:t>
      </w:r>
      <w:r>
        <w:rPr>
          <w:rFonts w:ascii="Arial" w:eastAsia="Times New Roman" w:hAnsi="Arial" w:cs="Arial"/>
          <w:sz w:val="22"/>
        </w:rPr>
        <w:fldChar w:fldCharType="end"/>
      </w:r>
      <w:r w:rsidR="004F7BC0">
        <w:rPr>
          <w:rFonts w:ascii="Arial" w:eastAsia="Times New Roman" w:hAnsi="Arial" w:cs="Arial"/>
          <w:sz w:val="22"/>
        </w:rPr>
        <w:t xml:space="preserve">. </w:t>
      </w:r>
      <w:r w:rsidR="003C3348">
        <w:rPr>
          <w:rFonts w:ascii="Arial" w:eastAsia="Times New Roman" w:hAnsi="Arial" w:cs="Arial"/>
          <w:sz w:val="22"/>
        </w:rPr>
        <w:t xml:space="preserve">Our samples do have commonly differentially expressed genes that are not located on the aneuploid chromosomes (Figure 9). </w:t>
      </w:r>
      <w:r w:rsidR="004353CF">
        <w:rPr>
          <w:rFonts w:ascii="Arial" w:eastAsia="Times New Roman" w:hAnsi="Arial" w:cs="Arial"/>
          <w:sz w:val="22"/>
          <w:szCs w:val="22"/>
        </w:rPr>
        <w:t>Most of these genes are also differentially expressed during the environmental stress response.</w:t>
      </w:r>
      <w:r w:rsidR="004353CF" w:rsidRPr="00496D59">
        <w:rPr>
          <w:rFonts w:ascii="Arial" w:eastAsia="Times New Roman" w:hAnsi="Arial" w:cs="Arial"/>
          <w:sz w:val="22"/>
          <w:szCs w:val="22"/>
        </w:rPr>
        <w:t xml:space="preserve"> Curious as to if we found the same genes and patterns in our spontaneously aneuploid samples, we investigated the same genes as Torres et al and found</w:t>
      </w:r>
      <w:r w:rsidR="004353CF">
        <w:rPr>
          <w:rFonts w:ascii="Arial" w:eastAsia="Times New Roman" w:hAnsi="Arial" w:cs="Arial"/>
          <w:sz w:val="22"/>
          <w:szCs w:val="22"/>
        </w:rPr>
        <w:t xml:space="preserve"> in GC lines that 51 genes were significantly differentially expressed in at least one aneuploid line, and that 8 genes were significantly differentially expressed in 8 aneuploid lines. In MA samples, from the first set of RNA data, 86 genes were significantly differentially expressed in at least 1 aneuploid line, 104 were differentially expressed in 2 aneuploid lines, and 30 were differentially expressed in 3 aneuploid lines. In the MA lines from the newer set of RNA data, 62 genes were significantly differentially expressed in at least 1 aneuploid line, 20 were differentially expressed in 2 aneuploid lines, and 3 were differentially expressed in 3 aneuploid lines. The total number of </w:t>
      </w:r>
      <w:r w:rsidR="004353CF">
        <w:rPr>
          <w:rFonts w:ascii="Arial" w:eastAsia="Times New Roman" w:hAnsi="Arial" w:cs="Arial"/>
          <w:sz w:val="22"/>
          <w:szCs w:val="22"/>
        </w:rPr>
        <w:lastRenderedPageBreak/>
        <w:t xml:space="preserve">ASR genes analyzed was 201, and all 201 of these genes were found to be differentially expressed in some capacity in Torres et al 2007. </w:t>
      </w:r>
    </w:p>
    <w:p w14:paraId="51C04FF5" w14:textId="523D12FE" w:rsidR="000F3246" w:rsidRDefault="000F3246" w:rsidP="00F24214">
      <w:pPr>
        <w:spacing w:line="360" w:lineRule="auto"/>
        <w:ind w:firstLine="720"/>
        <w:rPr>
          <w:rFonts w:ascii="Arial" w:eastAsia="Times New Roman" w:hAnsi="Arial" w:cs="Arial"/>
          <w:sz w:val="22"/>
        </w:rPr>
      </w:pPr>
      <w:commentRangeStart w:id="78"/>
      <w:r>
        <w:rPr>
          <w:rFonts w:ascii="Arial" w:eastAsia="Times New Roman" w:hAnsi="Arial" w:cs="Arial"/>
          <w:sz w:val="22"/>
          <w:szCs w:val="22"/>
        </w:rPr>
        <w:t xml:space="preserve">What about the euploids? Was there a common ESR response from them? Maybe from MA? </w:t>
      </w:r>
      <w:commentRangeEnd w:id="78"/>
      <w:r w:rsidR="001C2470">
        <w:rPr>
          <w:rStyle w:val="CommentReference"/>
        </w:rPr>
        <w:commentReference w:id="78"/>
      </w:r>
    </w:p>
    <w:p w14:paraId="23B6C2AB" w14:textId="3556DC82" w:rsidR="00DC6C84" w:rsidRDefault="00DC6C84" w:rsidP="00F24214">
      <w:pPr>
        <w:spacing w:line="360" w:lineRule="auto"/>
        <w:rPr>
          <w:rFonts w:ascii="Arial" w:eastAsia="Times New Roman" w:hAnsi="Arial" w:cs="Arial"/>
          <w:sz w:val="22"/>
        </w:rPr>
      </w:pPr>
    </w:p>
    <w:p w14:paraId="2B0CA0DF" w14:textId="5606E350" w:rsidR="008539A5" w:rsidRPr="008539A5" w:rsidRDefault="00DC6C84" w:rsidP="004353CF">
      <w:pPr>
        <w:spacing w:line="360" w:lineRule="auto"/>
        <w:rPr>
          <w:rFonts w:ascii="Arial" w:eastAsia="Times New Roman" w:hAnsi="Arial" w:cs="Arial"/>
          <w:iCs/>
          <w:sz w:val="22"/>
        </w:rPr>
      </w:pPr>
      <w:commentRangeStart w:id="79"/>
      <w:r w:rsidRPr="009D4DE4">
        <w:rPr>
          <w:rFonts w:ascii="Arial" w:eastAsia="Times New Roman" w:hAnsi="Arial" w:cs="Arial"/>
          <w:i/>
          <w:sz w:val="22"/>
          <w:highlight w:val="cyan"/>
        </w:rPr>
        <w:t>Dosage-Sensitive Genes</w:t>
      </w:r>
      <w:commentRangeEnd w:id="79"/>
      <w:r w:rsidR="0064725C">
        <w:rPr>
          <w:rStyle w:val="CommentReference"/>
        </w:rPr>
        <w:commentReference w:id="79"/>
      </w:r>
    </w:p>
    <w:p w14:paraId="6976F6B1" w14:textId="2FA63A61" w:rsidR="009C5977" w:rsidRDefault="008539A5" w:rsidP="004353CF">
      <w:pPr>
        <w:spacing w:line="360" w:lineRule="auto"/>
        <w:rPr>
          <w:rFonts w:ascii="Arial" w:eastAsia="Times New Roman" w:hAnsi="Arial" w:cs="Arial"/>
          <w:iCs/>
          <w:sz w:val="22"/>
        </w:rPr>
      </w:pPr>
      <w:r>
        <w:rPr>
          <w:rFonts w:ascii="Arial" w:eastAsia="Times New Roman" w:hAnsi="Arial" w:cs="Arial"/>
          <w:iCs/>
          <w:sz w:val="22"/>
        </w:rPr>
        <w:tab/>
        <w:t xml:space="preserve">Most aneuploid samples had few differentially expressed dosage sensitive genes. </w:t>
      </w:r>
      <w:r w:rsidR="009C5977">
        <w:rPr>
          <w:rFonts w:ascii="Arial" w:eastAsia="Times New Roman" w:hAnsi="Arial" w:cs="Arial"/>
          <w:iCs/>
          <w:sz w:val="22"/>
        </w:rPr>
        <w:t xml:space="preserve">These dosage-sensitive genes were found in the study </w:t>
      </w:r>
      <w:r w:rsidR="009C5977">
        <w:rPr>
          <w:rFonts w:ascii="Arial" w:eastAsia="Times New Roman" w:hAnsi="Arial" w:cs="Arial"/>
          <w:iCs/>
          <w:sz w:val="22"/>
        </w:rPr>
        <w:fldChar w:fldCharType="begin"/>
      </w:r>
      <w:r w:rsidR="000F1BBD">
        <w:rPr>
          <w:rFonts w:ascii="Arial" w:eastAsia="Times New Roman" w:hAnsi="Arial" w:cs="Arial"/>
          <w:iCs/>
          <w:sz w:val="22"/>
        </w:rPr>
        <w:instrText xml:space="preserve"> ADDIN EN.CITE &lt;EndNote&gt;&lt;Cite&gt;&lt;Author&gt;Makanae&lt;/Author&gt;&lt;Year&gt;2013&lt;/Year&gt;&lt;RecNum&gt;166&lt;/RecNum&gt;&lt;DisplayText&gt;(&lt;style face="smallcaps"&gt;Makanae&lt;/style&gt;&lt;style face="italic"&gt; et al.&lt;/style&gt; 2013)&lt;/DisplayText&gt;&lt;record&gt;&lt;rec-number&gt;166&lt;/rec-number&gt;&lt;foreign-keys&gt;&lt;key app="EN" db-id="patepv5dd5d00ue2wzp5ex0sta0r0a5r5t2t" timestamp="1570189199"&gt;166&lt;/key&gt;&lt;/foreign-keys&gt;&lt;ref-type name="Journal Article"&gt;17&lt;/ref-type&gt;&lt;contributors&gt;&lt;authors&gt;&lt;author&gt;Makanae, Koji&lt;/author&gt;&lt;author&gt;Kintaka, Reiko&lt;/author&gt;&lt;author&gt;Makino, Takashi&lt;/author&gt;&lt;author&gt;Kitano, Hiroaki&lt;/author&gt;&lt;author&gt;Moriya, Hisao&lt;/author&gt;&lt;/authors&gt;&lt;/contributors&gt;&lt;titles&gt;&lt;title&gt;Identification of dosage-sensitive genes in Saccharomyces cerevisiae using the genetic tug-of-war method&lt;/title&gt;&lt;secondary-title&gt;Genome research&lt;/secondary-title&gt;&lt;/titles&gt;&lt;periodical&gt;&lt;full-title&gt;Genome Research&lt;/full-title&gt;&lt;/periodical&gt;&lt;pages&gt;300-311&lt;/pages&gt;&lt;volume&gt;23&lt;/volume&gt;&lt;number&gt;2&lt;/number&gt;&lt;dates&gt;&lt;year&gt;2013&lt;/year&gt;&lt;/dates&gt;&lt;isbn&gt;1088-9051&lt;/isbn&gt;&lt;urls&gt;&lt;/urls&gt;&lt;/record&gt;&lt;/Cite&gt;&lt;/EndNote&gt;</w:instrText>
      </w:r>
      <w:r w:rsidR="009C5977">
        <w:rPr>
          <w:rFonts w:ascii="Arial" w:eastAsia="Times New Roman" w:hAnsi="Arial" w:cs="Arial"/>
          <w:iCs/>
          <w:sz w:val="22"/>
        </w:rPr>
        <w:fldChar w:fldCharType="separate"/>
      </w:r>
      <w:r w:rsidR="009C5977">
        <w:rPr>
          <w:rFonts w:ascii="Arial" w:eastAsia="Times New Roman" w:hAnsi="Arial" w:cs="Arial"/>
          <w:iCs/>
          <w:noProof/>
          <w:sz w:val="22"/>
        </w:rPr>
        <w:t>(</w:t>
      </w:r>
      <w:r w:rsidR="009C5977" w:rsidRPr="009C5977">
        <w:rPr>
          <w:rFonts w:ascii="Arial" w:eastAsia="Times New Roman" w:hAnsi="Arial" w:cs="Arial"/>
          <w:iCs/>
          <w:smallCaps/>
          <w:noProof/>
          <w:sz w:val="22"/>
        </w:rPr>
        <w:t>Makanae</w:t>
      </w:r>
      <w:r w:rsidR="009C5977" w:rsidRPr="009C5977">
        <w:rPr>
          <w:rFonts w:ascii="Arial" w:eastAsia="Times New Roman" w:hAnsi="Arial" w:cs="Arial"/>
          <w:i/>
          <w:iCs/>
          <w:noProof/>
          <w:sz w:val="22"/>
        </w:rPr>
        <w:t xml:space="preserve"> et al.</w:t>
      </w:r>
      <w:r w:rsidR="009C5977">
        <w:rPr>
          <w:rFonts w:ascii="Arial" w:eastAsia="Times New Roman" w:hAnsi="Arial" w:cs="Arial"/>
          <w:iCs/>
          <w:noProof/>
          <w:sz w:val="22"/>
        </w:rPr>
        <w:t xml:space="preserve"> 2013)</w:t>
      </w:r>
      <w:r w:rsidR="009C5977">
        <w:rPr>
          <w:rFonts w:ascii="Arial" w:eastAsia="Times New Roman" w:hAnsi="Arial" w:cs="Arial"/>
          <w:iCs/>
          <w:sz w:val="22"/>
        </w:rPr>
        <w:fldChar w:fldCharType="end"/>
      </w:r>
      <w:r w:rsidR="008F4B4A">
        <w:rPr>
          <w:rFonts w:ascii="Arial" w:eastAsia="Times New Roman" w:hAnsi="Arial" w:cs="Arial"/>
          <w:iCs/>
          <w:sz w:val="22"/>
        </w:rPr>
        <w:t xml:space="preserve">, which found 115 genes that had copy-number limits of 10 or less. We investigated these same genes to determine if our aneuploid samples were regulating them. </w:t>
      </w:r>
      <w:r w:rsidR="00CF6CFB">
        <w:rPr>
          <w:rFonts w:ascii="Arial" w:eastAsia="Times New Roman" w:hAnsi="Arial" w:cs="Arial"/>
          <w:iCs/>
          <w:sz w:val="22"/>
        </w:rPr>
        <w:t xml:space="preserve">Those that are attenuated on aneuploid chromosomes may indicate strong dosage sensitivity, and that the yeast </w:t>
      </w:r>
      <w:proofErr w:type="gramStart"/>
      <w:r w:rsidR="00CF6CFB">
        <w:rPr>
          <w:rFonts w:ascii="Arial" w:eastAsia="Times New Roman" w:hAnsi="Arial" w:cs="Arial"/>
          <w:iCs/>
          <w:sz w:val="22"/>
        </w:rPr>
        <w:t>are</w:t>
      </w:r>
      <w:proofErr w:type="gramEnd"/>
      <w:r w:rsidR="00CF6CFB">
        <w:rPr>
          <w:rFonts w:ascii="Arial" w:eastAsia="Times New Roman" w:hAnsi="Arial" w:cs="Arial"/>
          <w:iCs/>
          <w:sz w:val="22"/>
        </w:rPr>
        <w:t xml:space="preserve"> able to compensate for this sensitivity by increasing or decreasing transcription accordingly. </w:t>
      </w:r>
    </w:p>
    <w:p w14:paraId="2002FE52" w14:textId="5EF67609" w:rsidR="00A011E2" w:rsidRDefault="00CF6CFB" w:rsidP="000747DF">
      <w:pPr>
        <w:spacing w:line="360" w:lineRule="auto"/>
        <w:rPr>
          <w:rFonts w:ascii="Arial" w:eastAsia="Times New Roman" w:hAnsi="Arial" w:cs="Arial"/>
          <w:iCs/>
          <w:sz w:val="22"/>
        </w:rPr>
      </w:pPr>
      <w:r>
        <w:rPr>
          <w:rFonts w:ascii="Arial" w:eastAsia="Times New Roman" w:hAnsi="Arial" w:cs="Arial"/>
          <w:iCs/>
          <w:sz w:val="22"/>
        </w:rPr>
        <w:tab/>
      </w:r>
      <w:r w:rsidR="0003241F">
        <w:rPr>
          <w:rFonts w:ascii="Arial" w:eastAsia="Times New Roman" w:hAnsi="Arial" w:cs="Arial"/>
          <w:iCs/>
          <w:sz w:val="22"/>
        </w:rPr>
        <w:t xml:space="preserve">If there is no dosage compensation happening, regardless of the gene, then all genes would be expressed as much as their aneuploidy would suggest (i.e. for monosomic genes, 0.5x the amount of a disomic gene, for trisomic genes, 1.5x the amount of a disomic gene, and for </w:t>
      </w:r>
      <w:proofErr w:type="spellStart"/>
      <w:r w:rsidR="0003241F">
        <w:rPr>
          <w:rFonts w:ascii="Arial" w:eastAsia="Times New Roman" w:hAnsi="Arial" w:cs="Arial"/>
          <w:iCs/>
          <w:sz w:val="22"/>
        </w:rPr>
        <w:t>tetrasomic</w:t>
      </w:r>
      <w:proofErr w:type="spellEnd"/>
      <w:r w:rsidR="0003241F">
        <w:rPr>
          <w:rFonts w:ascii="Arial" w:eastAsia="Times New Roman" w:hAnsi="Arial" w:cs="Arial"/>
          <w:iCs/>
          <w:sz w:val="22"/>
        </w:rPr>
        <w:t xml:space="preserve"> genes, 2x the amount of a disomic gene). Previous studies have found that certain genes are more dosage-sensitive than others</w:t>
      </w:r>
      <w:r w:rsidR="008F4B4A">
        <w:rPr>
          <w:rFonts w:ascii="Arial" w:eastAsia="Times New Roman" w:hAnsi="Arial" w:cs="Arial"/>
          <w:iCs/>
          <w:sz w:val="22"/>
        </w:rPr>
        <w:t xml:space="preserve">: using the “genetic tug-of-war” method, </w:t>
      </w:r>
      <w:proofErr w:type="spellStart"/>
      <w:r w:rsidR="008F4B4A">
        <w:rPr>
          <w:rFonts w:ascii="Arial" w:eastAsia="Times New Roman" w:hAnsi="Arial" w:cs="Arial"/>
          <w:iCs/>
          <w:sz w:val="22"/>
        </w:rPr>
        <w:t>Makanae</w:t>
      </w:r>
      <w:proofErr w:type="spellEnd"/>
      <w:r w:rsidR="008F4B4A">
        <w:rPr>
          <w:rFonts w:ascii="Arial" w:eastAsia="Times New Roman" w:hAnsi="Arial" w:cs="Arial"/>
          <w:iCs/>
          <w:sz w:val="22"/>
        </w:rPr>
        <w:t xml:space="preserve"> et al 2013 found the copy-number limits of overexpression in all 5806 protein-coding genes in </w:t>
      </w:r>
      <w:r w:rsidR="008F4B4A" w:rsidRPr="00F24214">
        <w:rPr>
          <w:rFonts w:ascii="Arial" w:eastAsia="Times New Roman" w:hAnsi="Arial" w:cs="Arial"/>
          <w:i/>
          <w:sz w:val="22"/>
        </w:rPr>
        <w:t>S. cerevisiae</w:t>
      </w:r>
      <w:r w:rsidR="008F4B4A">
        <w:rPr>
          <w:rFonts w:ascii="Arial" w:eastAsia="Times New Roman" w:hAnsi="Arial" w:cs="Arial"/>
          <w:iCs/>
          <w:sz w:val="22"/>
        </w:rPr>
        <w:t>, and found 115 genes whose copy number limits were 10 or less (more than this amount caused cell death).</w:t>
      </w:r>
      <w:r w:rsidR="0003241F">
        <w:rPr>
          <w:rFonts w:ascii="Arial" w:eastAsia="Times New Roman" w:hAnsi="Arial" w:cs="Arial"/>
          <w:iCs/>
          <w:sz w:val="22"/>
        </w:rPr>
        <w:t xml:space="preserve"> Curious as to whether our samples also showed a pattern of dosage sensitivity with these genes, we investigated the same set of genes that were found to be dosage sensitive in our samples and parsed out those that were significantly differentially expressed (i.e. had a gene expression level significantly different than expected for a disomic gene) and those that were not significantly differentially expressed. </w:t>
      </w:r>
    </w:p>
    <w:p w14:paraId="1494D0A8" w14:textId="56665A3B" w:rsidR="00913147" w:rsidRPr="00DA410E" w:rsidRDefault="0003241F" w:rsidP="00F24214">
      <w:pPr>
        <w:spacing w:line="360" w:lineRule="auto"/>
        <w:ind w:firstLine="720"/>
        <w:rPr>
          <w:rFonts w:ascii="Arial" w:eastAsia="Times New Roman" w:hAnsi="Arial" w:cs="Arial"/>
          <w:iCs/>
          <w:sz w:val="22"/>
        </w:rPr>
      </w:pPr>
      <w:r>
        <w:rPr>
          <w:rFonts w:ascii="Arial" w:eastAsia="Times New Roman" w:hAnsi="Arial" w:cs="Arial"/>
          <w:iCs/>
          <w:sz w:val="22"/>
        </w:rPr>
        <w:t xml:space="preserve">The genes of most interest were those contained on the aneuploid chromosomes, as these genes were found in differing dosage </w:t>
      </w:r>
      <w:r w:rsidR="008F4B4A">
        <w:rPr>
          <w:rFonts w:ascii="Arial" w:eastAsia="Times New Roman" w:hAnsi="Arial" w:cs="Arial"/>
          <w:iCs/>
          <w:sz w:val="22"/>
        </w:rPr>
        <w:t xml:space="preserve">in the DNA </w:t>
      </w:r>
      <w:r>
        <w:rPr>
          <w:rFonts w:ascii="Arial" w:eastAsia="Times New Roman" w:hAnsi="Arial" w:cs="Arial"/>
          <w:iCs/>
          <w:sz w:val="22"/>
        </w:rPr>
        <w:t xml:space="preserve">than the rest of the genes in the genome. </w:t>
      </w:r>
      <w:r w:rsidR="00DA410E">
        <w:rPr>
          <w:rFonts w:ascii="Arial" w:eastAsia="Times New Roman" w:hAnsi="Arial" w:cs="Arial"/>
          <w:sz w:val="22"/>
        </w:rPr>
        <w:t>Most samples showed a high level of compensation of dosage-sensitive genes on the aneuploid chromosome and elsewhere in the genome.</w:t>
      </w:r>
      <w:r w:rsidR="00DA410E">
        <w:rPr>
          <w:rFonts w:ascii="Arial" w:eastAsia="Times New Roman" w:hAnsi="Arial" w:cs="Arial"/>
          <w:iCs/>
          <w:sz w:val="22"/>
        </w:rPr>
        <w:t xml:space="preserve"> However, </w:t>
      </w:r>
      <w:r w:rsidR="00DA410E">
        <w:rPr>
          <w:rFonts w:ascii="Arial" w:eastAsia="Times New Roman" w:hAnsi="Arial" w:cs="Arial"/>
          <w:sz w:val="22"/>
        </w:rPr>
        <w:t>s</w:t>
      </w:r>
      <w:r w:rsidR="00A011E2">
        <w:rPr>
          <w:rFonts w:ascii="Arial" w:eastAsia="Times New Roman" w:hAnsi="Arial" w:cs="Arial"/>
          <w:sz w:val="22"/>
        </w:rPr>
        <w:t>amples with a trisomy for chromosome 9 appeared to be more tolerant of the duplication than other chromosomes – samples ranged from 0 to 33% compensation</w:t>
      </w:r>
      <w:r w:rsidR="00DA410E">
        <w:rPr>
          <w:rFonts w:ascii="Arial" w:eastAsia="Times New Roman" w:hAnsi="Arial" w:cs="Arial"/>
          <w:sz w:val="22"/>
        </w:rPr>
        <w:t xml:space="preserve"> (Table 2)</w:t>
      </w:r>
      <w:r w:rsidR="00A011E2">
        <w:rPr>
          <w:rFonts w:ascii="Arial" w:eastAsia="Times New Roman" w:hAnsi="Arial" w:cs="Arial"/>
          <w:sz w:val="22"/>
        </w:rPr>
        <w:t xml:space="preserve">. </w:t>
      </w:r>
      <w:r w:rsidR="008F4B4A">
        <w:rPr>
          <w:rFonts w:ascii="Arial" w:eastAsia="Times New Roman" w:hAnsi="Arial" w:cs="Arial"/>
          <w:sz w:val="22"/>
        </w:rPr>
        <w:t xml:space="preserve">Previous studies have found that the increase in a partner gene can rescue the sensitivity of a strain to another increased dosage. This may be occurring in the samples that had little to no compensation of the dosage sensitive genes on the aneuploid chromosome. </w:t>
      </w:r>
      <w:r w:rsidR="00A011E2">
        <w:rPr>
          <w:rFonts w:ascii="Arial" w:eastAsia="Times New Roman" w:hAnsi="Arial" w:cs="Arial"/>
          <w:sz w:val="22"/>
        </w:rPr>
        <w:t xml:space="preserve">One sample had a monosomy of chromosome 9, and conversely, showed 100% compensation, suggesting that the dosage sensitivity of these genes </w:t>
      </w:r>
      <w:r w:rsidR="00A011E2">
        <w:rPr>
          <w:rFonts w:ascii="Arial" w:eastAsia="Times New Roman" w:hAnsi="Arial" w:cs="Arial"/>
          <w:sz w:val="22"/>
        </w:rPr>
        <w:lastRenderedPageBreak/>
        <w:t xml:space="preserve">is skewed in one direction. </w:t>
      </w:r>
      <w:r w:rsidR="00DA410E">
        <w:rPr>
          <w:rFonts w:ascii="Calibri" w:eastAsia="Times New Roman" w:hAnsi="Calibri" w:cs="Times New Roman"/>
          <w:color w:val="000000"/>
        </w:rPr>
        <w:t xml:space="preserve">The euploid samples also compensated the dosage sensitive genes, with individual sample percentages ranging from 59-100% (Table 3). </w:t>
      </w:r>
    </w:p>
    <w:p w14:paraId="1D736957" w14:textId="77777777" w:rsidR="004353CF" w:rsidRPr="006A17F1" w:rsidRDefault="004353CF" w:rsidP="00F24214">
      <w:pPr>
        <w:spacing w:line="360" w:lineRule="auto"/>
        <w:rPr>
          <w:rFonts w:ascii="Arial" w:eastAsia="Times New Roman" w:hAnsi="Arial" w:cs="Arial"/>
          <w:i/>
          <w:sz w:val="22"/>
        </w:rPr>
      </w:pPr>
    </w:p>
    <w:p w14:paraId="3891FB93" w14:textId="2F5DB7CB" w:rsidR="00144171" w:rsidRDefault="00144171" w:rsidP="00F24214">
      <w:pPr>
        <w:spacing w:line="360" w:lineRule="auto"/>
        <w:ind w:firstLine="720"/>
        <w:rPr>
          <w:rFonts w:ascii="Arial" w:eastAsia="Times New Roman" w:hAnsi="Arial" w:cs="Arial"/>
          <w:sz w:val="22"/>
        </w:rPr>
      </w:pPr>
      <w:r>
        <w:rPr>
          <w:rFonts w:ascii="Arial" w:eastAsia="Times New Roman" w:hAnsi="Arial" w:cs="Arial"/>
          <w:sz w:val="22"/>
        </w:rPr>
        <w:t>Our results suggest that there is no general mechanism for dosage-compensation in aneuploid yeast</w:t>
      </w:r>
      <w:r w:rsidR="00C61567">
        <w:rPr>
          <w:rFonts w:ascii="Arial" w:eastAsia="Times New Roman" w:hAnsi="Arial" w:cs="Arial"/>
          <w:sz w:val="22"/>
        </w:rPr>
        <w:t xml:space="preserve">, either at the whole-chromosome or individual gene level. </w:t>
      </w:r>
      <w:commentRangeStart w:id="80"/>
      <w:commentRangeStart w:id="81"/>
      <w:r w:rsidR="00C61567">
        <w:rPr>
          <w:rFonts w:ascii="Arial" w:eastAsia="Times New Roman" w:hAnsi="Arial" w:cs="Arial"/>
          <w:sz w:val="22"/>
        </w:rPr>
        <w:t>Some genes are regulated transcriptionally</w:t>
      </w:r>
      <w:commentRangeEnd w:id="80"/>
      <w:r w:rsidR="00391BC9">
        <w:rPr>
          <w:rStyle w:val="CommentReference"/>
        </w:rPr>
        <w:commentReference w:id="80"/>
      </w:r>
      <w:commentRangeEnd w:id="81"/>
      <w:r w:rsidR="005F50C6">
        <w:rPr>
          <w:rStyle w:val="CommentReference"/>
        </w:rPr>
        <w:commentReference w:id="81"/>
      </w:r>
      <w:r w:rsidR="00C61567">
        <w:rPr>
          <w:rFonts w:ascii="Arial" w:eastAsia="Times New Roman" w:hAnsi="Arial" w:cs="Arial"/>
          <w:sz w:val="22"/>
        </w:rPr>
        <w:t xml:space="preserve">, but these are few and the mechanisms in which this modulation occurs are mostly known (CITE). </w:t>
      </w:r>
    </w:p>
    <w:p w14:paraId="6CC37FF1" w14:textId="209F6DCA" w:rsidR="00C12476" w:rsidRPr="00275095" w:rsidRDefault="00C12476" w:rsidP="00F24214">
      <w:pPr>
        <w:spacing w:line="360" w:lineRule="auto"/>
        <w:rPr>
          <w:rFonts w:ascii="Arial" w:eastAsia="Times New Roman" w:hAnsi="Arial" w:cs="Arial"/>
          <w:sz w:val="22"/>
        </w:rPr>
      </w:pPr>
    </w:p>
    <w:p w14:paraId="24C7FC4A" w14:textId="435D48ED" w:rsidR="00466E8F" w:rsidRDefault="00466E8F" w:rsidP="00F24214">
      <w:pPr>
        <w:spacing w:line="360" w:lineRule="auto"/>
      </w:pPr>
      <w:r>
        <w:t>Other ideas:</w:t>
      </w:r>
    </w:p>
    <w:p w14:paraId="6D540DF8" w14:textId="77777777" w:rsidR="00466E8F" w:rsidRDefault="00466E8F" w:rsidP="00F24214">
      <w:pPr>
        <w:spacing w:line="360" w:lineRule="auto"/>
      </w:pPr>
    </w:p>
    <w:p w14:paraId="469327EA" w14:textId="1CE64F08" w:rsidR="004F7BC0" w:rsidRDefault="00466E8F" w:rsidP="00F24214">
      <w:pPr>
        <w:spacing w:line="360" w:lineRule="auto"/>
        <w:rPr>
          <w:rFonts w:ascii="Arial" w:eastAsia="Times New Roman" w:hAnsi="Arial" w:cs="Arial"/>
          <w:sz w:val="22"/>
        </w:rPr>
      </w:pPr>
      <w:r>
        <w:rPr>
          <w:rFonts w:ascii="Arial" w:eastAsia="Times New Roman" w:hAnsi="Arial" w:cs="Arial"/>
          <w:sz w:val="22"/>
        </w:rPr>
        <w:t>*Maybe include a plot of the correlation between DNA copy number and RNA copy number in aneuploid chromosomes.</w:t>
      </w:r>
    </w:p>
    <w:p w14:paraId="5161A767" w14:textId="77777777" w:rsidR="00C12476" w:rsidRDefault="00C12476" w:rsidP="00F24214">
      <w:pPr>
        <w:spacing w:line="360" w:lineRule="auto"/>
        <w:rPr>
          <w:rFonts w:ascii="Arial" w:eastAsia="Times New Roman" w:hAnsi="Arial" w:cs="Arial"/>
          <w:color w:val="000000"/>
          <w:sz w:val="22"/>
          <w:szCs w:val="22"/>
        </w:rPr>
      </w:pPr>
      <w:r>
        <w:rPr>
          <w:rFonts w:ascii="Arial" w:eastAsia="Times New Roman" w:hAnsi="Arial" w:cs="Arial"/>
          <w:color w:val="000000"/>
          <w:sz w:val="22"/>
          <w:szCs w:val="22"/>
        </w:rPr>
        <w:t>Are there certain regions on the chromosome that are dosage compensated?</w:t>
      </w:r>
    </w:p>
    <w:p w14:paraId="21C9E2A5" w14:textId="01F1EF37" w:rsidR="00466E8F" w:rsidRDefault="00C12476" w:rsidP="00F24214">
      <w:pPr>
        <w:spacing w:line="360" w:lineRule="auto"/>
        <w:rPr>
          <w:rFonts w:ascii="Arial" w:eastAsia="Times New Roman" w:hAnsi="Arial" w:cs="Arial"/>
          <w:sz w:val="22"/>
        </w:rPr>
      </w:pPr>
      <w:r>
        <w:rPr>
          <w:rFonts w:ascii="Arial" w:eastAsia="Times New Roman" w:hAnsi="Arial" w:cs="Arial"/>
          <w:sz w:val="22"/>
        </w:rPr>
        <w:t>What genes are up/down regulated in aneuploid lines with higher fitness than the ancestor?</w:t>
      </w:r>
    </w:p>
    <w:p w14:paraId="1338BB92" w14:textId="25388956" w:rsidR="00466E8F" w:rsidRDefault="00466E8F" w:rsidP="00F24214">
      <w:pPr>
        <w:spacing w:line="360" w:lineRule="auto"/>
      </w:pPr>
      <w:commentRangeStart w:id="82"/>
      <w:r>
        <w:rPr>
          <w:rFonts w:ascii="Arial" w:eastAsia="Times New Roman" w:hAnsi="Arial" w:cs="Arial"/>
          <w:sz w:val="22"/>
        </w:rPr>
        <w:t>even though some lines have statistically significantly different gene expression levels, it could be because there is more RNA present to be degraded in trisomic lines, and less RNA present to be degraded in monosomic lines</w:t>
      </w:r>
      <w:r w:rsidR="00A21911">
        <w:rPr>
          <w:rFonts w:ascii="Arial" w:eastAsia="Times New Roman" w:hAnsi="Arial" w:cs="Arial"/>
          <w:sz w:val="22"/>
        </w:rPr>
        <w:t xml:space="preserve"> </w:t>
      </w:r>
      <w:r>
        <w:rPr>
          <w:rFonts w:ascii="Arial" w:eastAsia="Times New Roman" w:hAnsi="Arial" w:cs="Arial"/>
          <w:sz w:val="22"/>
        </w:rPr>
        <w:t xml:space="preserve">                                                                            </w:t>
      </w:r>
      <w:commentRangeEnd w:id="82"/>
      <w:r>
        <w:rPr>
          <w:rStyle w:val="CommentReference"/>
        </w:rPr>
        <w:commentReference w:id="82"/>
      </w:r>
    </w:p>
    <w:p w14:paraId="316AA3B0" w14:textId="0FC0F9C7" w:rsidR="006E0824" w:rsidRDefault="006E0824" w:rsidP="004353CF">
      <w:pPr>
        <w:spacing w:line="360" w:lineRule="auto"/>
        <w:rPr>
          <w:b/>
          <w:bCs/>
          <w:sz w:val="32"/>
          <w:szCs w:val="32"/>
          <w:u w:val="single"/>
        </w:rPr>
      </w:pPr>
    </w:p>
    <w:p w14:paraId="513B1B17" w14:textId="77777777" w:rsidR="00D543AC" w:rsidRPr="005C534D" w:rsidRDefault="00D543AC" w:rsidP="00D543AC">
      <w:pPr>
        <w:spacing w:line="360" w:lineRule="auto"/>
        <w:rPr>
          <w:rFonts w:ascii="Arial" w:hAnsi="Arial" w:cs="Arial"/>
          <w:b/>
          <w:bCs/>
          <w:sz w:val="22"/>
          <w:szCs w:val="22"/>
          <w:u w:val="single"/>
        </w:rPr>
      </w:pPr>
      <w:r w:rsidRPr="005C534D">
        <w:rPr>
          <w:rFonts w:ascii="Arial" w:hAnsi="Arial" w:cs="Arial"/>
          <w:b/>
          <w:bCs/>
          <w:sz w:val="22"/>
          <w:szCs w:val="22"/>
          <w:u w:val="single"/>
        </w:rPr>
        <w:t xml:space="preserve">Discussion </w:t>
      </w:r>
    </w:p>
    <w:p w14:paraId="638B1832" w14:textId="77777777" w:rsidR="00D543AC" w:rsidRDefault="00D543AC" w:rsidP="00D543AC">
      <w:pPr>
        <w:spacing w:line="360" w:lineRule="auto"/>
        <w:ind w:firstLine="720"/>
        <w:rPr>
          <w:rFonts w:ascii="Arial" w:hAnsi="Arial" w:cs="Arial"/>
          <w:sz w:val="22"/>
          <w:szCs w:val="22"/>
        </w:rPr>
      </w:pPr>
    </w:p>
    <w:p w14:paraId="6A2C2402" w14:textId="256CB848" w:rsidR="00D543AC" w:rsidRDefault="00D543AC" w:rsidP="00D543AC">
      <w:pPr>
        <w:spacing w:line="360" w:lineRule="auto"/>
        <w:ind w:firstLine="720"/>
        <w:rPr>
          <w:ins w:id="83" w:author="Holly Celina Mcqueary" w:date="2020-01-22T13:53:00Z"/>
          <w:rFonts w:ascii="Arial" w:hAnsi="Arial" w:cs="Arial"/>
          <w:sz w:val="22"/>
          <w:szCs w:val="22"/>
        </w:rPr>
      </w:pPr>
      <w:r w:rsidRPr="00496D59">
        <w:rPr>
          <w:rFonts w:ascii="Arial" w:hAnsi="Arial" w:cs="Arial"/>
          <w:sz w:val="22"/>
          <w:szCs w:val="22"/>
        </w:rPr>
        <w:t xml:space="preserve">In haploid yeast that were disomic for one or more chromosomes, it was found that some samples actually had a fitness gain. However, these samples showed no reduction in gene expression on the aneuploid chromosome, indicating there was no whole-chromosome dosage compensation occurring. They also found that these samples utilized posttranscriptional methods of protein attenuation and </w:t>
      </w:r>
      <w:r>
        <w:rPr>
          <w:rFonts w:ascii="Arial" w:hAnsi="Arial" w:cs="Arial"/>
          <w:sz w:val="22"/>
          <w:szCs w:val="22"/>
        </w:rPr>
        <w:t xml:space="preserve">that </w:t>
      </w:r>
      <w:r w:rsidRPr="00496D59">
        <w:rPr>
          <w:rFonts w:ascii="Arial" w:hAnsi="Arial" w:cs="Arial"/>
          <w:sz w:val="22"/>
          <w:szCs w:val="22"/>
        </w:rPr>
        <w:t xml:space="preserve">no RNA-level compensation was occurring </w:t>
      </w:r>
      <w:r w:rsidRPr="00496D59">
        <w:rPr>
          <w:rFonts w:ascii="Arial" w:hAnsi="Arial" w:cs="Arial"/>
          <w:sz w:val="22"/>
          <w:szCs w:val="22"/>
        </w:rPr>
        <w:fldChar w:fldCharType="begin"/>
      </w:r>
      <w:r w:rsidR="000F1BBD">
        <w:rPr>
          <w:rFonts w:ascii="Arial" w:hAnsi="Arial" w:cs="Arial"/>
          <w:sz w:val="22"/>
          <w:szCs w:val="22"/>
        </w:rPr>
        <w:instrText xml:space="preserve"> ADDIN EN.CITE &lt;EndNote&gt;&lt;Cite&gt;&lt;Author&gt;Torres&lt;/Author&gt;&lt;Year&gt;2010&lt;/Year&gt;&lt;RecNum&gt;329&lt;/RecNum&gt;&lt;DisplayText&gt;(&lt;style face="smallcaps"&gt;Torres&lt;/style&gt;&lt;style face="italic"&gt; et al.&lt;/style&gt; 2010)&lt;/DisplayText&gt;&lt;record&gt;&lt;rec-number&gt;329&lt;/rec-number&gt;&lt;foreign-keys&gt;&lt;key app="EN" db-id="patepv5dd5d00ue2wzp5ex0sta0r0a5r5t2t" timestamp="1570189199"&gt;329&lt;/key&gt;&lt;/foreign-keys&gt;&lt;ref-type name="Journal Article"&gt;17&lt;/ref-type&gt;&lt;contributors&gt;&lt;authors&gt;&lt;author&gt;Torres, E. M.&lt;/author&gt;&lt;author&gt;Dephoure, N.&lt;/author&gt;&lt;author&gt;Panneerselvam, A.&lt;/author&gt;&lt;author&gt;Tucker, C. M.&lt;/author&gt;&lt;author&gt;Whittaker, C. A.&lt;/author&gt;&lt;author&gt;Gygi, S. P.&lt;/author&gt;&lt;author&gt;Dunham, M. J.&lt;/author&gt;&lt;author&gt;Amon, A.&lt;/author&gt;&lt;/authors&gt;&lt;/contributors&gt;&lt;auth-address&gt;David H. Koch Institute for Integrative Cancer Research, Massachusetts Institute of Technology, Cambridge, MA 02139, USA.&lt;/auth-address&gt;&lt;titles&gt;&lt;title&gt;Identification of aneuploidy-tolerating mutations&lt;/title&gt;&lt;secondary-title&gt;Cell&lt;/secondary-title&gt;&lt;/titles&gt;&lt;periodical&gt;&lt;full-title&gt;Cell&lt;/full-title&gt;&lt;/periodical&gt;&lt;pages&gt;71-83&lt;/pages&gt;&lt;volume&gt;143&lt;/volume&gt;&lt;number&gt;1&lt;/number&gt;&lt;edition&gt;2010/09/21&lt;/edition&gt;&lt;keywords&gt;&lt;keyword&gt;*Aneuploidy&lt;/keyword&gt;&lt;keyword&gt;Cell Proliferation&lt;/keyword&gt;&lt;keyword&gt;Chromosome Aberrations&lt;/keyword&gt;&lt;keyword&gt;Endopeptidases/genetics&lt;/keyword&gt;&lt;keyword&gt;Gene Deletion&lt;/keyword&gt;&lt;keyword&gt;Humans&lt;/keyword&gt;&lt;keyword&gt;Neoplasms/pathology&lt;/keyword&gt;&lt;keyword&gt;Proteasome Endopeptidase Complex/metabolism&lt;/keyword&gt;&lt;keyword&gt;Saccharomyces cerevisiae/cytology/*genetics/metabolism&lt;/keyword&gt;&lt;keyword&gt;Saccharomyces cerevisiae Proteins/genetics&lt;/keyword&gt;&lt;keyword&gt;Ubiquitin/metabolism&lt;/keyword&gt;&lt;/keywords&gt;&lt;dates&gt;&lt;year&gt;2010&lt;/year&gt;&lt;pub-dates&gt;&lt;date&gt;Oct 01&lt;/date&gt;&lt;/pub-dates&gt;&lt;/dates&gt;&lt;isbn&gt;1097-4172 (Electronic)&amp;#xD;0092-8674 (Linking)&lt;/isbn&gt;&lt;accession-num&gt;20850176&lt;/accession-num&gt;&lt;urls&gt;&lt;related-urls&gt;&lt;url&gt;https://www.ncbi.nlm.nih.gov/pubmed/20850176&lt;/url&gt;&lt;/related-urls&gt;&lt;/urls&gt;&lt;custom2&gt;PMC2993244&lt;/custom2&gt;&lt;electronic-resource-num&gt;10.1016/j.cell.2010.08.038&lt;/electronic-resource-num&gt;&lt;/record&gt;&lt;/Cite&gt;&lt;/EndNote&gt;</w:instrText>
      </w:r>
      <w:r w:rsidRPr="00496D59">
        <w:rPr>
          <w:rFonts w:ascii="Arial" w:hAnsi="Arial" w:cs="Arial"/>
          <w:sz w:val="22"/>
          <w:szCs w:val="22"/>
        </w:rPr>
        <w:fldChar w:fldCharType="separate"/>
      </w:r>
      <w:r>
        <w:rPr>
          <w:rFonts w:ascii="Arial" w:hAnsi="Arial" w:cs="Arial"/>
          <w:noProof/>
          <w:sz w:val="22"/>
          <w:szCs w:val="22"/>
        </w:rPr>
        <w:t>(</w:t>
      </w:r>
      <w:r w:rsidRPr="00FE3668">
        <w:rPr>
          <w:rFonts w:ascii="Arial" w:hAnsi="Arial" w:cs="Arial"/>
          <w:smallCaps/>
          <w:noProof/>
          <w:sz w:val="22"/>
          <w:szCs w:val="22"/>
        </w:rPr>
        <w:t>Torres</w:t>
      </w:r>
      <w:r w:rsidRPr="00FE3668">
        <w:rPr>
          <w:rFonts w:ascii="Arial" w:hAnsi="Arial" w:cs="Arial"/>
          <w:i/>
          <w:noProof/>
          <w:sz w:val="22"/>
          <w:szCs w:val="22"/>
        </w:rPr>
        <w:t xml:space="preserve"> et al.</w:t>
      </w:r>
      <w:r>
        <w:rPr>
          <w:rFonts w:ascii="Arial" w:hAnsi="Arial" w:cs="Arial"/>
          <w:noProof/>
          <w:sz w:val="22"/>
          <w:szCs w:val="22"/>
        </w:rPr>
        <w:t xml:space="preserve"> 2010)</w:t>
      </w:r>
      <w:r w:rsidRPr="00496D59">
        <w:rPr>
          <w:rFonts w:ascii="Arial" w:hAnsi="Arial" w:cs="Arial"/>
          <w:sz w:val="22"/>
          <w:szCs w:val="22"/>
        </w:rPr>
        <w:fldChar w:fldCharType="end"/>
      </w:r>
      <w:r w:rsidRPr="00496D59">
        <w:rPr>
          <w:rFonts w:ascii="Arial" w:hAnsi="Arial" w:cs="Arial"/>
          <w:sz w:val="22"/>
          <w:szCs w:val="22"/>
        </w:rPr>
        <w:t xml:space="preserve">. </w:t>
      </w:r>
    </w:p>
    <w:p w14:paraId="28A13A1C" w14:textId="40AF935E" w:rsidR="009E4C0E" w:rsidRDefault="009E4C0E" w:rsidP="00D543AC">
      <w:pPr>
        <w:spacing w:line="360" w:lineRule="auto"/>
        <w:ind w:firstLine="720"/>
        <w:rPr>
          <w:ins w:id="84" w:author="Holly Celina Mcqueary" w:date="2020-01-22T13:55:00Z"/>
          <w:rFonts w:ascii="Arial" w:hAnsi="Arial" w:cs="Arial"/>
          <w:sz w:val="22"/>
          <w:szCs w:val="22"/>
        </w:rPr>
      </w:pPr>
      <w:ins w:id="85" w:author="Holly Celina Mcqueary" w:date="2020-01-22T13:54:00Z">
        <w:r>
          <w:rPr>
            <w:rFonts w:ascii="Arial" w:hAnsi="Arial" w:cs="Arial"/>
            <w:sz w:val="22"/>
            <w:szCs w:val="22"/>
          </w:rPr>
          <w:t>The rate of aneuploidy is affected by the level of heteroz</w:t>
        </w:r>
      </w:ins>
      <w:ins w:id="86" w:author="Holly Celina Mcqueary" w:date="2020-01-22T13:55:00Z">
        <w:r>
          <w:rPr>
            <w:rFonts w:ascii="Arial" w:hAnsi="Arial" w:cs="Arial"/>
            <w:sz w:val="22"/>
            <w:szCs w:val="22"/>
          </w:rPr>
          <w:t>ygosity</w:t>
        </w:r>
      </w:ins>
    </w:p>
    <w:p w14:paraId="2AB54B86" w14:textId="4F302A81" w:rsidR="009E4C0E" w:rsidRDefault="009E4C0E" w:rsidP="00D543AC">
      <w:pPr>
        <w:spacing w:line="360" w:lineRule="auto"/>
        <w:ind w:firstLine="720"/>
        <w:rPr>
          <w:ins w:id="87" w:author="Holly Celina Mcqueary" w:date="2020-01-22T13:55:00Z"/>
          <w:rFonts w:ascii="Arial" w:hAnsi="Arial" w:cs="Arial"/>
          <w:sz w:val="22"/>
          <w:szCs w:val="22"/>
        </w:rPr>
      </w:pPr>
      <w:ins w:id="88" w:author="Holly Celina Mcqueary" w:date="2020-01-22T13:55:00Z">
        <w:r>
          <w:rPr>
            <w:rFonts w:ascii="Arial" w:hAnsi="Arial" w:cs="Arial"/>
            <w:sz w:val="22"/>
            <w:szCs w:val="22"/>
          </w:rPr>
          <w:t xml:space="preserve">Whole-chromosome average gene expression correlates nearly perfectly with the expected ratio of an aneuploid chromosome </w:t>
        </w:r>
      </w:ins>
    </w:p>
    <w:p w14:paraId="05DB702F" w14:textId="5F49473B" w:rsidR="009E4C0E" w:rsidRDefault="009E4C0E" w:rsidP="00D543AC">
      <w:pPr>
        <w:spacing w:line="360" w:lineRule="auto"/>
        <w:ind w:firstLine="720"/>
        <w:rPr>
          <w:ins w:id="89" w:author="Holly Celina Mcqueary" w:date="2020-01-22T13:55:00Z"/>
          <w:rFonts w:ascii="Arial" w:hAnsi="Arial" w:cs="Arial"/>
          <w:sz w:val="22"/>
          <w:szCs w:val="22"/>
        </w:rPr>
      </w:pPr>
      <w:ins w:id="90" w:author="Holly Celina Mcqueary" w:date="2020-01-22T13:55:00Z">
        <w:r>
          <w:rPr>
            <w:rFonts w:ascii="Arial" w:hAnsi="Arial" w:cs="Arial"/>
            <w:sz w:val="22"/>
            <w:szCs w:val="22"/>
          </w:rPr>
          <w:t xml:space="preserve">Dosage sensitive genes were found to be not significantly </w:t>
        </w:r>
        <w:proofErr w:type="gramStart"/>
        <w:r>
          <w:rPr>
            <w:rFonts w:ascii="Arial" w:hAnsi="Arial" w:cs="Arial"/>
            <w:sz w:val="22"/>
            <w:szCs w:val="22"/>
          </w:rPr>
          <w:t>differentially-expressed</w:t>
        </w:r>
        <w:proofErr w:type="gramEnd"/>
        <w:r>
          <w:rPr>
            <w:rFonts w:ascii="Arial" w:hAnsi="Arial" w:cs="Arial"/>
            <w:sz w:val="22"/>
            <w:szCs w:val="22"/>
          </w:rPr>
          <w:t xml:space="preserve"> on aneuploid chromosomes</w:t>
        </w:r>
      </w:ins>
    </w:p>
    <w:p w14:paraId="193E7A67" w14:textId="1FBACB19" w:rsidR="009E4C0E" w:rsidRDefault="009E4C0E" w:rsidP="00D543AC">
      <w:pPr>
        <w:spacing w:line="360" w:lineRule="auto"/>
        <w:ind w:firstLine="720"/>
        <w:rPr>
          <w:rFonts w:ascii="Arial" w:hAnsi="Arial" w:cs="Arial"/>
          <w:sz w:val="22"/>
          <w:szCs w:val="22"/>
        </w:rPr>
      </w:pPr>
      <w:ins w:id="91" w:author="Holly Celina Mcqueary" w:date="2020-01-22T13:55:00Z">
        <w:r>
          <w:rPr>
            <w:rFonts w:ascii="Arial" w:hAnsi="Arial" w:cs="Arial"/>
            <w:sz w:val="22"/>
            <w:szCs w:val="22"/>
          </w:rPr>
          <w:t>Our findings conclude that there is no whole-chromosome dosage compen</w:t>
        </w:r>
      </w:ins>
      <w:ins w:id="92" w:author="Holly Celina Mcqueary" w:date="2020-01-22T13:56:00Z">
        <w:r>
          <w:rPr>
            <w:rFonts w:ascii="Arial" w:hAnsi="Arial" w:cs="Arial"/>
            <w:sz w:val="22"/>
            <w:szCs w:val="22"/>
          </w:rPr>
          <w:t>sation in spontaneously-aneuploid yeast</w:t>
        </w:r>
      </w:ins>
    </w:p>
    <w:p w14:paraId="3A6E4581" w14:textId="7FD1677A" w:rsidR="00D543AC" w:rsidRPr="00496D59" w:rsidRDefault="00D543AC" w:rsidP="00D543AC">
      <w:pPr>
        <w:spacing w:line="360" w:lineRule="auto"/>
        <w:ind w:firstLine="720"/>
        <w:rPr>
          <w:rFonts w:ascii="Arial" w:hAnsi="Arial" w:cs="Arial"/>
          <w:sz w:val="22"/>
          <w:szCs w:val="22"/>
        </w:rPr>
      </w:pPr>
      <w:r>
        <w:rPr>
          <w:rFonts w:ascii="Arial" w:hAnsi="Arial" w:cs="Arial"/>
          <w:sz w:val="22"/>
          <w:szCs w:val="22"/>
        </w:rPr>
        <w:lastRenderedPageBreak/>
        <w:t>Previous studies have found that aneuploids exhibit a delay in the cell cycle during G</w:t>
      </w:r>
      <w:r w:rsidRPr="0065754B">
        <w:rPr>
          <w:rFonts w:ascii="Arial" w:hAnsi="Arial" w:cs="Arial"/>
          <w:sz w:val="22"/>
          <w:szCs w:val="22"/>
          <w:vertAlign w:val="subscript"/>
        </w:rPr>
        <w:t>1</w:t>
      </w:r>
      <w:r>
        <w:rPr>
          <w:rFonts w:ascii="Arial" w:hAnsi="Arial" w:cs="Arial"/>
          <w:sz w:val="22"/>
          <w:szCs w:val="22"/>
        </w:rPr>
        <w:t xml:space="preserve"> phase, take up more glucose than euploids, and show growth inhibition on media that interrupts protein degradation </w:t>
      </w:r>
      <w:r>
        <w:rPr>
          <w:rFonts w:ascii="Arial" w:hAnsi="Arial" w:cs="Arial"/>
          <w:sz w:val="22"/>
          <w:szCs w:val="22"/>
        </w:rPr>
        <w:fldChar w:fldCharType="begin"/>
      </w:r>
      <w:r w:rsidR="000F1BBD">
        <w:rPr>
          <w:rFonts w:ascii="Arial" w:hAnsi="Arial" w:cs="Arial"/>
          <w:sz w:val="22"/>
          <w:szCs w:val="22"/>
        </w:rPr>
        <w:instrText xml:space="preserve"> ADDIN EN.CITE &lt;EndNote&gt;&lt;Cite&gt;&lt;Author&gt;Torres&lt;/Author&gt;&lt;Year&gt;2007&lt;/Year&gt;&lt;RecNum&gt;327&lt;/RecNum&gt;&lt;DisplayText&gt;(&lt;style face="smallcaps"&gt;Torres&lt;/style&gt;&lt;style face="italic"&gt; et al.&lt;/style&gt; 2007)&lt;/DisplayText&gt;&lt;record&gt;&lt;rec-number&gt;327&lt;/rec-number&gt;&lt;foreign-keys&gt;&lt;key app="EN" db-id="patepv5dd5d00ue2wzp5ex0sta0r0a5r5t2t" timestamp="1570189199"&gt;327&lt;/key&gt;&lt;/foreign-keys&gt;&lt;ref-type name="Journal Article"&gt;17&lt;/ref-type&gt;&lt;contributors&gt;&lt;authors&gt;&lt;author&gt;Torres, Eduardo M&lt;/author&gt;&lt;author&gt;Sokolsky, Tanya&lt;/author&gt;&lt;author&gt;Tucker, Cheryl M&lt;/author&gt;&lt;author&gt;Chan, Leon Y&lt;/author&gt;&lt;author&gt;Boselli, Monica&lt;/author&gt;&lt;author&gt;Dunham, Maitreya J&lt;/author&gt;&lt;author&gt;Amon, Angelika&lt;/author&gt;&lt;/authors&gt;&lt;/contributors&gt;&lt;titles&gt;&lt;title&gt;Effects of aneuploidy on cellular physiology and cell division in haploid yeast&lt;/title&gt;&lt;secondary-title&gt;Science&lt;/secondary-title&gt;&lt;/titles&gt;&lt;periodical&gt;&lt;full-title&gt;Science&lt;/full-title&gt;&lt;/periodical&gt;&lt;pages&gt;916-924&lt;/pages&gt;&lt;volume&gt;317&lt;/volume&gt;&lt;number&gt;5840&lt;/number&gt;&lt;dates&gt;&lt;year&gt;2007&lt;/year&gt;&lt;/dates&gt;&lt;isbn&gt;0036-8075&lt;/isbn&gt;&lt;urls&gt;&lt;/urls&gt;&lt;/record&gt;&lt;/Cite&gt;&lt;/EndNote&gt;</w:instrText>
      </w:r>
      <w:r>
        <w:rPr>
          <w:rFonts w:ascii="Arial" w:hAnsi="Arial" w:cs="Arial"/>
          <w:sz w:val="22"/>
          <w:szCs w:val="22"/>
        </w:rPr>
        <w:fldChar w:fldCharType="separate"/>
      </w:r>
      <w:r>
        <w:rPr>
          <w:rFonts w:ascii="Arial" w:hAnsi="Arial" w:cs="Arial"/>
          <w:noProof/>
          <w:sz w:val="22"/>
          <w:szCs w:val="22"/>
        </w:rPr>
        <w:t>(</w:t>
      </w:r>
      <w:r w:rsidRPr="00DF3BA1">
        <w:rPr>
          <w:rFonts w:ascii="Arial" w:hAnsi="Arial" w:cs="Arial"/>
          <w:smallCaps/>
          <w:noProof/>
          <w:sz w:val="22"/>
          <w:szCs w:val="22"/>
        </w:rPr>
        <w:t>Torres</w:t>
      </w:r>
      <w:r w:rsidRPr="00DF3BA1">
        <w:rPr>
          <w:rFonts w:ascii="Arial" w:hAnsi="Arial" w:cs="Arial"/>
          <w:i/>
          <w:noProof/>
          <w:sz w:val="22"/>
          <w:szCs w:val="22"/>
        </w:rPr>
        <w:t xml:space="preserve"> et al.</w:t>
      </w:r>
      <w:r>
        <w:rPr>
          <w:rFonts w:ascii="Arial" w:hAnsi="Arial" w:cs="Arial"/>
          <w:noProof/>
          <w:sz w:val="22"/>
          <w:szCs w:val="22"/>
        </w:rPr>
        <w:t xml:space="preserve"> 2007)</w:t>
      </w:r>
      <w:r>
        <w:rPr>
          <w:rFonts w:ascii="Arial" w:hAnsi="Arial" w:cs="Arial"/>
          <w:sz w:val="22"/>
          <w:szCs w:val="22"/>
        </w:rPr>
        <w:fldChar w:fldCharType="end"/>
      </w:r>
      <w:r>
        <w:rPr>
          <w:rFonts w:ascii="Arial" w:hAnsi="Arial" w:cs="Arial"/>
          <w:sz w:val="22"/>
          <w:szCs w:val="22"/>
        </w:rPr>
        <w:t xml:space="preserve">. </w:t>
      </w:r>
    </w:p>
    <w:p w14:paraId="336D4B78" w14:textId="63223DB3" w:rsidR="00D543AC" w:rsidRPr="00496D59" w:rsidRDefault="00D543AC" w:rsidP="00D543AC">
      <w:pPr>
        <w:spacing w:line="360" w:lineRule="auto"/>
        <w:ind w:firstLine="720"/>
        <w:rPr>
          <w:rFonts w:ascii="Arial" w:hAnsi="Arial" w:cs="Arial"/>
          <w:sz w:val="22"/>
          <w:szCs w:val="22"/>
        </w:rPr>
      </w:pPr>
      <w:r w:rsidRPr="00496D59">
        <w:rPr>
          <w:rFonts w:ascii="Arial" w:hAnsi="Arial" w:cs="Arial"/>
          <w:sz w:val="22"/>
          <w:szCs w:val="22"/>
        </w:rPr>
        <w:t xml:space="preserve">Ploidy in fungi is unstable and environmentally-dependent </w:t>
      </w:r>
      <w:r w:rsidRPr="00496D59">
        <w:rPr>
          <w:rFonts w:ascii="Arial" w:hAnsi="Arial" w:cs="Arial"/>
          <w:sz w:val="22"/>
          <w:szCs w:val="22"/>
        </w:rPr>
        <w:fldChar w:fldCharType="begin"/>
      </w:r>
      <w:r w:rsidR="000F1BBD">
        <w:rPr>
          <w:rFonts w:ascii="Arial" w:hAnsi="Arial" w:cs="Arial"/>
          <w:sz w:val="22"/>
          <w:szCs w:val="22"/>
        </w:rPr>
        <w:instrText xml:space="preserve"> ADDIN EN.CITE &lt;EndNote&gt;&lt;Cite&gt;&lt;Author&gt;Todd&lt;/Author&gt;&lt;Year&gt;2017&lt;/Year&gt;&lt;RecNum&gt;676&lt;/RecNum&gt;&lt;DisplayText&gt;(&lt;style face="smallcaps"&gt;Todd&lt;/style&gt;&lt;style face="italic"&gt; et al.&lt;/style&gt; 2017)&lt;/DisplayText&gt;&lt;record&gt;&lt;rec-number&gt;676&lt;/rec-number&gt;&lt;foreign-keys&gt;&lt;key app="EN" db-id="patepv5dd5d00ue2wzp5ex0sta0r0a5r5t2t" timestamp="1570189202"&gt;676&lt;/key&gt;&lt;/foreign-keys&gt;&lt;ref-type name="Journal Article"&gt;17&lt;/ref-type&gt;&lt;contributors&gt;&lt;authors&gt;&lt;author&gt;Todd, Robert T&lt;/author&gt;&lt;author&gt;Forche, Anja&lt;/author&gt;&lt;author&gt;Selmecki, Anna&lt;/author&gt;&lt;/authors&gt;&lt;/contributors&gt;&lt;titles&gt;&lt;title&gt;Ploidy Variation in Fungi–Polyploidy, Aneuploidy, and Genome Evolution&lt;/title&gt;&lt;secondary-title&gt;Microbiology spectrum&lt;/secondary-title&gt;&lt;/titles&gt;&lt;periodical&gt;&lt;full-title&gt;Microbiology spectrum&lt;/full-title&gt;&lt;/periodical&gt;&lt;volume&gt;5&lt;/volume&gt;&lt;number&gt;4&lt;/number&gt;&lt;dates&gt;&lt;year&gt;2017&lt;/year&gt;&lt;/dates&gt;&lt;urls&gt;&lt;/urls&gt;&lt;/record&gt;&lt;/Cite&gt;&lt;/EndNote&gt;</w:instrText>
      </w:r>
      <w:r w:rsidRPr="00496D59">
        <w:rPr>
          <w:rFonts w:ascii="Arial" w:hAnsi="Arial" w:cs="Arial"/>
          <w:sz w:val="22"/>
          <w:szCs w:val="22"/>
        </w:rPr>
        <w:fldChar w:fldCharType="separate"/>
      </w:r>
      <w:r>
        <w:rPr>
          <w:rFonts w:ascii="Arial" w:hAnsi="Arial" w:cs="Arial"/>
          <w:noProof/>
          <w:sz w:val="22"/>
          <w:szCs w:val="22"/>
        </w:rPr>
        <w:t>(</w:t>
      </w:r>
      <w:r w:rsidRPr="00FE3668">
        <w:rPr>
          <w:rFonts w:ascii="Arial" w:hAnsi="Arial" w:cs="Arial"/>
          <w:smallCaps/>
          <w:noProof/>
          <w:sz w:val="22"/>
          <w:szCs w:val="22"/>
        </w:rPr>
        <w:t>Todd</w:t>
      </w:r>
      <w:r w:rsidRPr="00FE3668">
        <w:rPr>
          <w:rFonts w:ascii="Arial" w:hAnsi="Arial" w:cs="Arial"/>
          <w:i/>
          <w:noProof/>
          <w:sz w:val="22"/>
          <w:szCs w:val="22"/>
        </w:rPr>
        <w:t xml:space="preserve"> et al.</w:t>
      </w:r>
      <w:r>
        <w:rPr>
          <w:rFonts w:ascii="Arial" w:hAnsi="Arial" w:cs="Arial"/>
          <w:noProof/>
          <w:sz w:val="22"/>
          <w:szCs w:val="22"/>
        </w:rPr>
        <w:t xml:space="preserve"> 2017)</w:t>
      </w:r>
      <w:r w:rsidRPr="00496D59">
        <w:rPr>
          <w:rFonts w:ascii="Arial" w:hAnsi="Arial" w:cs="Arial"/>
          <w:sz w:val="22"/>
          <w:szCs w:val="22"/>
        </w:rPr>
        <w:fldChar w:fldCharType="end"/>
      </w:r>
      <w:r w:rsidRPr="00496D59">
        <w:rPr>
          <w:rFonts w:ascii="Arial" w:hAnsi="Arial" w:cs="Arial"/>
          <w:sz w:val="22"/>
          <w:szCs w:val="22"/>
        </w:rPr>
        <w:t xml:space="preserve">. Often aneuploidy is an adaptive response to an unfavorable environment, such as in clinical isolates of </w:t>
      </w:r>
      <w:r w:rsidRPr="0065754B">
        <w:rPr>
          <w:rFonts w:ascii="Arial" w:hAnsi="Arial" w:cs="Arial"/>
          <w:i/>
          <w:iCs/>
          <w:sz w:val="22"/>
          <w:szCs w:val="22"/>
        </w:rPr>
        <w:t>Candida albicans</w:t>
      </w:r>
      <w:r w:rsidRPr="00496D59">
        <w:rPr>
          <w:rFonts w:ascii="Arial" w:hAnsi="Arial" w:cs="Arial"/>
          <w:sz w:val="22"/>
          <w:szCs w:val="22"/>
        </w:rPr>
        <w:t xml:space="preserve"> in response to antifungals </w:t>
      </w:r>
      <w:r w:rsidRPr="00496D59">
        <w:rPr>
          <w:rFonts w:ascii="Arial" w:hAnsi="Arial" w:cs="Arial"/>
          <w:sz w:val="22"/>
          <w:szCs w:val="22"/>
        </w:rPr>
        <w:fldChar w:fldCharType="begin">
          <w:fldData xml:space="preserve">PEVuZE5vdGU+PENpdGU+PEF1dGhvcj5BbmRlcnNvbjwvQXV0aG9yPjxZZWFyPjIwMTc8L1llYXI+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</w:fldData>
        </w:fldChar>
      </w:r>
      <w:r w:rsidR="000F1BBD">
        <w:rPr>
          <w:rFonts w:ascii="Arial" w:hAnsi="Arial" w:cs="Arial"/>
          <w:sz w:val="22"/>
          <w:szCs w:val="22"/>
        </w:rPr>
        <w:instrText xml:space="preserve"> ADDIN EN.CITE </w:instrText>
      </w:r>
      <w:r w:rsidR="000F1BBD">
        <w:rPr>
          <w:rFonts w:ascii="Arial" w:hAnsi="Arial" w:cs="Arial"/>
          <w:sz w:val="22"/>
          <w:szCs w:val="22"/>
        </w:rPr>
        <w:fldChar w:fldCharType="begin">
          <w:fldData xml:space="preserve">PEVuZE5vdGU+PENpdGU+PEF1dGhvcj5BbmRlcnNvbjwvQXV0aG9yPjxZZWFyPjIwMTc8L1llYXI+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</w:fldData>
        </w:fldChar>
      </w:r>
      <w:r w:rsidR="000F1BBD">
        <w:rPr>
          <w:rFonts w:ascii="Arial" w:hAnsi="Arial" w:cs="Arial"/>
          <w:sz w:val="22"/>
          <w:szCs w:val="22"/>
        </w:rPr>
        <w:instrText xml:space="preserve"> ADDIN EN.CITE.DATA </w:instrText>
      </w:r>
      <w:r w:rsidR="000F1BBD">
        <w:rPr>
          <w:rFonts w:ascii="Arial" w:hAnsi="Arial" w:cs="Arial"/>
          <w:sz w:val="22"/>
          <w:szCs w:val="22"/>
        </w:rPr>
      </w:r>
      <w:r w:rsidR="000F1BBD">
        <w:rPr>
          <w:rFonts w:ascii="Arial" w:hAnsi="Arial" w:cs="Arial"/>
          <w:sz w:val="22"/>
          <w:szCs w:val="22"/>
        </w:rPr>
        <w:fldChar w:fldCharType="end"/>
      </w:r>
      <w:r w:rsidRPr="00496D59">
        <w:rPr>
          <w:rFonts w:ascii="Arial" w:hAnsi="Arial" w:cs="Arial"/>
          <w:sz w:val="22"/>
          <w:szCs w:val="22"/>
        </w:rPr>
      </w:r>
      <w:r w:rsidRPr="00496D59">
        <w:rPr>
          <w:rFonts w:ascii="Arial" w:hAnsi="Arial" w:cs="Arial"/>
          <w:sz w:val="22"/>
          <w:szCs w:val="22"/>
        </w:rPr>
        <w:fldChar w:fldCharType="separate"/>
      </w:r>
      <w:r>
        <w:rPr>
          <w:rFonts w:ascii="Arial" w:hAnsi="Arial" w:cs="Arial"/>
          <w:noProof/>
          <w:sz w:val="22"/>
          <w:szCs w:val="22"/>
        </w:rPr>
        <w:t>(</w:t>
      </w:r>
      <w:r w:rsidRPr="00384B5D">
        <w:rPr>
          <w:rFonts w:ascii="Arial" w:hAnsi="Arial" w:cs="Arial"/>
          <w:smallCaps/>
          <w:noProof/>
          <w:sz w:val="22"/>
          <w:szCs w:val="22"/>
        </w:rPr>
        <w:t>Anderson</w:t>
      </w:r>
      <w:r w:rsidRPr="00384B5D">
        <w:rPr>
          <w:rFonts w:ascii="Arial" w:hAnsi="Arial" w:cs="Arial"/>
          <w:i/>
          <w:noProof/>
          <w:sz w:val="22"/>
          <w:szCs w:val="22"/>
        </w:rPr>
        <w:t xml:space="preserve"> et al.</w:t>
      </w:r>
      <w:r>
        <w:rPr>
          <w:rFonts w:ascii="Arial" w:hAnsi="Arial" w:cs="Arial"/>
          <w:noProof/>
          <w:sz w:val="22"/>
          <w:szCs w:val="22"/>
        </w:rPr>
        <w:t xml:space="preserve"> 2017; </w:t>
      </w:r>
      <w:r w:rsidRPr="00384B5D">
        <w:rPr>
          <w:rFonts w:ascii="Arial" w:hAnsi="Arial" w:cs="Arial"/>
          <w:smallCaps/>
          <w:noProof/>
          <w:sz w:val="22"/>
          <w:szCs w:val="22"/>
        </w:rPr>
        <w:t>Wakabayashi</w:t>
      </w:r>
      <w:r w:rsidRPr="00384B5D">
        <w:rPr>
          <w:rFonts w:ascii="Arial" w:hAnsi="Arial" w:cs="Arial"/>
          <w:i/>
          <w:noProof/>
          <w:sz w:val="22"/>
          <w:szCs w:val="22"/>
        </w:rPr>
        <w:t xml:space="preserve"> et al.</w:t>
      </w:r>
      <w:r>
        <w:rPr>
          <w:rFonts w:ascii="Arial" w:hAnsi="Arial" w:cs="Arial"/>
          <w:noProof/>
          <w:sz w:val="22"/>
          <w:szCs w:val="22"/>
        </w:rPr>
        <w:t xml:space="preserve"> 2017)</w:t>
      </w:r>
      <w:r w:rsidRPr="00496D59">
        <w:rPr>
          <w:rFonts w:ascii="Arial" w:hAnsi="Arial" w:cs="Arial"/>
          <w:sz w:val="22"/>
          <w:szCs w:val="22"/>
        </w:rPr>
        <w:fldChar w:fldCharType="end"/>
      </w:r>
      <w:r w:rsidRPr="00496D59">
        <w:rPr>
          <w:rFonts w:ascii="Arial" w:hAnsi="Arial" w:cs="Arial"/>
          <w:sz w:val="22"/>
          <w:szCs w:val="22"/>
        </w:rPr>
        <w:t xml:space="preserve">, and tolerance of hydrogen peroxide stress in </w:t>
      </w:r>
      <w:r w:rsidRPr="0065754B">
        <w:rPr>
          <w:rFonts w:ascii="Arial" w:hAnsi="Arial" w:cs="Arial"/>
          <w:i/>
          <w:iCs/>
          <w:sz w:val="22"/>
          <w:szCs w:val="22"/>
        </w:rPr>
        <w:t>Saccharomyces cerevisiae</w:t>
      </w:r>
      <w:r w:rsidRPr="00496D59">
        <w:rPr>
          <w:rFonts w:ascii="Arial" w:hAnsi="Arial" w:cs="Arial"/>
          <w:sz w:val="22"/>
          <w:szCs w:val="22"/>
        </w:rPr>
        <w:t xml:space="preserve"> </w:t>
      </w:r>
      <w:r w:rsidRPr="00496D59">
        <w:rPr>
          <w:rFonts w:ascii="Arial" w:hAnsi="Arial" w:cs="Arial"/>
          <w:sz w:val="22"/>
          <w:szCs w:val="22"/>
        </w:rPr>
        <w:fldChar w:fldCharType="begin">
          <w:fldData xml:space="preserve">PEVuZE5vdGU+PENpdGU+PEF1dGhvcj5MaW5kZXI8L0F1dGhvcj48WWVhcj4yMDE3PC9ZZWFyPjxS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</w:fldData>
        </w:fldChar>
      </w:r>
      <w:r w:rsidR="000F1BBD">
        <w:rPr>
          <w:rFonts w:ascii="Arial" w:hAnsi="Arial" w:cs="Arial"/>
          <w:sz w:val="22"/>
          <w:szCs w:val="22"/>
        </w:rPr>
        <w:instrText xml:space="preserve"> ADDIN EN.CITE </w:instrText>
      </w:r>
      <w:r w:rsidR="000F1BBD">
        <w:rPr>
          <w:rFonts w:ascii="Arial" w:hAnsi="Arial" w:cs="Arial"/>
          <w:sz w:val="22"/>
          <w:szCs w:val="22"/>
        </w:rPr>
        <w:fldChar w:fldCharType="begin">
          <w:fldData xml:space="preserve">PEVuZE5vdGU+PENpdGU+PEF1dGhvcj5MaW5kZXI8L0F1dGhvcj48WWVhcj4yMDE3PC9ZZWFyPjxS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</w:fldData>
        </w:fldChar>
      </w:r>
      <w:r w:rsidR="000F1BBD">
        <w:rPr>
          <w:rFonts w:ascii="Arial" w:hAnsi="Arial" w:cs="Arial"/>
          <w:sz w:val="22"/>
          <w:szCs w:val="22"/>
        </w:rPr>
        <w:instrText xml:space="preserve"> ADDIN EN.CITE.DATA </w:instrText>
      </w:r>
      <w:r w:rsidR="000F1BBD">
        <w:rPr>
          <w:rFonts w:ascii="Arial" w:hAnsi="Arial" w:cs="Arial"/>
          <w:sz w:val="22"/>
          <w:szCs w:val="22"/>
        </w:rPr>
      </w:r>
      <w:r w:rsidR="000F1BBD">
        <w:rPr>
          <w:rFonts w:ascii="Arial" w:hAnsi="Arial" w:cs="Arial"/>
          <w:sz w:val="22"/>
          <w:szCs w:val="22"/>
        </w:rPr>
        <w:fldChar w:fldCharType="end"/>
      </w:r>
      <w:r w:rsidRPr="00496D59">
        <w:rPr>
          <w:rFonts w:ascii="Arial" w:hAnsi="Arial" w:cs="Arial"/>
          <w:sz w:val="22"/>
          <w:szCs w:val="22"/>
        </w:rPr>
      </w:r>
      <w:r w:rsidRPr="00496D59">
        <w:rPr>
          <w:rFonts w:ascii="Arial" w:hAnsi="Arial" w:cs="Arial"/>
          <w:sz w:val="22"/>
          <w:szCs w:val="22"/>
        </w:rPr>
        <w:fldChar w:fldCharType="separate"/>
      </w:r>
      <w:r>
        <w:rPr>
          <w:rFonts w:ascii="Arial" w:hAnsi="Arial" w:cs="Arial"/>
          <w:noProof/>
          <w:sz w:val="22"/>
          <w:szCs w:val="22"/>
        </w:rPr>
        <w:t>(</w:t>
      </w:r>
      <w:r w:rsidRPr="00CD702D">
        <w:rPr>
          <w:rFonts w:ascii="Arial" w:hAnsi="Arial" w:cs="Arial"/>
          <w:smallCaps/>
          <w:noProof/>
          <w:sz w:val="22"/>
          <w:szCs w:val="22"/>
        </w:rPr>
        <w:t>Kaya</w:t>
      </w:r>
      <w:r w:rsidRPr="00CD702D">
        <w:rPr>
          <w:rFonts w:ascii="Arial" w:hAnsi="Arial" w:cs="Arial"/>
          <w:i/>
          <w:noProof/>
          <w:sz w:val="22"/>
          <w:szCs w:val="22"/>
        </w:rPr>
        <w:t xml:space="preserve"> et al.</w:t>
      </w:r>
      <w:r>
        <w:rPr>
          <w:rFonts w:ascii="Arial" w:hAnsi="Arial" w:cs="Arial"/>
          <w:noProof/>
          <w:sz w:val="22"/>
          <w:szCs w:val="22"/>
        </w:rPr>
        <w:t xml:space="preserve"> 2015; </w:t>
      </w:r>
      <w:r w:rsidRPr="00CD702D">
        <w:rPr>
          <w:rFonts w:ascii="Arial" w:hAnsi="Arial" w:cs="Arial"/>
          <w:smallCaps/>
          <w:noProof/>
          <w:sz w:val="22"/>
          <w:szCs w:val="22"/>
        </w:rPr>
        <w:t>Linder</w:t>
      </w:r>
      <w:r w:rsidRPr="00CD702D">
        <w:rPr>
          <w:rFonts w:ascii="Arial" w:hAnsi="Arial" w:cs="Arial"/>
          <w:i/>
          <w:noProof/>
          <w:sz w:val="22"/>
          <w:szCs w:val="22"/>
        </w:rPr>
        <w:t xml:space="preserve"> et al.</w:t>
      </w:r>
      <w:r>
        <w:rPr>
          <w:rFonts w:ascii="Arial" w:hAnsi="Arial" w:cs="Arial"/>
          <w:noProof/>
          <w:sz w:val="22"/>
          <w:szCs w:val="22"/>
        </w:rPr>
        <w:t xml:space="preserve"> 2017)</w:t>
      </w:r>
      <w:r w:rsidRPr="00496D59">
        <w:rPr>
          <w:rFonts w:ascii="Arial" w:hAnsi="Arial" w:cs="Arial"/>
          <w:sz w:val="22"/>
          <w:szCs w:val="22"/>
        </w:rPr>
        <w:fldChar w:fldCharType="end"/>
      </w:r>
      <w:r w:rsidRPr="00496D59">
        <w:rPr>
          <w:rFonts w:ascii="Arial" w:hAnsi="Arial" w:cs="Arial"/>
          <w:sz w:val="22"/>
          <w:szCs w:val="22"/>
        </w:rPr>
        <w:t xml:space="preserve">. It has been suggested that aneuploidy is simply a tie-over for organisms to adapt to their environment and survive before finding an optimal solution to the stress </w:t>
      </w:r>
      <w:r w:rsidRPr="00496D59">
        <w:rPr>
          <w:rFonts w:ascii="Arial" w:hAnsi="Arial" w:cs="Arial"/>
          <w:sz w:val="22"/>
          <w:szCs w:val="22"/>
        </w:rPr>
        <w:fldChar w:fldCharType="begin">
          <w:fldData xml:space="preserve">PEVuZE5vdGU+PENpdGU+PEF1dGhvcj5Zb25hPC9BdXRob3I+PFllYXI+MjAxMjwvWWVhcj48UmVj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</w:fldData>
        </w:fldChar>
      </w:r>
      <w:r w:rsidR="000F1BBD">
        <w:rPr>
          <w:rFonts w:ascii="Arial" w:hAnsi="Arial" w:cs="Arial"/>
          <w:sz w:val="22"/>
          <w:szCs w:val="22"/>
        </w:rPr>
        <w:instrText xml:space="preserve"> ADDIN EN.CITE </w:instrText>
      </w:r>
      <w:r w:rsidR="000F1BBD">
        <w:rPr>
          <w:rFonts w:ascii="Arial" w:hAnsi="Arial" w:cs="Arial"/>
          <w:sz w:val="22"/>
          <w:szCs w:val="22"/>
        </w:rPr>
        <w:fldChar w:fldCharType="begin">
          <w:fldData xml:space="preserve">PEVuZE5vdGU+PENpdGU+PEF1dGhvcj5Zb25hPC9BdXRob3I+PFllYXI+MjAxMjwvWWVhcj48UmVj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</w:fldData>
        </w:fldChar>
      </w:r>
      <w:r w:rsidR="000F1BBD">
        <w:rPr>
          <w:rFonts w:ascii="Arial" w:hAnsi="Arial" w:cs="Arial"/>
          <w:sz w:val="22"/>
          <w:szCs w:val="22"/>
        </w:rPr>
        <w:instrText xml:space="preserve"> ADDIN EN.CITE.DATA </w:instrText>
      </w:r>
      <w:r w:rsidR="000F1BBD">
        <w:rPr>
          <w:rFonts w:ascii="Arial" w:hAnsi="Arial" w:cs="Arial"/>
          <w:sz w:val="22"/>
          <w:szCs w:val="22"/>
        </w:rPr>
      </w:r>
      <w:r w:rsidR="000F1BBD">
        <w:rPr>
          <w:rFonts w:ascii="Arial" w:hAnsi="Arial" w:cs="Arial"/>
          <w:sz w:val="22"/>
          <w:szCs w:val="22"/>
        </w:rPr>
        <w:fldChar w:fldCharType="end"/>
      </w:r>
      <w:r w:rsidRPr="00496D59">
        <w:rPr>
          <w:rFonts w:ascii="Arial" w:hAnsi="Arial" w:cs="Arial"/>
          <w:sz w:val="22"/>
          <w:szCs w:val="22"/>
        </w:rPr>
      </w:r>
      <w:r w:rsidRPr="00496D59">
        <w:rPr>
          <w:rFonts w:ascii="Arial" w:hAnsi="Arial" w:cs="Arial"/>
          <w:sz w:val="22"/>
          <w:szCs w:val="22"/>
        </w:rPr>
        <w:fldChar w:fldCharType="separate"/>
      </w:r>
      <w:r>
        <w:rPr>
          <w:rFonts w:ascii="Arial" w:hAnsi="Arial" w:cs="Arial"/>
          <w:noProof/>
          <w:sz w:val="22"/>
          <w:szCs w:val="22"/>
        </w:rPr>
        <w:t>(</w:t>
      </w:r>
      <w:r w:rsidRPr="00CD702D">
        <w:rPr>
          <w:rFonts w:ascii="Arial" w:hAnsi="Arial" w:cs="Arial"/>
          <w:smallCaps/>
          <w:noProof/>
          <w:sz w:val="22"/>
          <w:szCs w:val="22"/>
        </w:rPr>
        <w:t>Yona</w:t>
      </w:r>
      <w:r w:rsidRPr="00CD702D">
        <w:rPr>
          <w:rFonts w:ascii="Arial" w:hAnsi="Arial" w:cs="Arial"/>
          <w:i/>
          <w:noProof/>
          <w:sz w:val="22"/>
          <w:szCs w:val="22"/>
        </w:rPr>
        <w:t xml:space="preserve"> et al.</w:t>
      </w:r>
      <w:r>
        <w:rPr>
          <w:rFonts w:ascii="Arial" w:hAnsi="Arial" w:cs="Arial"/>
          <w:noProof/>
          <w:sz w:val="22"/>
          <w:szCs w:val="22"/>
        </w:rPr>
        <w:t xml:space="preserve"> 2012; </w:t>
      </w:r>
      <w:r w:rsidRPr="00CD702D">
        <w:rPr>
          <w:rFonts w:ascii="Arial" w:hAnsi="Arial" w:cs="Arial"/>
          <w:smallCaps/>
          <w:noProof/>
          <w:sz w:val="22"/>
          <w:szCs w:val="22"/>
        </w:rPr>
        <w:t>Koo</w:t>
      </w:r>
      <w:r w:rsidRPr="00CD702D">
        <w:rPr>
          <w:rFonts w:ascii="Arial" w:hAnsi="Arial" w:cs="Arial"/>
          <w:i/>
          <w:noProof/>
          <w:sz w:val="22"/>
          <w:szCs w:val="22"/>
        </w:rPr>
        <w:t xml:space="preserve"> et al.</w:t>
      </w:r>
      <w:r>
        <w:rPr>
          <w:rFonts w:ascii="Arial" w:hAnsi="Arial" w:cs="Arial"/>
          <w:noProof/>
          <w:sz w:val="22"/>
          <w:szCs w:val="22"/>
        </w:rPr>
        <w:t xml:space="preserve"> 2018)</w:t>
      </w:r>
      <w:r w:rsidRPr="00496D59">
        <w:rPr>
          <w:rFonts w:ascii="Arial" w:hAnsi="Arial" w:cs="Arial"/>
          <w:sz w:val="22"/>
          <w:szCs w:val="22"/>
        </w:rPr>
        <w:fldChar w:fldCharType="end"/>
      </w:r>
      <w:r w:rsidRPr="00496D59">
        <w:rPr>
          <w:rFonts w:ascii="Arial" w:hAnsi="Arial" w:cs="Arial"/>
          <w:sz w:val="22"/>
          <w:szCs w:val="22"/>
        </w:rPr>
        <w:t xml:space="preserve">. </w:t>
      </w:r>
    </w:p>
    <w:p w14:paraId="02F4F9C3" w14:textId="77777777" w:rsidR="00D543AC" w:rsidRPr="00496D59" w:rsidRDefault="00D543AC" w:rsidP="00D543AC">
      <w:pPr>
        <w:spacing w:line="360" w:lineRule="auto"/>
        <w:rPr>
          <w:rFonts w:ascii="Arial" w:hAnsi="Arial" w:cs="Arial"/>
          <w:sz w:val="22"/>
          <w:szCs w:val="22"/>
        </w:rPr>
      </w:pPr>
    </w:p>
    <w:p w14:paraId="0B1E660A" w14:textId="77777777" w:rsidR="00D543AC" w:rsidRDefault="00D543AC" w:rsidP="00D543AC">
      <w:pPr>
        <w:spacing w:line="360" w:lineRule="auto"/>
        <w:ind w:firstLine="720"/>
        <w:rPr>
          <w:rFonts w:ascii="Arial" w:hAnsi="Arial" w:cs="Arial"/>
          <w:sz w:val="22"/>
          <w:szCs w:val="22"/>
        </w:rPr>
      </w:pPr>
      <w:r w:rsidRPr="00496D59">
        <w:rPr>
          <w:rFonts w:ascii="Arial" w:hAnsi="Arial" w:cs="Arial"/>
          <w:sz w:val="22"/>
          <w:szCs w:val="22"/>
        </w:rPr>
        <w:t xml:space="preserve">This paper: was able to observe effects of loss of a chromosome (though there weren’t many samples obtained) – most other studies used haploids and looked at </w:t>
      </w:r>
      <w:proofErr w:type="spellStart"/>
      <w:r w:rsidRPr="00496D59">
        <w:rPr>
          <w:rFonts w:ascii="Arial" w:hAnsi="Arial" w:cs="Arial"/>
          <w:sz w:val="22"/>
          <w:szCs w:val="22"/>
        </w:rPr>
        <w:t>disomes</w:t>
      </w:r>
      <w:proofErr w:type="spellEnd"/>
      <w:r w:rsidRPr="00496D59">
        <w:rPr>
          <w:rFonts w:ascii="Arial" w:hAnsi="Arial" w:cs="Arial"/>
          <w:sz w:val="22"/>
          <w:szCs w:val="22"/>
        </w:rPr>
        <w:t xml:space="preserve">. I was able to use </w:t>
      </w:r>
      <w:proofErr w:type="spellStart"/>
      <w:r w:rsidRPr="00496D59">
        <w:rPr>
          <w:rFonts w:ascii="Arial" w:hAnsi="Arial" w:cs="Arial"/>
          <w:sz w:val="22"/>
          <w:szCs w:val="22"/>
        </w:rPr>
        <w:t>trisomes</w:t>
      </w:r>
      <w:proofErr w:type="spellEnd"/>
      <w:r w:rsidRPr="00496D59">
        <w:rPr>
          <w:rFonts w:ascii="Arial" w:hAnsi="Arial" w:cs="Arial"/>
          <w:sz w:val="22"/>
          <w:szCs w:val="22"/>
        </w:rPr>
        <w:t xml:space="preserve">, </w:t>
      </w:r>
      <w:proofErr w:type="spellStart"/>
      <w:r w:rsidRPr="00496D59">
        <w:rPr>
          <w:rFonts w:ascii="Arial" w:hAnsi="Arial" w:cs="Arial"/>
          <w:sz w:val="22"/>
          <w:szCs w:val="22"/>
        </w:rPr>
        <w:t>monosomes</w:t>
      </w:r>
      <w:proofErr w:type="spellEnd"/>
      <w:r w:rsidRPr="00496D59">
        <w:rPr>
          <w:rFonts w:ascii="Arial" w:hAnsi="Arial" w:cs="Arial"/>
          <w:sz w:val="22"/>
          <w:szCs w:val="22"/>
        </w:rPr>
        <w:t xml:space="preserve">, and a </w:t>
      </w:r>
      <w:proofErr w:type="spellStart"/>
      <w:r w:rsidRPr="00496D59">
        <w:rPr>
          <w:rFonts w:ascii="Arial" w:hAnsi="Arial" w:cs="Arial"/>
          <w:sz w:val="22"/>
          <w:szCs w:val="22"/>
        </w:rPr>
        <w:t>tetrasome</w:t>
      </w:r>
      <w:proofErr w:type="spellEnd"/>
      <w:r w:rsidRPr="00496D59">
        <w:rPr>
          <w:rFonts w:ascii="Arial" w:hAnsi="Arial" w:cs="Arial"/>
          <w:sz w:val="22"/>
          <w:szCs w:val="22"/>
        </w:rPr>
        <w:t xml:space="preserve"> to study the effects of whole-chromosome aneuploidy. I was also able to observe the effects of a partial duplication of half of a chromosome. </w:t>
      </w:r>
    </w:p>
    <w:p w14:paraId="283D49F4" w14:textId="324065FF" w:rsidR="00D543AC" w:rsidRPr="00496D59" w:rsidRDefault="00D543AC" w:rsidP="00D543AC">
      <w:pPr>
        <w:spacing w:line="360" w:lineRule="auto"/>
        <w:rPr>
          <w:rFonts w:ascii="Arial" w:hAnsi="Arial" w:cs="Arial"/>
          <w:sz w:val="22"/>
          <w:szCs w:val="22"/>
        </w:rPr>
      </w:pPr>
      <w:r>
        <w:rPr>
          <w:rFonts w:ascii="Arial" w:hAnsi="Arial" w:cs="Arial"/>
          <w:sz w:val="22"/>
          <w:szCs w:val="22"/>
        </w:rPr>
        <w:tab/>
        <w:t xml:space="preserve">There is no evidence for gene expression modulation to a great extent in spontaneously aneuploid yeast. Hybrid yeast of two wild strains appear to tolerate aneuploidy better than a homozygous lab strain, which is unsurprising </w:t>
      </w:r>
      <w:r>
        <w:rPr>
          <w:rFonts w:ascii="Arial" w:hAnsi="Arial" w:cs="Arial"/>
          <w:sz w:val="22"/>
          <w:szCs w:val="22"/>
        </w:rPr>
        <w:fldChar w:fldCharType="begin"/>
      </w:r>
      <w:r w:rsidR="000F1BBD">
        <w:rPr>
          <w:rFonts w:ascii="Arial" w:hAnsi="Arial" w:cs="Arial"/>
          <w:sz w:val="22"/>
          <w:szCs w:val="22"/>
        </w:rPr>
        <w:instrText xml:space="preserve"> ADDIN EN.CITE &lt;EndNote&gt;&lt;Cite&gt;&lt;Author&gt;Strope&lt;/Author&gt;&lt;Year&gt;2015&lt;/Year&gt;&lt;RecNum&gt;709&lt;/RecNum&gt;&lt;DisplayText&gt;(&lt;style face="smallcaps"&gt;Strope&lt;/style&gt;&lt;style face="italic"&gt; et al.&lt;/style&gt; 2015)&lt;/DisplayText&gt;&lt;record&gt;&lt;rec-number&gt;709&lt;/rec-number&gt;&lt;foreign-keys&gt;&lt;key app="EN" db-id="patepv5dd5d00ue2wzp5ex0sta0r0a5r5t2t" timestamp="1570189202"&gt;709&lt;/key&gt;&lt;/foreign-keys&gt;&lt;ref-type name="Journal Article"&gt;17&lt;/ref-type&gt;&lt;contributors&gt;&lt;authors&gt;&lt;author&gt;Strope, Pooja K&lt;/author&gt;&lt;author&gt;Skelly, Daniel A&lt;/author&gt;&lt;author&gt;Kozmin, Stanislav G&lt;/author&gt;&lt;author&gt;Mahadevan, Gayathri&lt;/author&gt;&lt;author&gt;Stone, Eric A&lt;/author&gt;&lt;author&gt;Magwene, Paul M&lt;/author&gt;&lt;author&gt;Dietrich, Fred S&lt;/author&gt;&lt;author&gt;McCusker, John H&lt;/author&gt;&lt;/authors&gt;&lt;/contributors&gt;&lt;titles&gt;&lt;title&gt;The 100-genomes strains, an S. cerevisiae resource that illuminates its natural phenotypic and genotypic variation and emergence as an opportunistic pathogen&lt;/title&gt;&lt;secondary-title&gt;Genome research&lt;/secondary-title&gt;&lt;/titles&gt;&lt;periodical&gt;&lt;full-title&gt;Genome Research&lt;/full-title&gt;&lt;/periodical&gt;&lt;pages&gt;762-774&lt;/pages&gt;&lt;volume&gt;25&lt;/volume&gt;&lt;number&gt;5&lt;/number&gt;&lt;dates&gt;&lt;year&gt;2015&lt;/year&gt;&lt;/dates&gt;&lt;isbn&gt;1088-9051&lt;/isbn&gt;&lt;urls&gt;&lt;/urls&gt;&lt;/record&gt;&lt;/Cite&gt;&lt;/EndNote&gt;</w:instrText>
      </w:r>
      <w:r>
        <w:rPr>
          <w:rFonts w:ascii="Arial" w:hAnsi="Arial" w:cs="Arial"/>
          <w:sz w:val="22"/>
          <w:szCs w:val="22"/>
        </w:rPr>
        <w:fldChar w:fldCharType="separate"/>
      </w:r>
      <w:r>
        <w:rPr>
          <w:rFonts w:ascii="Arial" w:hAnsi="Arial" w:cs="Arial"/>
          <w:noProof/>
          <w:sz w:val="22"/>
          <w:szCs w:val="22"/>
        </w:rPr>
        <w:t>(</w:t>
      </w:r>
      <w:r w:rsidRPr="009A00EE">
        <w:rPr>
          <w:rFonts w:ascii="Arial" w:hAnsi="Arial" w:cs="Arial"/>
          <w:smallCaps/>
          <w:noProof/>
          <w:sz w:val="22"/>
          <w:szCs w:val="22"/>
        </w:rPr>
        <w:t>Strope</w:t>
      </w:r>
      <w:r w:rsidRPr="009A00EE">
        <w:rPr>
          <w:rFonts w:ascii="Arial" w:hAnsi="Arial" w:cs="Arial"/>
          <w:i/>
          <w:noProof/>
          <w:sz w:val="22"/>
          <w:szCs w:val="22"/>
        </w:rPr>
        <w:t xml:space="preserve"> et al.</w:t>
      </w:r>
      <w:r>
        <w:rPr>
          <w:rFonts w:ascii="Arial" w:hAnsi="Arial" w:cs="Arial"/>
          <w:noProof/>
          <w:sz w:val="22"/>
          <w:szCs w:val="22"/>
        </w:rPr>
        <w:t xml:space="preserve"> 2015)</w:t>
      </w:r>
      <w:r>
        <w:rPr>
          <w:rFonts w:ascii="Arial" w:hAnsi="Arial" w:cs="Arial"/>
          <w:sz w:val="22"/>
          <w:szCs w:val="22"/>
        </w:rPr>
        <w:fldChar w:fldCharType="end"/>
      </w:r>
      <w:r>
        <w:rPr>
          <w:rFonts w:ascii="Arial" w:hAnsi="Arial" w:cs="Arial"/>
          <w:sz w:val="22"/>
          <w:szCs w:val="22"/>
        </w:rPr>
        <w:t xml:space="preserve">. This work suggests that instead of a common dosage compensation mechanism causing yeast to remain aneuploid in the wild, there is instead strong selection against aneuploidy except under certain circumstances where it may be beneficial </w:t>
      </w:r>
      <w:r>
        <w:rPr>
          <w:rFonts w:ascii="Arial" w:hAnsi="Arial" w:cs="Arial"/>
          <w:sz w:val="22"/>
          <w:szCs w:val="22"/>
        </w:rPr>
        <w:fldChar w:fldCharType="begin">
          <w:fldData xml:space="preserve">PEVuZE5vdGU+PENpdGU+PEF1dGhvcj5LYXlhPC9BdXRob3I+PFllYXI+MjAxNTwvWWVhcj48UmVj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</w:fldData>
        </w:fldChar>
      </w:r>
      <w:r w:rsidR="000F1BBD">
        <w:rPr>
          <w:rFonts w:ascii="Arial" w:hAnsi="Arial" w:cs="Arial"/>
          <w:sz w:val="22"/>
          <w:szCs w:val="22"/>
        </w:rPr>
        <w:instrText xml:space="preserve"> ADDIN EN.CITE </w:instrText>
      </w:r>
      <w:r w:rsidR="000F1BBD">
        <w:rPr>
          <w:rFonts w:ascii="Arial" w:hAnsi="Arial" w:cs="Arial"/>
          <w:sz w:val="22"/>
          <w:szCs w:val="22"/>
        </w:rPr>
        <w:fldChar w:fldCharType="begin">
          <w:fldData xml:space="preserve">PEVuZE5vdGU+PENpdGU+PEF1dGhvcj5LYXlhPC9BdXRob3I+PFllYXI+MjAxNTwvWWVhcj48UmVj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</w:fldData>
        </w:fldChar>
      </w:r>
      <w:r w:rsidR="000F1BBD">
        <w:rPr>
          <w:rFonts w:ascii="Arial" w:hAnsi="Arial" w:cs="Arial"/>
          <w:sz w:val="22"/>
          <w:szCs w:val="22"/>
        </w:rPr>
        <w:instrText xml:space="preserve"> ADDIN EN.CITE.DATA </w:instrText>
      </w:r>
      <w:r w:rsidR="000F1BBD">
        <w:rPr>
          <w:rFonts w:ascii="Arial" w:hAnsi="Arial" w:cs="Arial"/>
          <w:sz w:val="22"/>
          <w:szCs w:val="22"/>
        </w:rPr>
      </w:r>
      <w:r w:rsidR="000F1BBD">
        <w:rPr>
          <w:rFonts w:ascii="Arial" w:hAnsi="Arial" w:cs="Arial"/>
          <w:sz w:val="22"/>
          <w:szCs w:val="22"/>
        </w:rPr>
        <w:fldChar w:fldCharType="end"/>
      </w:r>
      <w:r>
        <w:rPr>
          <w:rFonts w:ascii="Arial" w:hAnsi="Arial" w:cs="Arial"/>
          <w:sz w:val="22"/>
          <w:szCs w:val="22"/>
        </w:rPr>
      </w:r>
      <w:r>
        <w:rPr>
          <w:rFonts w:ascii="Arial" w:hAnsi="Arial" w:cs="Arial"/>
          <w:sz w:val="22"/>
          <w:szCs w:val="22"/>
        </w:rPr>
        <w:fldChar w:fldCharType="separate"/>
      </w:r>
      <w:r>
        <w:rPr>
          <w:rFonts w:ascii="Arial" w:hAnsi="Arial" w:cs="Arial"/>
          <w:noProof/>
          <w:sz w:val="22"/>
          <w:szCs w:val="22"/>
        </w:rPr>
        <w:t>(</w:t>
      </w:r>
      <w:r w:rsidRPr="00C50018">
        <w:rPr>
          <w:rFonts w:ascii="Arial" w:hAnsi="Arial" w:cs="Arial"/>
          <w:smallCaps/>
          <w:noProof/>
          <w:sz w:val="22"/>
          <w:szCs w:val="22"/>
        </w:rPr>
        <w:t>Kaya</w:t>
      </w:r>
      <w:r w:rsidRPr="00C50018">
        <w:rPr>
          <w:rFonts w:ascii="Arial" w:hAnsi="Arial" w:cs="Arial"/>
          <w:i/>
          <w:noProof/>
          <w:sz w:val="22"/>
          <w:szCs w:val="22"/>
        </w:rPr>
        <w:t xml:space="preserve"> et al.</w:t>
      </w:r>
      <w:r>
        <w:rPr>
          <w:rFonts w:ascii="Arial" w:hAnsi="Arial" w:cs="Arial"/>
          <w:noProof/>
          <w:sz w:val="22"/>
          <w:szCs w:val="22"/>
        </w:rPr>
        <w:t xml:space="preserve"> 2015; </w:t>
      </w:r>
      <w:r w:rsidRPr="00C50018">
        <w:rPr>
          <w:rFonts w:ascii="Arial" w:hAnsi="Arial" w:cs="Arial"/>
          <w:smallCaps/>
          <w:noProof/>
          <w:sz w:val="22"/>
          <w:szCs w:val="22"/>
        </w:rPr>
        <w:t>Linder</w:t>
      </w:r>
      <w:r w:rsidRPr="00C50018">
        <w:rPr>
          <w:rFonts w:ascii="Arial" w:hAnsi="Arial" w:cs="Arial"/>
          <w:i/>
          <w:noProof/>
          <w:sz w:val="22"/>
          <w:szCs w:val="22"/>
        </w:rPr>
        <w:t xml:space="preserve"> et al.</w:t>
      </w:r>
      <w:r>
        <w:rPr>
          <w:rFonts w:ascii="Arial" w:hAnsi="Arial" w:cs="Arial"/>
          <w:noProof/>
          <w:sz w:val="22"/>
          <w:szCs w:val="22"/>
        </w:rPr>
        <w:t xml:space="preserve"> 2017)</w:t>
      </w:r>
      <w:r>
        <w:rPr>
          <w:rFonts w:ascii="Arial" w:hAnsi="Arial" w:cs="Arial"/>
          <w:sz w:val="22"/>
          <w:szCs w:val="22"/>
        </w:rPr>
        <w:fldChar w:fldCharType="end"/>
      </w:r>
      <w:r>
        <w:rPr>
          <w:rFonts w:ascii="Arial" w:hAnsi="Arial" w:cs="Arial"/>
          <w:sz w:val="22"/>
          <w:szCs w:val="22"/>
        </w:rPr>
        <w:t xml:space="preserve">. It is likely that previous studies which claimed to have found whole-chromosome dosage compensation effects were using homogenous samples of yeast that were both aneuploid and euploid (cite Hose, </w:t>
      </w:r>
      <w:proofErr w:type="spellStart"/>
      <w:r>
        <w:rPr>
          <w:rFonts w:ascii="Arial" w:hAnsi="Arial" w:cs="Arial"/>
          <w:sz w:val="22"/>
          <w:szCs w:val="22"/>
        </w:rPr>
        <w:t>Gasch</w:t>
      </w:r>
      <w:proofErr w:type="spellEnd"/>
      <w:r>
        <w:rPr>
          <w:rFonts w:ascii="Arial" w:hAnsi="Arial" w:cs="Arial"/>
          <w:sz w:val="22"/>
          <w:szCs w:val="22"/>
        </w:rPr>
        <w:t xml:space="preserve">, here). This study demonstrates that there is no effect globally on gene expression of aneuploidy, and that aneuploidy causes phenotypic effects (probably?? Will need data from FACS for this). </w:t>
      </w:r>
    </w:p>
    <w:p w14:paraId="524AE893" w14:textId="29158EAB" w:rsidR="00D543AC" w:rsidRPr="00496D59" w:rsidRDefault="00D543AC" w:rsidP="00D543AC">
      <w:pPr>
        <w:spacing w:line="360" w:lineRule="auto"/>
        <w:rPr>
          <w:rFonts w:ascii="Arial" w:hAnsi="Arial" w:cs="Arial"/>
          <w:sz w:val="22"/>
          <w:szCs w:val="22"/>
        </w:rPr>
      </w:pPr>
      <w:r w:rsidRPr="00496D59">
        <w:rPr>
          <w:rFonts w:ascii="Arial" w:hAnsi="Arial" w:cs="Arial"/>
          <w:sz w:val="22"/>
          <w:szCs w:val="22"/>
        </w:rPr>
        <w:t>Previous studies have found the rate of aneuploidy in lab strains to be 2-8 x 10</w:t>
      </w:r>
      <w:r w:rsidRPr="00496D59">
        <w:rPr>
          <w:rFonts w:ascii="Arial" w:hAnsi="Arial" w:cs="Arial"/>
          <w:sz w:val="22"/>
          <w:szCs w:val="22"/>
          <w:vertAlign w:val="superscript"/>
        </w:rPr>
        <w:t xml:space="preserve">-6 </w:t>
      </w:r>
      <w:r w:rsidRPr="00496D59">
        <w:rPr>
          <w:rFonts w:ascii="Arial" w:hAnsi="Arial" w:cs="Arial"/>
          <w:sz w:val="22"/>
          <w:szCs w:val="22"/>
        </w:rPr>
        <w:t xml:space="preserve">per cell division </w:t>
      </w:r>
      <w:r w:rsidRPr="00496D59">
        <w:rPr>
          <w:rFonts w:ascii="Arial" w:hAnsi="Arial" w:cs="Arial"/>
          <w:sz w:val="22"/>
          <w:szCs w:val="22"/>
        </w:rPr>
        <w:fldChar w:fldCharType="begin"/>
      </w:r>
      <w:r w:rsidR="000F1BBD">
        <w:rPr>
          <w:rFonts w:ascii="Arial" w:hAnsi="Arial" w:cs="Arial"/>
          <w:sz w:val="22"/>
          <w:szCs w:val="22"/>
        </w:rPr>
        <w:instrText xml:space="preserve"> ADDIN EN.CITE &lt;EndNote&gt;&lt;Cite&gt;&lt;Author&gt;Mulla&lt;/Author&gt;&lt;Year&gt;2014&lt;/Year&gt;&lt;RecNum&gt;566&lt;/RecNum&gt;&lt;DisplayText&gt;(&lt;style face="smallcaps"&gt;Mulla&lt;/style&gt;&lt;style face="italic"&gt; et al.&lt;/style&gt; 2014)&lt;/DisplayText&gt;&lt;record&gt;&lt;rec-number&gt;566&lt;/rec-number&gt;&lt;foreign-keys&gt;&lt;key app="EN" db-id="patepv5dd5d00ue2wzp5ex0sta0r0a5r5t2t" timestamp="1570189200"&gt;566&lt;/key&gt;&lt;/foreign-keys&gt;&lt;ref-type name="Journal Article"&gt;17&lt;/ref-type&gt;&lt;contributors&gt;&lt;authors&gt;&lt;author&gt;Mulla, Wahid&lt;/author&gt;&lt;author&gt;Zhu, Jin&lt;/author&gt;&lt;author&gt;Li, Rong&lt;/author&gt;&lt;/authors&gt;&lt;/contributors&gt;&lt;titles&gt;&lt;title&gt;Yeast: a simple model system to study complex phenomena of aneuploidy&lt;/title&gt;&lt;secondary-title&gt;FEMS microbiology reviews&lt;/secondary-title&gt;&lt;/titles&gt;&lt;periodical&gt;&lt;full-title&gt;FEMS microbiology reviews&lt;/full-title&gt;&lt;/periodical&gt;&lt;pages&gt;201-212&lt;/pages&gt;&lt;volume&gt;38&lt;/volume&gt;&lt;number&gt;2&lt;/number&gt;&lt;dates&gt;&lt;year&gt;2014&lt;/year&gt;&lt;/dates&gt;&lt;isbn&gt;1574-6976&lt;/isbn&gt;&lt;urls&gt;&lt;/urls&gt;&lt;/record&gt;&lt;/Cite&gt;&lt;/EndNote&gt;</w:instrText>
      </w:r>
      <w:r w:rsidRPr="00496D59">
        <w:rPr>
          <w:rFonts w:ascii="Arial" w:hAnsi="Arial" w:cs="Arial"/>
          <w:sz w:val="22"/>
          <w:szCs w:val="22"/>
        </w:rPr>
        <w:fldChar w:fldCharType="separate"/>
      </w:r>
      <w:r>
        <w:rPr>
          <w:rFonts w:ascii="Arial" w:hAnsi="Arial" w:cs="Arial"/>
          <w:noProof/>
          <w:sz w:val="22"/>
          <w:szCs w:val="22"/>
        </w:rPr>
        <w:t>(</w:t>
      </w:r>
      <w:r w:rsidRPr="00FE3668">
        <w:rPr>
          <w:rFonts w:ascii="Arial" w:hAnsi="Arial" w:cs="Arial"/>
          <w:smallCaps/>
          <w:noProof/>
          <w:sz w:val="22"/>
          <w:szCs w:val="22"/>
        </w:rPr>
        <w:t>Mulla</w:t>
      </w:r>
      <w:r w:rsidRPr="00FE3668">
        <w:rPr>
          <w:rFonts w:ascii="Arial" w:hAnsi="Arial" w:cs="Arial"/>
          <w:i/>
          <w:noProof/>
          <w:sz w:val="22"/>
          <w:szCs w:val="22"/>
        </w:rPr>
        <w:t xml:space="preserve"> et al.</w:t>
      </w:r>
      <w:r>
        <w:rPr>
          <w:rFonts w:ascii="Arial" w:hAnsi="Arial" w:cs="Arial"/>
          <w:noProof/>
          <w:sz w:val="22"/>
          <w:szCs w:val="22"/>
        </w:rPr>
        <w:t xml:space="preserve"> 2014)</w:t>
      </w:r>
      <w:r w:rsidRPr="00496D59">
        <w:rPr>
          <w:rFonts w:ascii="Arial" w:hAnsi="Arial" w:cs="Arial"/>
          <w:sz w:val="22"/>
          <w:szCs w:val="22"/>
        </w:rPr>
        <w:fldChar w:fldCharType="end"/>
      </w:r>
      <w:r w:rsidRPr="00496D59">
        <w:rPr>
          <w:rFonts w:ascii="Arial" w:hAnsi="Arial" w:cs="Arial"/>
          <w:sz w:val="22"/>
          <w:szCs w:val="22"/>
        </w:rPr>
        <w:t xml:space="preserve">.  </w:t>
      </w:r>
    </w:p>
    <w:p w14:paraId="1EC94348" w14:textId="77777777" w:rsidR="00D543AC" w:rsidRPr="00496D59" w:rsidRDefault="00D543AC" w:rsidP="00D543AC">
      <w:pPr>
        <w:spacing w:line="360" w:lineRule="auto"/>
        <w:rPr>
          <w:rFonts w:ascii="Arial" w:hAnsi="Arial" w:cs="Arial"/>
          <w:sz w:val="22"/>
          <w:szCs w:val="22"/>
        </w:rPr>
      </w:pPr>
    </w:p>
    <w:p w14:paraId="2A26E44B" w14:textId="73A2D20F" w:rsidR="00D543AC" w:rsidRDefault="00D543AC" w:rsidP="00D543AC">
      <w:pPr>
        <w:spacing w:line="360" w:lineRule="auto"/>
        <w:rPr>
          <w:rFonts w:ascii="Arial" w:hAnsi="Arial" w:cs="Arial"/>
          <w:sz w:val="22"/>
          <w:szCs w:val="22"/>
        </w:rPr>
      </w:pPr>
      <w:r w:rsidRPr="00496D59">
        <w:rPr>
          <w:rFonts w:ascii="Arial" w:hAnsi="Arial" w:cs="Arial"/>
          <w:sz w:val="22"/>
          <w:szCs w:val="22"/>
        </w:rPr>
        <w:t xml:space="preserve">Aneuploidy affects the entire transcriptome, as demonstrated in our findings as well as other studies </w:t>
      </w:r>
      <w:r w:rsidRPr="00496D59">
        <w:rPr>
          <w:rFonts w:ascii="Arial" w:hAnsi="Arial" w:cs="Arial"/>
          <w:sz w:val="22"/>
          <w:szCs w:val="22"/>
        </w:rPr>
        <w:fldChar w:fldCharType="begin"/>
      </w:r>
      <w:r w:rsidR="000F1BBD">
        <w:rPr>
          <w:rFonts w:ascii="Arial" w:hAnsi="Arial" w:cs="Arial"/>
          <w:sz w:val="22"/>
          <w:szCs w:val="22"/>
        </w:rPr>
        <w:instrText xml:space="preserve"> ADDIN EN.CITE &lt;EndNote&gt;&lt;Cite&gt;&lt;Author&gt;Zhang&lt;/Author&gt;&lt;Year&gt;2013&lt;/Year&gt;&lt;RecNum&gt;680&lt;/RecNum&gt;&lt;DisplayText&gt;(&lt;style face="smallcaps"&gt;Zhang&lt;/style&gt;&lt;style face="italic"&gt; et al.&lt;/style&gt; 2013)&lt;/DisplayText&gt;&lt;record&gt;&lt;rec-number&gt;680&lt;/rec-number&gt;&lt;foreign-keys&gt;&lt;key app="EN" db-id="patepv5dd5d00ue2wzp5ex0sta0r0a5r5t2t" timestamp="1570189202"&gt;680&lt;/key&gt;&lt;/foreign-keys&gt;&lt;ref-type name="Journal Article"&gt;17&lt;/ref-type&gt;&lt;contributors&gt;&lt;authors&gt;&lt;author&gt;Zhang, Ruosi&lt;/author&gt;&lt;author&gt;Hao, Lili&lt;/author&gt;&lt;author&gt;Wang, Lingping&lt;/author&gt;&lt;author&gt;Chen, Meili&lt;/author&gt;&lt;author&gt;Li, Wen&lt;/author&gt;&lt;author&gt;Li, Rujiao&lt;/author&gt;&lt;author&gt;Yu, Jun&lt;/author&gt;&lt;author&gt;Xiao, Jingfa&lt;/author&gt;&lt;author&gt;Wu, Jiayan&lt;/author&gt;&lt;/authors&gt;&lt;/contributors&gt;&lt;titles&gt;&lt;title&gt;Gene expression analysis of induced pluripotent stem cells from aneuploid chromosomal syndromes&lt;/title&gt;&lt;secondary-title&gt;BMC genomics&lt;/secondary-title&gt;&lt;/titles&gt;&lt;periodical&gt;&lt;full-title&gt;BMC Genomics&lt;/full-title&gt;&lt;/periodical&gt;&lt;pages&gt;S8&lt;/pages&gt;&lt;volume&gt;14&lt;/volume&gt;&lt;number&gt;5&lt;/number&gt;&lt;dates&gt;&lt;year&gt;2013&lt;/year&gt;&lt;/dates&gt;&lt;isbn&gt;1471-2164&lt;/isbn&gt;&lt;urls&gt;&lt;/urls&gt;&lt;/record&gt;&lt;/Cite&gt;&lt;/EndNote&gt;</w:instrText>
      </w:r>
      <w:r w:rsidRPr="00496D59">
        <w:rPr>
          <w:rFonts w:ascii="Arial" w:hAnsi="Arial" w:cs="Arial"/>
          <w:sz w:val="22"/>
          <w:szCs w:val="22"/>
        </w:rPr>
        <w:fldChar w:fldCharType="separate"/>
      </w:r>
      <w:r>
        <w:rPr>
          <w:rFonts w:ascii="Arial" w:hAnsi="Arial" w:cs="Arial"/>
          <w:noProof/>
          <w:sz w:val="22"/>
          <w:szCs w:val="22"/>
        </w:rPr>
        <w:t>(</w:t>
      </w:r>
      <w:r w:rsidRPr="00FE3668">
        <w:rPr>
          <w:rFonts w:ascii="Arial" w:hAnsi="Arial" w:cs="Arial"/>
          <w:smallCaps/>
          <w:noProof/>
          <w:sz w:val="22"/>
          <w:szCs w:val="22"/>
        </w:rPr>
        <w:t>Zhang</w:t>
      </w:r>
      <w:r w:rsidRPr="00FE3668">
        <w:rPr>
          <w:rFonts w:ascii="Arial" w:hAnsi="Arial" w:cs="Arial"/>
          <w:i/>
          <w:noProof/>
          <w:sz w:val="22"/>
          <w:szCs w:val="22"/>
        </w:rPr>
        <w:t xml:space="preserve"> et al.</w:t>
      </w:r>
      <w:r>
        <w:rPr>
          <w:rFonts w:ascii="Arial" w:hAnsi="Arial" w:cs="Arial"/>
          <w:noProof/>
          <w:sz w:val="22"/>
          <w:szCs w:val="22"/>
        </w:rPr>
        <w:t xml:space="preserve"> 2013)</w:t>
      </w:r>
      <w:r w:rsidRPr="00496D59">
        <w:rPr>
          <w:rFonts w:ascii="Arial" w:hAnsi="Arial" w:cs="Arial"/>
          <w:sz w:val="22"/>
          <w:szCs w:val="22"/>
        </w:rPr>
        <w:fldChar w:fldCharType="end"/>
      </w:r>
      <w:r w:rsidRPr="00496D59">
        <w:rPr>
          <w:rFonts w:ascii="Arial" w:hAnsi="Arial" w:cs="Arial"/>
          <w:sz w:val="22"/>
          <w:szCs w:val="22"/>
        </w:rPr>
        <w:t xml:space="preserve">. </w:t>
      </w:r>
    </w:p>
    <w:p w14:paraId="3110E17F" w14:textId="77777777" w:rsidR="00D543AC" w:rsidRDefault="00D543AC" w:rsidP="00D543AC">
      <w:pPr>
        <w:spacing w:line="360" w:lineRule="auto"/>
        <w:rPr>
          <w:rFonts w:ascii="Arial" w:hAnsi="Arial" w:cs="Arial"/>
          <w:sz w:val="22"/>
          <w:szCs w:val="22"/>
        </w:rPr>
      </w:pPr>
    </w:p>
    <w:p w14:paraId="4369A580" w14:textId="27F05F96" w:rsidR="00A21911" w:rsidRDefault="00D543AC" w:rsidP="00A21911">
      <w:pPr>
        <w:spacing w:line="360" w:lineRule="auto"/>
        <w:ind w:firstLine="720"/>
        <w:rPr>
          <w:rFonts w:ascii="Arial" w:eastAsia="Times New Roman" w:hAnsi="Arial" w:cs="Arial"/>
          <w:sz w:val="22"/>
          <w:szCs w:val="22"/>
        </w:rPr>
      </w:pPr>
      <w:commentRangeStart w:id="93"/>
      <w:r w:rsidRPr="00496D59">
        <w:rPr>
          <w:rFonts w:ascii="Arial" w:eastAsia="Times New Roman" w:hAnsi="Arial" w:cs="Arial"/>
          <w:sz w:val="22"/>
          <w:szCs w:val="22"/>
        </w:rPr>
        <w:lastRenderedPageBreak/>
        <w:t>Although autosomal dosage compensation has been observed in higher eukaryotes</w:t>
      </w:r>
      <w:r>
        <w:rPr>
          <w:rFonts w:ascii="Arial" w:eastAsia="Times New Roman" w:hAnsi="Arial" w:cs="Arial"/>
          <w:sz w:val="22"/>
          <w:szCs w:val="22"/>
        </w:rPr>
        <w:t xml:space="preserve"> </w:t>
      </w:r>
      <w:r>
        <w:rPr>
          <w:rFonts w:ascii="Arial" w:eastAsia="Times New Roman" w:hAnsi="Arial" w:cs="Arial"/>
          <w:sz w:val="22"/>
          <w:szCs w:val="22"/>
        </w:rPr>
        <w:fldChar w:fldCharType="begin">
          <w:fldData xml:space="preserve">PEVuZE5vdGU+PENpdGU+PEF1dGhvcj5CaXJjaGxlcjwvQXV0aG9yPjxZZWFyPjE5OTA8L1llYXI+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=
</w:fldData>
        </w:fldChar>
      </w:r>
      <w:r w:rsidR="000F1BBD">
        <w:rPr>
          <w:rFonts w:ascii="Arial" w:eastAsia="Times New Roman" w:hAnsi="Arial" w:cs="Arial"/>
          <w:sz w:val="22"/>
          <w:szCs w:val="22"/>
        </w:rPr>
        <w:instrText xml:space="preserve"> ADDIN EN.CITE </w:instrText>
      </w:r>
      <w:r w:rsidR="000F1BBD">
        <w:rPr>
          <w:rFonts w:ascii="Arial" w:eastAsia="Times New Roman" w:hAnsi="Arial" w:cs="Arial"/>
          <w:sz w:val="22"/>
          <w:szCs w:val="22"/>
        </w:rPr>
        <w:fldChar w:fldCharType="begin">
          <w:fldData xml:space="preserve">PEVuZE5vdGU+PENpdGU+PEF1dGhvcj5CaXJjaGxlcjwvQXV0aG9yPjxZZWFyPjE5OTA8L1llYXI+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=
</w:fldData>
        </w:fldChar>
      </w:r>
      <w:r w:rsidR="000F1BBD">
        <w:rPr>
          <w:rFonts w:ascii="Arial" w:eastAsia="Times New Roman" w:hAnsi="Arial" w:cs="Arial"/>
          <w:sz w:val="22"/>
          <w:szCs w:val="22"/>
        </w:rPr>
        <w:instrText xml:space="preserve"> ADDIN EN.CITE.DATA </w:instrText>
      </w:r>
      <w:r w:rsidR="000F1BBD">
        <w:rPr>
          <w:rFonts w:ascii="Arial" w:eastAsia="Times New Roman" w:hAnsi="Arial" w:cs="Arial"/>
          <w:sz w:val="22"/>
          <w:szCs w:val="22"/>
        </w:rPr>
      </w:r>
      <w:r w:rsidR="000F1BBD">
        <w:rPr>
          <w:rFonts w:ascii="Arial" w:eastAsia="Times New Roman" w:hAnsi="Arial" w:cs="Arial"/>
          <w:sz w:val="22"/>
          <w:szCs w:val="22"/>
        </w:rPr>
        <w:fldChar w:fldCharType="end"/>
      </w:r>
      <w:r>
        <w:rPr>
          <w:rFonts w:ascii="Arial" w:eastAsia="Times New Roman" w:hAnsi="Arial" w:cs="Arial"/>
          <w:sz w:val="22"/>
          <w:szCs w:val="22"/>
        </w:rPr>
      </w:r>
      <w:r>
        <w:rPr>
          <w:rFonts w:ascii="Arial" w:eastAsia="Times New Roman" w:hAnsi="Arial" w:cs="Arial"/>
          <w:sz w:val="22"/>
          <w:szCs w:val="22"/>
        </w:rPr>
        <w:fldChar w:fldCharType="separate"/>
      </w:r>
      <w:r>
        <w:rPr>
          <w:rFonts w:ascii="Arial" w:eastAsia="Times New Roman" w:hAnsi="Arial" w:cs="Arial"/>
          <w:noProof/>
          <w:sz w:val="22"/>
          <w:szCs w:val="22"/>
        </w:rPr>
        <w:t>(</w:t>
      </w:r>
      <w:r w:rsidRPr="001358BD">
        <w:rPr>
          <w:rFonts w:ascii="Arial" w:eastAsia="Times New Roman" w:hAnsi="Arial" w:cs="Arial"/>
          <w:smallCaps/>
          <w:noProof/>
          <w:sz w:val="22"/>
          <w:szCs w:val="22"/>
        </w:rPr>
        <w:t>Birchler and Newton</w:t>
      </w:r>
      <w:r>
        <w:rPr>
          <w:rFonts w:ascii="Arial" w:eastAsia="Times New Roman" w:hAnsi="Arial" w:cs="Arial"/>
          <w:noProof/>
          <w:sz w:val="22"/>
          <w:szCs w:val="22"/>
        </w:rPr>
        <w:t xml:space="preserve"> 1981; </w:t>
      </w:r>
      <w:r w:rsidRPr="001358BD">
        <w:rPr>
          <w:rFonts w:ascii="Arial" w:eastAsia="Times New Roman" w:hAnsi="Arial" w:cs="Arial"/>
          <w:smallCaps/>
          <w:noProof/>
          <w:sz w:val="22"/>
          <w:szCs w:val="22"/>
        </w:rPr>
        <w:t>Devlin</w:t>
      </w:r>
      <w:r w:rsidRPr="001358BD">
        <w:rPr>
          <w:rFonts w:ascii="Arial" w:eastAsia="Times New Roman" w:hAnsi="Arial" w:cs="Arial"/>
          <w:i/>
          <w:noProof/>
          <w:sz w:val="22"/>
          <w:szCs w:val="22"/>
        </w:rPr>
        <w:t xml:space="preserve"> et al.</w:t>
      </w:r>
      <w:r>
        <w:rPr>
          <w:rFonts w:ascii="Arial" w:eastAsia="Times New Roman" w:hAnsi="Arial" w:cs="Arial"/>
          <w:noProof/>
          <w:sz w:val="22"/>
          <w:szCs w:val="22"/>
        </w:rPr>
        <w:t xml:space="preserve"> 1982; </w:t>
      </w:r>
      <w:r w:rsidRPr="001358BD">
        <w:rPr>
          <w:rFonts w:ascii="Arial" w:eastAsia="Times New Roman" w:hAnsi="Arial" w:cs="Arial"/>
          <w:smallCaps/>
          <w:noProof/>
          <w:sz w:val="22"/>
          <w:szCs w:val="22"/>
        </w:rPr>
        <w:t>Birchler</w:t>
      </w:r>
      <w:r w:rsidRPr="001358BD">
        <w:rPr>
          <w:rFonts w:ascii="Arial" w:eastAsia="Times New Roman" w:hAnsi="Arial" w:cs="Arial"/>
          <w:i/>
          <w:noProof/>
          <w:sz w:val="22"/>
          <w:szCs w:val="22"/>
        </w:rPr>
        <w:t xml:space="preserve"> et al.</w:t>
      </w:r>
      <w:r>
        <w:rPr>
          <w:rFonts w:ascii="Arial" w:eastAsia="Times New Roman" w:hAnsi="Arial" w:cs="Arial"/>
          <w:noProof/>
          <w:sz w:val="22"/>
          <w:szCs w:val="22"/>
        </w:rPr>
        <w:t xml:space="preserve"> 1990; </w:t>
      </w:r>
      <w:r w:rsidRPr="001358BD">
        <w:rPr>
          <w:rFonts w:ascii="Arial" w:eastAsia="Times New Roman" w:hAnsi="Arial" w:cs="Arial"/>
          <w:smallCaps/>
          <w:noProof/>
          <w:sz w:val="22"/>
          <w:szCs w:val="22"/>
        </w:rPr>
        <w:t>Guo</w:t>
      </w:r>
      <w:r w:rsidRPr="001358BD">
        <w:rPr>
          <w:rFonts w:ascii="Arial" w:eastAsia="Times New Roman" w:hAnsi="Arial" w:cs="Arial"/>
          <w:i/>
          <w:noProof/>
          <w:sz w:val="22"/>
          <w:szCs w:val="22"/>
        </w:rPr>
        <w:t xml:space="preserve"> et al.</w:t>
      </w:r>
      <w:r>
        <w:rPr>
          <w:rFonts w:ascii="Arial" w:eastAsia="Times New Roman" w:hAnsi="Arial" w:cs="Arial"/>
          <w:noProof/>
          <w:sz w:val="22"/>
          <w:szCs w:val="22"/>
        </w:rPr>
        <w:t xml:space="preserve"> 1996; </w:t>
      </w:r>
      <w:r w:rsidRPr="001358BD">
        <w:rPr>
          <w:rFonts w:ascii="Arial" w:eastAsia="Times New Roman" w:hAnsi="Arial" w:cs="Arial"/>
          <w:smallCaps/>
          <w:noProof/>
          <w:sz w:val="22"/>
          <w:szCs w:val="22"/>
        </w:rPr>
        <w:t>McAnally and Yampolsky</w:t>
      </w:r>
      <w:r>
        <w:rPr>
          <w:rFonts w:ascii="Arial" w:eastAsia="Times New Roman" w:hAnsi="Arial" w:cs="Arial"/>
          <w:noProof/>
          <w:sz w:val="22"/>
          <w:szCs w:val="22"/>
        </w:rPr>
        <w:t xml:space="preserve"> 2009; </w:t>
      </w:r>
      <w:r w:rsidRPr="001358BD">
        <w:rPr>
          <w:rFonts w:ascii="Arial" w:eastAsia="Times New Roman" w:hAnsi="Arial" w:cs="Arial"/>
          <w:smallCaps/>
          <w:noProof/>
          <w:sz w:val="22"/>
          <w:szCs w:val="22"/>
        </w:rPr>
        <w:t>Lundberg</w:t>
      </w:r>
      <w:r w:rsidRPr="001358BD">
        <w:rPr>
          <w:rFonts w:ascii="Arial" w:eastAsia="Times New Roman" w:hAnsi="Arial" w:cs="Arial"/>
          <w:i/>
          <w:noProof/>
          <w:sz w:val="22"/>
          <w:szCs w:val="22"/>
        </w:rPr>
        <w:t xml:space="preserve"> et al.</w:t>
      </w:r>
      <w:r>
        <w:rPr>
          <w:rFonts w:ascii="Arial" w:eastAsia="Times New Roman" w:hAnsi="Arial" w:cs="Arial"/>
          <w:noProof/>
          <w:sz w:val="22"/>
          <w:szCs w:val="22"/>
        </w:rPr>
        <w:t xml:space="preserve"> 2012; </w:t>
      </w:r>
      <w:r w:rsidRPr="001358BD">
        <w:rPr>
          <w:rFonts w:ascii="Arial" w:eastAsia="Times New Roman" w:hAnsi="Arial" w:cs="Arial"/>
          <w:smallCaps/>
          <w:noProof/>
          <w:sz w:val="22"/>
          <w:szCs w:val="22"/>
        </w:rPr>
        <w:t>Malone</w:t>
      </w:r>
      <w:r w:rsidRPr="001358BD">
        <w:rPr>
          <w:rFonts w:ascii="Arial" w:eastAsia="Times New Roman" w:hAnsi="Arial" w:cs="Arial"/>
          <w:i/>
          <w:noProof/>
          <w:sz w:val="22"/>
          <w:szCs w:val="22"/>
        </w:rPr>
        <w:t xml:space="preserve"> et al.</w:t>
      </w:r>
      <w:r>
        <w:rPr>
          <w:rFonts w:ascii="Arial" w:eastAsia="Times New Roman" w:hAnsi="Arial" w:cs="Arial"/>
          <w:noProof/>
          <w:sz w:val="22"/>
          <w:szCs w:val="22"/>
        </w:rPr>
        <w:t xml:space="preserve"> 2012; </w:t>
      </w:r>
      <w:r w:rsidRPr="001358BD">
        <w:rPr>
          <w:rFonts w:ascii="Arial" w:eastAsia="Times New Roman" w:hAnsi="Arial" w:cs="Arial"/>
          <w:smallCaps/>
          <w:noProof/>
          <w:sz w:val="22"/>
          <w:szCs w:val="22"/>
        </w:rPr>
        <w:t>Chen and Oliver</w:t>
      </w:r>
      <w:r>
        <w:rPr>
          <w:rFonts w:ascii="Arial" w:eastAsia="Times New Roman" w:hAnsi="Arial" w:cs="Arial"/>
          <w:noProof/>
          <w:sz w:val="22"/>
          <w:szCs w:val="22"/>
        </w:rPr>
        <w:t xml:space="preserve"> 2015; </w:t>
      </w:r>
      <w:r w:rsidRPr="001358BD">
        <w:rPr>
          <w:rFonts w:ascii="Arial" w:eastAsia="Times New Roman" w:hAnsi="Arial" w:cs="Arial"/>
          <w:smallCaps/>
          <w:noProof/>
          <w:sz w:val="22"/>
          <w:szCs w:val="22"/>
        </w:rPr>
        <w:t>Matos</w:t>
      </w:r>
      <w:r w:rsidRPr="001358BD">
        <w:rPr>
          <w:rFonts w:ascii="Arial" w:eastAsia="Times New Roman" w:hAnsi="Arial" w:cs="Arial"/>
          <w:i/>
          <w:noProof/>
          <w:sz w:val="22"/>
          <w:szCs w:val="22"/>
        </w:rPr>
        <w:t xml:space="preserve"> et al.</w:t>
      </w:r>
      <w:r>
        <w:rPr>
          <w:rFonts w:ascii="Arial" w:eastAsia="Times New Roman" w:hAnsi="Arial" w:cs="Arial"/>
          <w:noProof/>
          <w:sz w:val="22"/>
          <w:szCs w:val="22"/>
        </w:rPr>
        <w:t xml:space="preserve"> 2015; </w:t>
      </w:r>
      <w:r w:rsidRPr="001358BD">
        <w:rPr>
          <w:rFonts w:ascii="Arial" w:eastAsia="Times New Roman" w:hAnsi="Arial" w:cs="Arial"/>
          <w:smallCaps/>
          <w:noProof/>
          <w:sz w:val="22"/>
          <w:szCs w:val="22"/>
        </w:rPr>
        <w:t>Lee</w:t>
      </w:r>
      <w:r w:rsidRPr="001358BD">
        <w:rPr>
          <w:rFonts w:ascii="Arial" w:eastAsia="Times New Roman" w:hAnsi="Arial" w:cs="Arial"/>
          <w:i/>
          <w:noProof/>
          <w:sz w:val="22"/>
          <w:szCs w:val="22"/>
        </w:rPr>
        <w:t xml:space="preserve"> et al.</w:t>
      </w:r>
      <w:r>
        <w:rPr>
          <w:rFonts w:ascii="Arial" w:eastAsia="Times New Roman" w:hAnsi="Arial" w:cs="Arial"/>
          <w:noProof/>
          <w:sz w:val="22"/>
          <w:szCs w:val="22"/>
        </w:rPr>
        <w:t xml:space="preserve"> 2016; </w:t>
      </w:r>
      <w:r w:rsidRPr="001358BD">
        <w:rPr>
          <w:rFonts w:ascii="Arial" w:eastAsia="Times New Roman" w:hAnsi="Arial" w:cs="Arial"/>
          <w:smallCaps/>
          <w:noProof/>
          <w:sz w:val="22"/>
          <w:szCs w:val="22"/>
        </w:rPr>
        <w:t>Dumetz</w:t>
      </w:r>
      <w:r w:rsidRPr="001358BD">
        <w:rPr>
          <w:rFonts w:ascii="Arial" w:eastAsia="Times New Roman" w:hAnsi="Arial" w:cs="Arial"/>
          <w:i/>
          <w:noProof/>
          <w:sz w:val="22"/>
          <w:szCs w:val="22"/>
        </w:rPr>
        <w:t xml:space="preserve"> et al.</w:t>
      </w:r>
      <w:r>
        <w:rPr>
          <w:rFonts w:ascii="Arial" w:eastAsia="Times New Roman" w:hAnsi="Arial" w:cs="Arial"/>
          <w:noProof/>
          <w:sz w:val="22"/>
          <w:szCs w:val="22"/>
        </w:rPr>
        <w:t xml:space="preserve"> 2017)</w:t>
      </w:r>
      <w:r>
        <w:rPr>
          <w:rFonts w:ascii="Arial" w:eastAsia="Times New Roman" w:hAnsi="Arial" w:cs="Arial"/>
          <w:sz w:val="22"/>
          <w:szCs w:val="22"/>
        </w:rPr>
        <w:fldChar w:fldCharType="end"/>
      </w:r>
      <w:r w:rsidRPr="00496D59">
        <w:rPr>
          <w:rFonts w:ascii="Arial" w:eastAsia="Times New Roman" w:hAnsi="Arial" w:cs="Arial"/>
          <w:sz w:val="22"/>
          <w:szCs w:val="22"/>
        </w:rPr>
        <w:t xml:space="preserve">, it may be that these loci are more susceptible to </w:t>
      </w:r>
      <w:commentRangeStart w:id="94"/>
      <w:r w:rsidRPr="00496D59">
        <w:rPr>
          <w:rFonts w:ascii="Arial" w:eastAsia="Times New Roman" w:hAnsi="Arial" w:cs="Arial"/>
          <w:sz w:val="22"/>
          <w:szCs w:val="22"/>
        </w:rPr>
        <w:t xml:space="preserve">dosage imbalances, or the phenomenon and mechanism of autosomal dosage compensation has </w:t>
      </w:r>
      <w:r w:rsidRPr="00496D59">
        <w:rPr>
          <w:rFonts w:ascii="Arial" w:eastAsia="Times New Roman" w:hAnsi="Arial" w:cs="Arial"/>
          <w:sz w:val="22"/>
          <w:szCs w:val="22"/>
          <w:highlight w:val="yellow"/>
        </w:rPr>
        <w:t>evolved later in eukaryotes.</w:t>
      </w:r>
      <w:r w:rsidRPr="00496D59">
        <w:rPr>
          <w:rFonts w:ascii="Arial" w:eastAsia="Times New Roman" w:hAnsi="Arial" w:cs="Arial"/>
          <w:sz w:val="22"/>
          <w:szCs w:val="22"/>
        </w:rPr>
        <w:t xml:space="preserve"> </w:t>
      </w:r>
      <w:commentRangeEnd w:id="94"/>
      <w:r w:rsidRPr="00496D59">
        <w:rPr>
          <w:rStyle w:val="CommentReference"/>
          <w:rFonts w:ascii="Arial" w:hAnsi="Arial" w:cs="Arial"/>
          <w:sz w:val="22"/>
          <w:szCs w:val="22"/>
        </w:rPr>
        <w:commentReference w:id="94"/>
      </w:r>
      <w:r w:rsidRPr="00496D59">
        <w:rPr>
          <w:rFonts w:ascii="Arial" w:eastAsia="Times New Roman" w:hAnsi="Arial" w:cs="Arial"/>
          <w:sz w:val="22"/>
          <w:szCs w:val="22"/>
        </w:rPr>
        <w:t>Perhaps yeast do not require a mechanism of autosomal DC as they are so numerous and have a short generation time, so selection can act quickly to get rid of segmental or whole chromosome aneuploidies.</w:t>
      </w:r>
    </w:p>
    <w:p w14:paraId="0BA128A9" w14:textId="77777777" w:rsidR="00A21911" w:rsidRDefault="00A21911" w:rsidP="00A21911">
      <w:pPr>
        <w:spacing w:line="360" w:lineRule="auto"/>
        <w:ind w:firstLine="720"/>
        <w:rPr>
          <w:rFonts w:ascii="Arial" w:eastAsia="Times New Roman" w:hAnsi="Arial" w:cs="Arial"/>
          <w:sz w:val="22"/>
        </w:rPr>
      </w:pPr>
      <w:commentRangeStart w:id="95"/>
      <w:r>
        <w:rPr>
          <w:rFonts w:ascii="Arial" w:eastAsia="Times New Roman" w:hAnsi="Arial" w:cs="Arial"/>
          <w:sz w:val="22"/>
        </w:rPr>
        <w:t xml:space="preserve">Although autosomal dosage compensation has been observed in higher eukaryotes (cite some drosophila autosomal DC papers), it may be that these loci are more susceptible to </w:t>
      </w:r>
      <w:commentRangeStart w:id="96"/>
      <w:r>
        <w:rPr>
          <w:rFonts w:ascii="Arial" w:eastAsia="Times New Roman" w:hAnsi="Arial" w:cs="Arial"/>
          <w:sz w:val="22"/>
        </w:rPr>
        <w:t xml:space="preserve">dosage imbalances, or the phenomenon and mechanism of autosomal dosage compensation has </w:t>
      </w:r>
      <w:r w:rsidRPr="00A21C74">
        <w:rPr>
          <w:rFonts w:ascii="Arial" w:eastAsia="Times New Roman" w:hAnsi="Arial" w:cs="Arial"/>
          <w:sz w:val="22"/>
          <w:highlight w:val="yellow"/>
        </w:rPr>
        <w:t>evolved later in eukaryotes.</w:t>
      </w:r>
      <w:r>
        <w:rPr>
          <w:rFonts w:ascii="Arial" w:eastAsia="Times New Roman" w:hAnsi="Arial" w:cs="Arial"/>
          <w:sz w:val="22"/>
        </w:rPr>
        <w:t xml:space="preserve"> </w:t>
      </w:r>
      <w:commentRangeEnd w:id="96"/>
      <w:r>
        <w:rPr>
          <w:rStyle w:val="CommentReference"/>
        </w:rPr>
        <w:commentReference w:id="96"/>
      </w:r>
      <w:r>
        <w:rPr>
          <w:rFonts w:ascii="Arial" w:eastAsia="Times New Roman" w:hAnsi="Arial" w:cs="Arial"/>
          <w:sz w:val="22"/>
        </w:rPr>
        <w:t xml:space="preserve">Perhaps yeast do not require a mechanism of autosomal DC as they are so numerous and have a short generation time, so selection can act quickly to get rid of segmental or whole chromosome aneuploidies. </w:t>
      </w:r>
      <w:commentRangeEnd w:id="95"/>
      <w:r>
        <w:rPr>
          <w:rStyle w:val="CommentReference"/>
        </w:rPr>
        <w:commentReference w:id="95"/>
      </w:r>
    </w:p>
    <w:p w14:paraId="2BD683C4" w14:textId="342CAB99" w:rsidR="00650856" w:rsidRDefault="00D543AC" w:rsidP="00650856">
      <w:pPr>
        <w:pStyle w:val="ListParagraph"/>
        <w:numPr>
          <w:ilvl w:val="0"/>
          <w:numId w:val="6"/>
        </w:numPr>
        <w:rPr>
          <w:ins w:id="97" w:author="Holly Celina Mcqueary" w:date="2019-10-14T10:55:00Z"/>
        </w:rPr>
      </w:pPr>
      <w:r w:rsidRPr="00496D59">
        <w:rPr>
          <w:rFonts w:ascii="Arial" w:eastAsia="Times New Roman" w:hAnsi="Arial" w:cs="Arial"/>
          <w:sz w:val="22"/>
          <w:szCs w:val="22"/>
        </w:rPr>
        <w:t xml:space="preserve"> </w:t>
      </w:r>
      <w:commentRangeEnd w:id="93"/>
      <w:r w:rsidRPr="00496D59">
        <w:rPr>
          <w:rStyle w:val="CommentReference"/>
          <w:rFonts w:ascii="Arial" w:hAnsi="Arial" w:cs="Arial"/>
          <w:sz w:val="22"/>
          <w:szCs w:val="22"/>
        </w:rPr>
        <w:commentReference w:id="93"/>
      </w:r>
      <w:ins w:id="98" w:author="Holly Celina Mcqueary" w:date="2019-10-14T10:55:00Z">
        <w:r w:rsidR="00650856" w:rsidRPr="00650856">
          <w:t xml:space="preserve"> </w:t>
        </w:r>
        <w:r w:rsidR="00650856">
          <w:t>Peter et al nature 2018</w:t>
        </w:r>
      </w:ins>
    </w:p>
    <w:p w14:paraId="5F89CE8B" w14:textId="77777777" w:rsidR="00650856" w:rsidRDefault="00650856" w:rsidP="00650856">
      <w:pPr>
        <w:pStyle w:val="ListParagraph"/>
        <w:numPr>
          <w:ilvl w:val="0"/>
          <w:numId w:val="6"/>
        </w:numPr>
        <w:rPr>
          <w:ins w:id="99" w:author="Holly Celina Mcqueary" w:date="2019-10-14T10:55:00Z"/>
        </w:rPr>
      </w:pPr>
      <w:proofErr w:type="spellStart"/>
      <w:ins w:id="100" w:author="Holly Celina Mcqueary" w:date="2019-10-14T10:55:00Z">
        <w:r>
          <w:t>Duan</w:t>
        </w:r>
        <w:proofErr w:type="spellEnd"/>
        <w:r>
          <w:t xml:space="preserve"> et al </w:t>
        </w:r>
        <w:proofErr w:type="spellStart"/>
        <w:r>
          <w:t>nat</w:t>
        </w:r>
        <w:proofErr w:type="spellEnd"/>
        <w:r>
          <w:t xml:space="preserve"> comm 2018</w:t>
        </w:r>
      </w:ins>
    </w:p>
    <w:p w14:paraId="44C58A41" w14:textId="77777777" w:rsidR="00650856" w:rsidRDefault="00650856" w:rsidP="00650856">
      <w:pPr>
        <w:pStyle w:val="ListParagraph"/>
        <w:numPr>
          <w:ilvl w:val="0"/>
          <w:numId w:val="6"/>
        </w:numPr>
        <w:rPr>
          <w:ins w:id="101" w:author="Holly Celina Mcqueary" w:date="2019-10-14T10:55:00Z"/>
        </w:rPr>
      </w:pPr>
      <w:ins w:id="102" w:author="Holly Celina Mcqueary" w:date="2019-10-14T10:55:00Z">
        <w:r>
          <w:t xml:space="preserve">Allele ratio: call variants with </w:t>
        </w:r>
        <w:proofErr w:type="spellStart"/>
        <w:r>
          <w:t>samtools</w:t>
        </w:r>
        <w:proofErr w:type="spellEnd"/>
        <w:r>
          <w:t xml:space="preserve"> and </w:t>
        </w:r>
        <w:proofErr w:type="spellStart"/>
        <w:r>
          <w:t>bcftools</w:t>
        </w:r>
        <w:proofErr w:type="spellEnd"/>
        <w:r>
          <w:t xml:space="preserve"> </w:t>
        </w:r>
      </w:ins>
    </w:p>
    <w:p w14:paraId="6955BEB2" w14:textId="77777777" w:rsidR="00650856" w:rsidRDefault="00650856" w:rsidP="00650856">
      <w:pPr>
        <w:pStyle w:val="ListParagraph"/>
        <w:numPr>
          <w:ilvl w:val="1"/>
          <w:numId w:val="6"/>
        </w:numPr>
        <w:rPr>
          <w:ins w:id="103" w:author="Holly Celina Mcqueary" w:date="2019-10-14T10:55:00Z"/>
        </w:rPr>
      </w:pPr>
      <w:ins w:id="104" w:author="Holly Celina Mcqueary" w:date="2019-10-14T10:55:00Z">
        <w:r>
          <w:t xml:space="preserve">Count allele ratio of Q&gt;40 </w:t>
        </w:r>
        <w:proofErr w:type="spellStart"/>
        <w:r>
          <w:t>snps</w:t>
        </w:r>
        <w:proofErr w:type="spellEnd"/>
        <w:r>
          <w:t xml:space="preserve"> and plot with vcf2alleleplot.pl</w:t>
        </w:r>
      </w:ins>
    </w:p>
    <w:p w14:paraId="19819FC3" w14:textId="77777777" w:rsidR="00650856" w:rsidRDefault="00650856" w:rsidP="00650856">
      <w:pPr>
        <w:pStyle w:val="ListParagraph"/>
        <w:numPr>
          <w:ilvl w:val="0"/>
          <w:numId w:val="6"/>
        </w:numPr>
        <w:rPr>
          <w:ins w:id="105" w:author="Holly Celina Mcqueary" w:date="2019-10-14T10:55:00Z"/>
        </w:rPr>
      </w:pPr>
      <w:ins w:id="106" w:author="Holly Celina Mcqueary" w:date="2019-10-14T10:55:00Z">
        <w:r>
          <w:t xml:space="preserve">Have you seen a correlation with heterozygosity and </w:t>
        </w:r>
        <w:proofErr w:type="gramStart"/>
        <w:r>
          <w:t>aneuploidy</w:t>
        </w:r>
        <w:proofErr w:type="gramEnd"/>
      </w:ins>
    </w:p>
    <w:p w14:paraId="1CDAC14D" w14:textId="77777777" w:rsidR="00650856" w:rsidRDefault="00650856" w:rsidP="00650856">
      <w:pPr>
        <w:pStyle w:val="ListParagraph"/>
        <w:numPr>
          <w:ilvl w:val="0"/>
          <w:numId w:val="6"/>
        </w:numPr>
        <w:rPr>
          <w:ins w:id="107" w:author="Holly Celina Mcqueary" w:date="2019-10-14T10:55:00Z"/>
        </w:rPr>
      </w:pPr>
      <w:ins w:id="108" w:author="Holly Celina Mcqueary" w:date="2019-10-14T10:55:00Z">
        <w:r>
          <w:t>Meiosis better predictor of aneuploidy than domestication</w:t>
        </w:r>
      </w:ins>
    </w:p>
    <w:p w14:paraId="0F366910" w14:textId="77777777" w:rsidR="00650856" w:rsidRDefault="00650856" w:rsidP="00650856">
      <w:pPr>
        <w:pStyle w:val="ListParagraph"/>
        <w:numPr>
          <w:ilvl w:val="1"/>
          <w:numId w:val="6"/>
        </w:numPr>
        <w:rPr>
          <w:ins w:id="109" w:author="Holly Celina Mcqueary" w:date="2019-10-14T10:55:00Z"/>
        </w:rPr>
      </w:pPr>
      <w:ins w:id="110" w:author="Holly Celina Mcqueary" w:date="2019-10-14T10:55:00Z">
        <w:r>
          <w:t xml:space="preserve">High seasonality, lack of sporulation </w:t>
        </w:r>
      </w:ins>
    </w:p>
    <w:p w14:paraId="78BD5438" w14:textId="5FEDDDFA" w:rsidR="006E0824" w:rsidRDefault="006E0824" w:rsidP="00D543AC">
      <w:pPr>
        <w:spacing w:line="360" w:lineRule="auto"/>
        <w:ind w:firstLine="720"/>
        <w:rPr>
          <w:rFonts w:ascii="Arial" w:eastAsia="Times New Roman" w:hAnsi="Arial" w:cs="Arial"/>
          <w:sz w:val="22"/>
          <w:szCs w:val="22"/>
        </w:rPr>
      </w:pPr>
    </w:p>
    <w:p w14:paraId="66E07F41" w14:textId="77777777" w:rsidR="00D543AC" w:rsidRPr="00C05D5D" w:rsidRDefault="00D543AC" w:rsidP="00F24214">
      <w:pPr>
        <w:spacing w:line="360" w:lineRule="auto"/>
        <w:ind w:firstLine="720"/>
        <w:rPr>
          <w:rFonts w:ascii="Arial" w:eastAsia="Times New Roman" w:hAnsi="Arial" w:cs="Arial"/>
          <w:sz w:val="22"/>
          <w:szCs w:val="22"/>
        </w:rPr>
      </w:pPr>
    </w:p>
    <w:p w14:paraId="4566080D" w14:textId="0D8D7C7D" w:rsidR="001F0E25" w:rsidRDefault="004F7BC0" w:rsidP="00C05D5D">
      <w:pPr>
        <w:spacing w:line="360" w:lineRule="auto"/>
        <w:rPr>
          <w:b/>
          <w:bCs/>
          <w:sz w:val="32"/>
          <w:szCs w:val="32"/>
          <w:u w:val="single"/>
        </w:rPr>
      </w:pPr>
      <w:r w:rsidRPr="00623142">
        <w:rPr>
          <w:b/>
          <w:bCs/>
          <w:sz w:val="32"/>
          <w:szCs w:val="32"/>
          <w:u w:val="single"/>
        </w:rPr>
        <w:t>Figures</w:t>
      </w:r>
    </w:p>
    <w:p w14:paraId="06FC2A96" w14:textId="79255531" w:rsidR="001F0E25" w:rsidRDefault="001F0E25" w:rsidP="00C05D5D">
      <w:pPr>
        <w:spacing w:line="360" w:lineRule="auto"/>
        <w:rPr>
          <w:b/>
          <w:bCs/>
          <w:sz w:val="32"/>
          <w:szCs w:val="32"/>
          <w:u w:val="single"/>
        </w:rPr>
      </w:pPr>
      <w:r>
        <w:rPr>
          <w:b/>
          <w:bCs/>
          <w:noProof/>
          <w:sz w:val="32"/>
          <w:szCs w:val="32"/>
          <w:u w:val="single"/>
        </w:rPr>
        <w:lastRenderedPageBreak/>
        <w:drawing>
          <wp:inline distT="0" distB="0" distL="0" distR="0" wp14:anchorId="78656FBB" wp14:editId="53DC33AD">
            <wp:extent cx="4667250" cy="280035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hromSize.pdf"/>
                    <pic:cNvPicPr/>
                  </pic:nvPicPr>
                  <pic:blipFill rotWithShape="1">
                    <a:blip r:embed="rId17">
                      <a:extLst>
                        <a:ext uri="{28A0092B-C50C-407E-A947-70E740481C1C}">
                          <a14:useLocalDpi xmlns:a14="http://schemas.microsoft.com/office/drawing/2010/main" val="0"/>
                        </a:ext>
                      </a:extLst>
                    </a:blip>
                    <a:srcRect l="10737" t="8915" r="10737" b="54678"/>
                    <a:stretch/>
                  </pic:blipFill>
                  <pic:spPr bwMode="auto">
                    <a:xfrm>
                      <a:off x="0" y="0"/>
                      <a:ext cx="4667250" cy="2800350"/>
                    </a:xfrm>
                    <a:prstGeom prst="rect">
                      <a:avLst/>
                    </a:prstGeom>
                    <a:ln>
                      <a:noFill/>
                    </a:ln>
                    <a:extLst>
                      <a:ext uri="{53640926-AAD7-44D8-BBD7-CCE9431645EC}">
                        <a14:shadowObscured xmlns:a14="http://schemas.microsoft.com/office/drawing/2010/main"/>
                      </a:ext>
                    </a:extLst>
                  </pic:spPr>
                </pic:pic>
              </a:graphicData>
            </a:graphic>
          </wp:inline>
        </w:drawing>
      </w:r>
    </w:p>
    <w:p w14:paraId="60E21776" w14:textId="77777777" w:rsidR="001F0E25" w:rsidRDefault="001F0E25" w:rsidP="00C05D5D">
      <w:pPr>
        <w:spacing w:line="360" w:lineRule="auto"/>
      </w:pPr>
    </w:p>
    <w:tbl>
      <w:tblPr>
        <w:tblW w:w="6320" w:type="dxa"/>
        <w:tblLook w:val="04A0" w:firstRow="1" w:lastRow="0" w:firstColumn="1" w:lastColumn="0" w:noHBand="0" w:noVBand="1"/>
      </w:tblPr>
      <w:tblGrid>
        <w:gridCol w:w="1580"/>
        <w:gridCol w:w="1460"/>
        <w:gridCol w:w="1980"/>
        <w:gridCol w:w="1300"/>
      </w:tblGrid>
      <w:tr w:rsidR="000705CA" w:rsidRPr="000705CA" w14:paraId="58358A79" w14:textId="77777777" w:rsidTr="000705CA">
        <w:trPr>
          <w:trHeight w:val="680"/>
        </w:trPr>
        <w:tc>
          <w:tcPr>
            <w:tcW w:w="1580" w:type="dxa"/>
            <w:tcBorders>
              <w:top w:val="nil"/>
              <w:left w:val="nil"/>
              <w:bottom w:val="nil"/>
              <w:right w:val="nil"/>
            </w:tcBorders>
            <w:shd w:val="clear" w:color="auto" w:fill="auto"/>
            <w:vAlign w:val="bottom"/>
            <w:hideMark/>
          </w:tcPr>
          <w:p w14:paraId="7601DB3F"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Chromosome</w:t>
            </w:r>
          </w:p>
        </w:tc>
        <w:tc>
          <w:tcPr>
            <w:tcW w:w="1460" w:type="dxa"/>
            <w:tcBorders>
              <w:top w:val="nil"/>
              <w:left w:val="nil"/>
              <w:bottom w:val="nil"/>
              <w:right w:val="nil"/>
            </w:tcBorders>
            <w:shd w:val="clear" w:color="auto" w:fill="auto"/>
            <w:vAlign w:val="bottom"/>
            <w:hideMark/>
          </w:tcPr>
          <w:p w14:paraId="4044F8E5"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1n Lines</w:t>
            </w:r>
          </w:p>
        </w:tc>
        <w:tc>
          <w:tcPr>
            <w:tcW w:w="1980" w:type="dxa"/>
            <w:tcBorders>
              <w:top w:val="nil"/>
              <w:left w:val="nil"/>
              <w:bottom w:val="nil"/>
              <w:right w:val="nil"/>
            </w:tcBorders>
            <w:shd w:val="clear" w:color="auto" w:fill="auto"/>
            <w:vAlign w:val="bottom"/>
            <w:hideMark/>
          </w:tcPr>
          <w:p w14:paraId="310D5085"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3n Lines</w:t>
            </w:r>
          </w:p>
        </w:tc>
        <w:tc>
          <w:tcPr>
            <w:tcW w:w="1300" w:type="dxa"/>
            <w:tcBorders>
              <w:top w:val="nil"/>
              <w:left w:val="nil"/>
              <w:bottom w:val="nil"/>
              <w:right w:val="nil"/>
            </w:tcBorders>
            <w:shd w:val="clear" w:color="auto" w:fill="auto"/>
            <w:vAlign w:val="bottom"/>
            <w:hideMark/>
          </w:tcPr>
          <w:p w14:paraId="66D6C44C"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4n Lines</w:t>
            </w:r>
          </w:p>
        </w:tc>
      </w:tr>
      <w:tr w:rsidR="000705CA" w:rsidRPr="000705CA" w14:paraId="0ABBBB3A" w14:textId="77777777" w:rsidTr="000705CA">
        <w:trPr>
          <w:trHeight w:val="1020"/>
        </w:trPr>
        <w:tc>
          <w:tcPr>
            <w:tcW w:w="1580" w:type="dxa"/>
            <w:tcBorders>
              <w:top w:val="nil"/>
              <w:left w:val="nil"/>
              <w:bottom w:val="nil"/>
              <w:right w:val="nil"/>
            </w:tcBorders>
            <w:shd w:val="clear" w:color="auto" w:fill="auto"/>
            <w:vAlign w:val="bottom"/>
            <w:hideMark/>
          </w:tcPr>
          <w:p w14:paraId="190E2F42"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 xml:space="preserve">I </w:t>
            </w:r>
          </w:p>
        </w:tc>
        <w:tc>
          <w:tcPr>
            <w:tcW w:w="1460" w:type="dxa"/>
            <w:tcBorders>
              <w:top w:val="nil"/>
              <w:left w:val="nil"/>
              <w:bottom w:val="nil"/>
              <w:right w:val="nil"/>
            </w:tcBorders>
            <w:shd w:val="clear" w:color="auto" w:fill="auto"/>
            <w:vAlign w:val="bottom"/>
            <w:hideMark/>
          </w:tcPr>
          <w:p w14:paraId="5037AEA6"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GC 11</w:t>
            </w:r>
          </w:p>
        </w:tc>
        <w:tc>
          <w:tcPr>
            <w:tcW w:w="1980" w:type="dxa"/>
            <w:tcBorders>
              <w:top w:val="nil"/>
              <w:left w:val="nil"/>
              <w:bottom w:val="nil"/>
              <w:right w:val="nil"/>
            </w:tcBorders>
            <w:shd w:val="clear" w:color="auto" w:fill="auto"/>
            <w:vAlign w:val="bottom"/>
            <w:hideMark/>
          </w:tcPr>
          <w:p w14:paraId="0333EE93"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GC 7, GC 18, GC 21, MA 152</w:t>
            </w:r>
          </w:p>
        </w:tc>
        <w:tc>
          <w:tcPr>
            <w:tcW w:w="1300" w:type="dxa"/>
            <w:tcBorders>
              <w:top w:val="nil"/>
              <w:left w:val="nil"/>
              <w:bottom w:val="nil"/>
              <w:right w:val="nil"/>
            </w:tcBorders>
            <w:shd w:val="clear" w:color="auto" w:fill="auto"/>
            <w:vAlign w:val="bottom"/>
            <w:hideMark/>
          </w:tcPr>
          <w:p w14:paraId="7A542FD3" w14:textId="77777777" w:rsidR="000705CA" w:rsidRPr="000705CA" w:rsidRDefault="000705CA" w:rsidP="000705CA">
            <w:pPr>
              <w:rPr>
                <w:rFonts w:ascii="Calibri" w:eastAsia="Times New Roman" w:hAnsi="Calibri" w:cs="Times New Roman"/>
                <w:color w:val="000000"/>
              </w:rPr>
            </w:pPr>
          </w:p>
        </w:tc>
      </w:tr>
      <w:tr w:rsidR="000705CA" w:rsidRPr="000705CA" w14:paraId="750839B4" w14:textId="77777777" w:rsidTr="000705CA">
        <w:trPr>
          <w:trHeight w:val="680"/>
        </w:trPr>
        <w:tc>
          <w:tcPr>
            <w:tcW w:w="1580" w:type="dxa"/>
            <w:tcBorders>
              <w:top w:val="nil"/>
              <w:left w:val="nil"/>
              <w:bottom w:val="nil"/>
              <w:right w:val="nil"/>
            </w:tcBorders>
            <w:shd w:val="clear" w:color="auto" w:fill="auto"/>
            <w:vAlign w:val="bottom"/>
            <w:hideMark/>
          </w:tcPr>
          <w:p w14:paraId="5F0A5724"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II</w:t>
            </w:r>
          </w:p>
        </w:tc>
        <w:tc>
          <w:tcPr>
            <w:tcW w:w="1460" w:type="dxa"/>
            <w:tcBorders>
              <w:top w:val="nil"/>
              <w:left w:val="nil"/>
              <w:bottom w:val="nil"/>
              <w:right w:val="nil"/>
            </w:tcBorders>
            <w:shd w:val="clear" w:color="auto" w:fill="auto"/>
            <w:vAlign w:val="bottom"/>
            <w:hideMark/>
          </w:tcPr>
          <w:p w14:paraId="2ABDED53" w14:textId="77777777" w:rsidR="000705CA" w:rsidRPr="000705CA" w:rsidRDefault="000705CA" w:rsidP="000705CA">
            <w:pPr>
              <w:rPr>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53465C8C"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MA 43, MA 71, MA 77</w:t>
            </w:r>
          </w:p>
        </w:tc>
        <w:tc>
          <w:tcPr>
            <w:tcW w:w="1300" w:type="dxa"/>
            <w:tcBorders>
              <w:top w:val="nil"/>
              <w:left w:val="nil"/>
              <w:bottom w:val="nil"/>
              <w:right w:val="nil"/>
            </w:tcBorders>
            <w:shd w:val="clear" w:color="auto" w:fill="auto"/>
            <w:vAlign w:val="bottom"/>
            <w:hideMark/>
          </w:tcPr>
          <w:p w14:paraId="4D594711" w14:textId="77777777" w:rsidR="000705CA" w:rsidRPr="000705CA" w:rsidRDefault="000705CA" w:rsidP="000705CA">
            <w:pPr>
              <w:rPr>
                <w:rFonts w:ascii="Calibri" w:eastAsia="Times New Roman" w:hAnsi="Calibri" w:cs="Times New Roman"/>
                <w:color w:val="000000"/>
              </w:rPr>
            </w:pPr>
          </w:p>
        </w:tc>
      </w:tr>
      <w:tr w:rsidR="000705CA" w:rsidRPr="000705CA" w14:paraId="63973742" w14:textId="77777777" w:rsidTr="000705CA">
        <w:trPr>
          <w:trHeight w:val="680"/>
        </w:trPr>
        <w:tc>
          <w:tcPr>
            <w:tcW w:w="1580" w:type="dxa"/>
            <w:tcBorders>
              <w:top w:val="nil"/>
              <w:left w:val="nil"/>
              <w:bottom w:val="nil"/>
              <w:right w:val="nil"/>
            </w:tcBorders>
            <w:shd w:val="clear" w:color="auto" w:fill="auto"/>
            <w:vAlign w:val="bottom"/>
            <w:hideMark/>
          </w:tcPr>
          <w:p w14:paraId="579AA91F"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III</w:t>
            </w:r>
          </w:p>
        </w:tc>
        <w:tc>
          <w:tcPr>
            <w:tcW w:w="1460" w:type="dxa"/>
            <w:tcBorders>
              <w:top w:val="nil"/>
              <w:left w:val="nil"/>
              <w:bottom w:val="nil"/>
              <w:right w:val="nil"/>
            </w:tcBorders>
            <w:shd w:val="clear" w:color="auto" w:fill="auto"/>
            <w:vAlign w:val="bottom"/>
            <w:hideMark/>
          </w:tcPr>
          <w:p w14:paraId="6356F87B" w14:textId="77777777" w:rsidR="000705CA" w:rsidRPr="000705CA" w:rsidRDefault="000705CA" w:rsidP="000705CA">
            <w:pPr>
              <w:rPr>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1A8767F1"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MA 43, MA 49</w:t>
            </w:r>
          </w:p>
        </w:tc>
        <w:tc>
          <w:tcPr>
            <w:tcW w:w="1300" w:type="dxa"/>
            <w:tcBorders>
              <w:top w:val="nil"/>
              <w:left w:val="nil"/>
              <w:bottom w:val="nil"/>
              <w:right w:val="nil"/>
            </w:tcBorders>
            <w:shd w:val="clear" w:color="auto" w:fill="auto"/>
            <w:vAlign w:val="bottom"/>
            <w:hideMark/>
          </w:tcPr>
          <w:p w14:paraId="57AB598C" w14:textId="77777777" w:rsidR="000705CA" w:rsidRPr="000705CA" w:rsidRDefault="000705CA" w:rsidP="000705CA">
            <w:pPr>
              <w:rPr>
                <w:rFonts w:ascii="Calibri" w:eastAsia="Times New Roman" w:hAnsi="Calibri" w:cs="Times New Roman"/>
                <w:color w:val="000000"/>
              </w:rPr>
            </w:pPr>
          </w:p>
        </w:tc>
      </w:tr>
      <w:tr w:rsidR="000705CA" w:rsidRPr="000705CA" w14:paraId="0DE451CA" w14:textId="77777777" w:rsidTr="000705CA">
        <w:trPr>
          <w:trHeight w:val="680"/>
        </w:trPr>
        <w:tc>
          <w:tcPr>
            <w:tcW w:w="1580" w:type="dxa"/>
            <w:tcBorders>
              <w:top w:val="nil"/>
              <w:left w:val="nil"/>
              <w:bottom w:val="nil"/>
              <w:right w:val="nil"/>
            </w:tcBorders>
            <w:shd w:val="clear" w:color="auto" w:fill="auto"/>
            <w:vAlign w:val="bottom"/>
            <w:hideMark/>
          </w:tcPr>
          <w:p w14:paraId="3B2FD24B"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IV</w:t>
            </w:r>
          </w:p>
        </w:tc>
        <w:tc>
          <w:tcPr>
            <w:tcW w:w="1460" w:type="dxa"/>
            <w:tcBorders>
              <w:top w:val="nil"/>
              <w:left w:val="nil"/>
              <w:bottom w:val="nil"/>
              <w:right w:val="nil"/>
            </w:tcBorders>
            <w:shd w:val="clear" w:color="auto" w:fill="auto"/>
            <w:vAlign w:val="bottom"/>
            <w:hideMark/>
          </w:tcPr>
          <w:p w14:paraId="34A34FA1" w14:textId="77777777" w:rsidR="000705CA" w:rsidRPr="000705CA" w:rsidRDefault="000705CA" w:rsidP="000705CA">
            <w:pPr>
              <w:rPr>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783298CB"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MA 10, MA 48, MA 80</w:t>
            </w:r>
          </w:p>
        </w:tc>
        <w:tc>
          <w:tcPr>
            <w:tcW w:w="1300" w:type="dxa"/>
            <w:tcBorders>
              <w:top w:val="nil"/>
              <w:left w:val="nil"/>
              <w:bottom w:val="nil"/>
              <w:right w:val="nil"/>
            </w:tcBorders>
            <w:shd w:val="clear" w:color="auto" w:fill="auto"/>
            <w:vAlign w:val="bottom"/>
            <w:hideMark/>
          </w:tcPr>
          <w:p w14:paraId="481CA49F" w14:textId="77777777" w:rsidR="000705CA" w:rsidRPr="000705CA" w:rsidRDefault="000705CA" w:rsidP="000705CA">
            <w:pPr>
              <w:rPr>
                <w:rFonts w:ascii="Calibri" w:eastAsia="Times New Roman" w:hAnsi="Calibri" w:cs="Times New Roman"/>
                <w:color w:val="000000"/>
              </w:rPr>
            </w:pPr>
          </w:p>
        </w:tc>
      </w:tr>
      <w:tr w:rsidR="000705CA" w:rsidRPr="000705CA" w14:paraId="20CE3C5F" w14:textId="77777777" w:rsidTr="000705CA">
        <w:trPr>
          <w:trHeight w:val="2380"/>
        </w:trPr>
        <w:tc>
          <w:tcPr>
            <w:tcW w:w="1580" w:type="dxa"/>
            <w:tcBorders>
              <w:top w:val="nil"/>
              <w:left w:val="nil"/>
              <w:bottom w:val="nil"/>
              <w:right w:val="nil"/>
            </w:tcBorders>
            <w:shd w:val="clear" w:color="auto" w:fill="auto"/>
            <w:vAlign w:val="bottom"/>
            <w:hideMark/>
          </w:tcPr>
          <w:p w14:paraId="0B2266B0"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V</w:t>
            </w:r>
          </w:p>
        </w:tc>
        <w:tc>
          <w:tcPr>
            <w:tcW w:w="1460" w:type="dxa"/>
            <w:tcBorders>
              <w:top w:val="nil"/>
              <w:left w:val="nil"/>
              <w:bottom w:val="nil"/>
              <w:right w:val="nil"/>
            </w:tcBorders>
            <w:shd w:val="clear" w:color="auto" w:fill="auto"/>
            <w:vAlign w:val="bottom"/>
            <w:hideMark/>
          </w:tcPr>
          <w:p w14:paraId="41CA192C" w14:textId="77777777" w:rsidR="000705CA" w:rsidRPr="000705CA" w:rsidRDefault="000705CA" w:rsidP="000705CA">
            <w:pPr>
              <w:rPr>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01347F69"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GC 4, GC 40, GC 49, GC 50, GC 82, GC 83; MA 50, MA 117, MA 146</w:t>
            </w:r>
          </w:p>
        </w:tc>
        <w:tc>
          <w:tcPr>
            <w:tcW w:w="1300" w:type="dxa"/>
            <w:tcBorders>
              <w:top w:val="nil"/>
              <w:left w:val="nil"/>
              <w:bottom w:val="nil"/>
              <w:right w:val="nil"/>
            </w:tcBorders>
            <w:shd w:val="clear" w:color="auto" w:fill="auto"/>
            <w:vAlign w:val="bottom"/>
            <w:hideMark/>
          </w:tcPr>
          <w:p w14:paraId="56088B20" w14:textId="77777777" w:rsidR="000705CA" w:rsidRPr="000705CA" w:rsidRDefault="000705CA" w:rsidP="000705CA">
            <w:pPr>
              <w:rPr>
                <w:rFonts w:ascii="Calibri" w:eastAsia="Times New Roman" w:hAnsi="Calibri" w:cs="Times New Roman"/>
                <w:color w:val="000000"/>
              </w:rPr>
            </w:pPr>
          </w:p>
        </w:tc>
      </w:tr>
      <w:tr w:rsidR="000705CA" w:rsidRPr="000705CA" w14:paraId="4C6B31C8" w14:textId="77777777" w:rsidTr="000705CA">
        <w:trPr>
          <w:trHeight w:val="340"/>
        </w:trPr>
        <w:tc>
          <w:tcPr>
            <w:tcW w:w="1580" w:type="dxa"/>
            <w:tcBorders>
              <w:top w:val="nil"/>
              <w:left w:val="nil"/>
              <w:bottom w:val="nil"/>
              <w:right w:val="nil"/>
            </w:tcBorders>
            <w:shd w:val="clear" w:color="auto" w:fill="auto"/>
            <w:vAlign w:val="bottom"/>
            <w:hideMark/>
          </w:tcPr>
          <w:p w14:paraId="22EEBD1D"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VI</w:t>
            </w:r>
          </w:p>
        </w:tc>
        <w:tc>
          <w:tcPr>
            <w:tcW w:w="1460" w:type="dxa"/>
            <w:tcBorders>
              <w:top w:val="nil"/>
              <w:left w:val="nil"/>
              <w:bottom w:val="nil"/>
              <w:right w:val="nil"/>
            </w:tcBorders>
            <w:shd w:val="clear" w:color="auto" w:fill="auto"/>
            <w:vAlign w:val="bottom"/>
            <w:hideMark/>
          </w:tcPr>
          <w:p w14:paraId="3BD9C8A5" w14:textId="77777777" w:rsidR="000705CA" w:rsidRPr="000705CA" w:rsidRDefault="000705CA" w:rsidP="000705CA">
            <w:pPr>
              <w:rPr>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2CF323E1" w14:textId="77777777" w:rsidR="000705CA" w:rsidRPr="000705CA" w:rsidRDefault="000705CA" w:rsidP="000705CA">
            <w:pPr>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vAlign w:val="bottom"/>
            <w:hideMark/>
          </w:tcPr>
          <w:p w14:paraId="06B44296" w14:textId="77777777" w:rsidR="000705CA" w:rsidRPr="000705CA" w:rsidRDefault="000705CA" w:rsidP="000705CA">
            <w:pPr>
              <w:rPr>
                <w:rFonts w:ascii="Times New Roman" w:eastAsia="Times New Roman" w:hAnsi="Times New Roman" w:cs="Times New Roman"/>
                <w:sz w:val="20"/>
                <w:szCs w:val="20"/>
              </w:rPr>
            </w:pPr>
          </w:p>
        </w:tc>
      </w:tr>
      <w:tr w:rsidR="000705CA" w:rsidRPr="000705CA" w14:paraId="7CCE5257" w14:textId="77777777" w:rsidTr="000705CA">
        <w:trPr>
          <w:trHeight w:val="1700"/>
        </w:trPr>
        <w:tc>
          <w:tcPr>
            <w:tcW w:w="1580" w:type="dxa"/>
            <w:tcBorders>
              <w:top w:val="nil"/>
              <w:left w:val="nil"/>
              <w:bottom w:val="nil"/>
              <w:right w:val="nil"/>
            </w:tcBorders>
            <w:shd w:val="clear" w:color="auto" w:fill="auto"/>
            <w:vAlign w:val="bottom"/>
            <w:hideMark/>
          </w:tcPr>
          <w:p w14:paraId="4761B5D3"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lastRenderedPageBreak/>
              <w:t>VII</w:t>
            </w:r>
          </w:p>
        </w:tc>
        <w:tc>
          <w:tcPr>
            <w:tcW w:w="1460" w:type="dxa"/>
            <w:tcBorders>
              <w:top w:val="nil"/>
              <w:left w:val="nil"/>
              <w:bottom w:val="nil"/>
              <w:right w:val="nil"/>
            </w:tcBorders>
            <w:shd w:val="clear" w:color="auto" w:fill="auto"/>
            <w:vAlign w:val="bottom"/>
            <w:hideMark/>
          </w:tcPr>
          <w:p w14:paraId="0A893646" w14:textId="77777777" w:rsidR="000705CA" w:rsidRPr="000705CA" w:rsidRDefault="000705CA" w:rsidP="000705CA">
            <w:pPr>
              <w:rPr>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4CF3CE01"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GC 31, GC 59, GC 61, GC 66, GC 79, GC 93; MA 115</w:t>
            </w:r>
          </w:p>
        </w:tc>
        <w:tc>
          <w:tcPr>
            <w:tcW w:w="1300" w:type="dxa"/>
            <w:tcBorders>
              <w:top w:val="nil"/>
              <w:left w:val="nil"/>
              <w:bottom w:val="nil"/>
              <w:right w:val="nil"/>
            </w:tcBorders>
            <w:shd w:val="clear" w:color="auto" w:fill="auto"/>
            <w:vAlign w:val="bottom"/>
            <w:hideMark/>
          </w:tcPr>
          <w:p w14:paraId="4032ED81" w14:textId="77777777" w:rsidR="000705CA" w:rsidRPr="000705CA" w:rsidRDefault="000705CA" w:rsidP="000705CA">
            <w:pPr>
              <w:rPr>
                <w:rFonts w:ascii="Calibri" w:eastAsia="Times New Roman" w:hAnsi="Calibri" w:cs="Times New Roman"/>
                <w:color w:val="000000"/>
              </w:rPr>
            </w:pPr>
          </w:p>
        </w:tc>
      </w:tr>
      <w:tr w:rsidR="000705CA" w:rsidRPr="000705CA" w14:paraId="7E0DA35B" w14:textId="77777777" w:rsidTr="000705CA">
        <w:trPr>
          <w:trHeight w:val="1360"/>
        </w:trPr>
        <w:tc>
          <w:tcPr>
            <w:tcW w:w="1580" w:type="dxa"/>
            <w:tcBorders>
              <w:top w:val="nil"/>
              <w:left w:val="nil"/>
              <w:bottom w:val="nil"/>
              <w:right w:val="nil"/>
            </w:tcBorders>
            <w:shd w:val="clear" w:color="auto" w:fill="auto"/>
            <w:vAlign w:val="bottom"/>
            <w:hideMark/>
          </w:tcPr>
          <w:p w14:paraId="1239C3B4"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VIII</w:t>
            </w:r>
          </w:p>
        </w:tc>
        <w:tc>
          <w:tcPr>
            <w:tcW w:w="1460" w:type="dxa"/>
            <w:tcBorders>
              <w:top w:val="nil"/>
              <w:left w:val="nil"/>
              <w:bottom w:val="nil"/>
              <w:right w:val="nil"/>
            </w:tcBorders>
            <w:shd w:val="clear" w:color="auto" w:fill="auto"/>
            <w:vAlign w:val="bottom"/>
            <w:hideMark/>
          </w:tcPr>
          <w:p w14:paraId="4D1579AD" w14:textId="77777777" w:rsidR="000705CA" w:rsidRPr="000705CA" w:rsidRDefault="000705CA" w:rsidP="000705CA">
            <w:pPr>
              <w:rPr>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4BE9BEE8"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MA 83, MA 108, MA 111, MA 152</w:t>
            </w:r>
          </w:p>
        </w:tc>
        <w:tc>
          <w:tcPr>
            <w:tcW w:w="1300" w:type="dxa"/>
            <w:tcBorders>
              <w:top w:val="nil"/>
              <w:left w:val="nil"/>
              <w:bottom w:val="nil"/>
              <w:right w:val="nil"/>
            </w:tcBorders>
            <w:shd w:val="clear" w:color="auto" w:fill="auto"/>
            <w:vAlign w:val="bottom"/>
            <w:hideMark/>
          </w:tcPr>
          <w:p w14:paraId="614DBB0C" w14:textId="77777777" w:rsidR="000705CA" w:rsidRPr="000705CA" w:rsidRDefault="000705CA" w:rsidP="000705CA">
            <w:pPr>
              <w:rPr>
                <w:rFonts w:ascii="Calibri" w:eastAsia="Times New Roman" w:hAnsi="Calibri" w:cs="Times New Roman"/>
                <w:color w:val="000000"/>
              </w:rPr>
            </w:pPr>
          </w:p>
        </w:tc>
      </w:tr>
      <w:tr w:rsidR="000705CA" w:rsidRPr="000705CA" w14:paraId="4A3CA8A1" w14:textId="77777777" w:rsidTr="000705CA">
        <w:trPr>
          <w:trHeight w:val="1360"/>
        </w:trPr>
        <w:tc>
          <w:tcPr>
            <w:tcW w:w="1580" w:type="dxa"/>
            <w:tcBorders>
              <w:top w:val="nil"/>
              <w:left w:val="nil"/>
              <w:bottom w:val="nil"/>
              <w:right w:val="nil"/>
            </w:tcBorders>
            <w:shd w:val="clear" w:color="auto" w:fill="auto"/>
            <w:vAlign w:val="bottom"/>
            <w:hideMark/>
          </w:tcPr>
          <w:p w14:paraId="6C40DEC1"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IX</w:t>
            </w:r>
          </w:p>
        </w:tc>
        <w:tc>
          <w:tcPr>
            <w:tcW w:w="1460" w:type="dxa"/>
            <w:tcBorders>
              <w:top w:val="nil"/>
              <w:left w:val="nil"/>
              <w:bottom w:val="nil"/>
              <w:right w:val="nil"/>
            </w:tcBorders>
            <w:shd w:val="clear" w:color="auto" w:fill="auto"/>
            <w:vAlign w:val="bottom"/>
            <w:hideMark/>
          </w:tcPr>
          <w:p w14:paraId="0FAE8655"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MA 29, MA 108</w:t>
            </w:r>
          </w:p>
        </w:tc>
        <w:tc>
          <w:tcPr>
            <w:tcW w:w="1980" w:type="dxa"/>
            <w:tcBorders>
              <w:top w:val="nil"/>
              <w:left w:val="nil"/>
              <w:bottom w:val="nil"/>
              <w:right w:val="nil"/>
            </w:tcBorders>
            <w:shd w:val="clear" w:color="auto" w:fill="auto"/>
            <w:vAlign w:val="bottom"/>
            <w:hideMark/>
          </w:tcPr>
          <w:p w14:paraId="356413DE"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GC 47, GC 76; MA 15, MA 88, MA 119</w:t>
            </w:r>
          </w:p>
        </w:tc>
        <w:tc>
          <w:tcPr>
            <w:tcW w:w="1300" w:type="dxa"/>
            <w:tcBorders>
              <w:top w:val="nil"/>
              <w:left w:val="nil"/>
              <w:bottom w:val="nil"/>
              <w:right w:val="nil"/>
            </w:tcBorders>
            <w:shd w:val="clear" w:color="auto" w:fill="auto"/>
            <w:vAlign w:val="bottom"/>
            <w:hideMark/>
          </w:tcPr>
          <w:p w14:paraId="5B5AECD6" w14:textId="77777777" w:rsidR="000705CA" w:rsidRPr="000705CA" w:rsidRDefault="000705CA" w:rsidP="000705CA">
            <w:pPr>
              <w:rPr>
                <w:rFonts w:ascii="Calibri" w:eastAsia="Times New Roman" w:hAnsi="Calibri" w:cs="Times New Roman"/>
                <w:color w:val="000000"/>
              </w:rPr>
            </w:pPr>
          </w:p>
        </w:tc>
      </w:tr>
      <w:tr w:rsidR="000705CA" w:rsidRPr="000705CA" w14:paraId="54722EB6" w14:textId="77777777" w:rsidTr="000705CA">
        <w:trPr>
          <w:trHeight w:val="680"/>
        </w:trPr>
        <w:tc>
          <w:tcPr>
            <w:tcW w:w="1580" w:type="dxa"/>
            <w:tcBorders>
              <w:top w:val="nil"/>
              <w:left w:val="nil"/>
              <w:bottom w:val="nil"/>
              <w:right w:val="nil"/>
            </w:tcBorders>
            <w:shd w:val="clear" w:color="auto" w:fill="auto"/>
            <w:vAlign w:val="bottom"/>
            <w:hideMark/>
          </w:tcPr>
          <w:p w14:paraId="141E0EFE"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X</w:t>
            </w:r>
          </w:p>
        </w:tc>
        <w:tc>
          <w:tcPr>
            <w:tcW w:w="1460" w:type="dxa"/>
            <w:tcBorders>
              <w:top w:val="nil"/>
              <w:left w:val="nil"/>
              <w:bottom w:val="nil"/>
              <w:right w:val="nil"/>
            </w:tcBorders>
            <w:shd w:val="clear" w:color="auto" w:fill="auto"/>
            <w:vAlign w:val="bottom"/>
            <w:hideMark/>
          </w:tcPr>
          <w:p w14:paraId="6031EC54" w14:textId="77777777" w:rsidR="000705CA" w:rsidRPr="000705CA" w:rsidRDefault="000705CA" w:rsidP="000705CA">
            <w:pPr>
              <w:rPr>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76444C59"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GC 66; MA 31</w:t>
            </w:r>
          </w:p>
        </w:tc>
        <w:tc>
          <w:tcPr>
            <w:tcW w:w="1300" w:type="dxa"/>
            <w:tcBorders>
              <w:top w:val="nil"/>
              <w:left w:val="nil"/>
              <w:bottom w:val="nil"/>
              <w:right w:val="nil"/>
            </w:tcBorders>
            <w:shd w:val="clear" w:color="auto" w:fill="auto"/>
            <w:vAlign w:val="bottom"/>
            <w:hideMark/>
          </w:tcPr>
          <w:p w14:paraId="3531D982" w14:textId="77777777" w:rsidR="000705CA" w:rsidRPr="000705CA" w:rsidRDefault="000705CA" w:rsidP="000705CA">
            <w:pPr>
              <w:rPr>
                <w:rFonts w:ascii="Calibri" w:eastAsia="Times New Roman" w:hAnsi="Calibri" w:cs="Times New Roman"/>
                <w:color w:val="000000"/>
              </w:rPr>
            </w:pPr>
          </w:p>
        </w:tc>
      </w:tr>
      <w:tr w:rsidR="000705CA" w:rsidRPr="000705CA" w14:paraId="53439704" w14:textId="77777777" w:rsidTr="000705CA">
        <w:trPr>
          <w:trHeight w:val="340"/>
        </w:trPr>
        <w:tc>
          <w:tcPr>
            <w:tcW w:w="1580" w:type="dxa"/>
            <w:tcBorders>
              <w:top w:val="nil"/>
              <w:left w:val="nil"/>
              <w:bottom w:val="nil"/>
              <w:right w:val="nil"/>
            </w:tcBorders>
            <w:shd w:val="clear" w:color="auto" w:fill="auto"/>
            <w:vAlign w:val="bottom"/>
            <w:hideMark/>
          </w:tcPr>
          <w:p w14:paraId="3B76D7D4"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XI</w:t>
            </w:r>
          </w:p>
        </w:tc>
        <w:tc>
          <w:tcPr>
            <w:tcW w:w="1460" w:type="dxa"/>
            <w:tcBorders>
              <w:top w:val="nil"/>
              <w:left w:val="nil"/>
              <w:bottom w:val="nil"/>
              <w:right w:val="nil"/>
            </w:tcBorders>
            <w:shd w:val="clear" w:color="auto" w:fill="auto"/>
            <w:vAlign w:val="bottom"/>
            <w:hideMark/>
          </w:tcPr>
          <w:p w14:paraId="5942C671" w14:textId="77777777" w:rsidR="000705CA" w:rsidRPr="000705CA" w:rsidRDefault="000705CA" w:rsidP="000705CA">
            <w:pPr>
              <w:rPr>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71C3C280"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MA 30</w:t>
            </w:r>
          </w:p>
        </w:tc>
        <w:tc>
          <w:tcPr>
            <w:tcW w:w="1300" w:type="dxa"/>
            <w:tcBorders>
              <w:top w:val="nil"/>
              <w:left w:val="nil"/>
              <w:bottom w:val="nil"/>
              <w:right w:val="nil"/>
            </w:tcBorders>
            <w:shd w:val="clear" w:color="auto" w:fill="auto"/>
            <w:vAlign w:val="bottom"/>
            <w:hideMark/>
          </w:tcPr>
          <w:p w14:paraId="7E09A673" w14:textId="77777777" w:rsidR="000705CA" w:rsidRPr="000705CA" w:rsidRDefault="000705CA" w:rsidP="000705CA">
            <w:pPr>
              <w:rPr>
                <w:rFonts w:ascii="Calibri" w:eastAsia="Times New Roman" w:hAnsi="Calibri" w:cs="Times New Roman"/>
                <w:color w:val="000000"/>
              </w:rPr>
            </w:pPr>
          </w:p>
        </w:tc>
      </w:tr>
      <w:tr w:rsidR="000705CA" w:rsidRPr="000705CA" w14:paraId="4BF35777" w14:textId="77777777" w:rsidTr="000705CA">
        <w:trPr>
          <w:trHeight w:val="2040"/>
        </w:trPr>
        <w:tc>
          <w:tcPr>
            <w:tcW w:w="1580" w:type="dxa"/>
            <w:tcBorders>
              <w:top w:val="nil"/>
              <w:left w:val="nil"/>
              <w:bottom w:val="nil"/>
              <w:right w:val="nil"/>
            </w:tcBorders>
            <w:shd w:val="clear" w:color="auto" w:fill="auto"/>
            <w:vAlign w:val="bottom"/>
            <w:hideMark/>
          </w:tcPr>
          <w:p w14:paraId="63055D6D"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XII</w:t>
            </w:r>
          </w:p>
        </w:tc>
        <w:tc>
          <w:tcPr>
            <w:tcW w:w="1460" w:type="dxa"/>
            <w:tcBorders>
              <w:top w:val="nil"/>
              <w:left w:val="nil"/>
              <w:bottom w:val="nil"/>
              <w:right w:val="nil"/>
            </w:tcBorders>
            <w:shd w:val="clear" w:color="auto" w:fill="auto"/>
            <w:vAlign w:val="bottom"/>
            <w:hideMark/>
          </w:tcPr>
          <w:p w14:paraId="5FDE0ACB" w14:textId="77777777" w:rsidR="000705CA" w:rsidRPr="000705CA" w:rsidRDefault="000705CA" w:rsidP="000705CA">
            <w:pPr>
              <w:rPr>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6450F2AC"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GC 1, GC 13, GC 18, GC 27, GC 44, GC 53, GC 77; MA 123</w:t>
            </w:r>
          </w:p>
        </w:tc>
        <w:tc>
          <w:tcPr>
            <w:tcW w:w="1300" w:type="dxa"/>
            <w:tcBorders>
              <w:top w:val="nil"/>
              <w:left w:val="nil"/>
              <w:bottom w:val="nil"/>
              <w:right w:val="nil"/>
            </w:tcBorders>
            <w:shd w:val="clear" w:color="auto" w:fill="auto"/>
            <w:vAlign w:val="bottom"/>
            <w:hideMark/>
          </w:tcPr>
          <w:p w14:paraId="107AA407" w14:textId="77777777" w:rsidR="000705CA" w:rsidRPr="000705CA" w:rsidRDefault="000705CA" w:rsidP="000705CA">
            <w:pPr>
              <w:rPr>
                <w:rFonts w:ascii="Calibri" w:eastAsia="Times New Roman" w:hAnsi="Calibri" w:cs="Times New Roman"/>
                <w:color w:val="000000"/>
              </w:rPr>
            </w:pPr>
          </w:p>
        </w:tc>
      </w:tr>
      <w:tr w:rsidR="000705CA" w:rsidRPr="000705CA" w14:paraId="421A6F68" w14:textId="77777777" w:rsidTr="000705CA">
        <w:trPr>
          <w:trHeight w:val="340"/>
        </w:trPr>
        <w:tc>
          <w:tcPr>
            <w:tcW w:w="1580" w:type="dxa"/>
            <w:tcBorders>
              <w:top w:val="nil"/>
              <w:left w:val="nil"/>
              <w:bottom w:val="nil"/>
              <w:right w:val="nil"/>
            </w:tcBorders>
            <w:shd w:val="clear" w:color="auto" w:fill="auto"/>
            <w:vAlign w:val="bottom"/>
            <w:hideMark/>
          </w:tcPr>
          <w:p w14:paraId="516F4F8A"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XIII</w:t>
            </w:r>
          </w:p>
        </w:tc>
        <w:tc>
          <w:tcPr>
            <w:tcW w:w="1460" w:type="dxa"/>
            <w:tcBorders>
              <w:top w:val="nil"/>
              <w:left w:val="nil"/>
              <w:bottom w:val="nil"/>
              <w:right w:val="nil"/>
            </w:tcBorders>
            <w:shd w:val="clear" w:color="auto" w:fill="auto"/>
            <w:vAlign w:val="bottom"/>
            <w:hideMark/>
          </w:tcPr>
          <w:p w14:paraId="364B3CC5" w14:textId="77777777" w:rsidR="000705CA" w:rsidRPr="000705CA" w:rsidRDefault="000705CA" w:rsidP="000705CA">
            <w:pPr>
              <w:rPr>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7F673106" w14:textId="77777777" w:rsidR="000705CA" w:rsidRPr="000705CA" w:rsidRDefault="000705CA" w:rsidP="000705CA">
            <w:pPr>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vAlign w:val="bottom"/>
            <w:hideMark/>
          </w:tcPr>
          <w:p w14:paraId="34D09CC1" w14:textId="77777777" w:rsidR="000705CA" w:rsidRPr="000705CA" w:rsidRDefault="000705CA" w:rsidP="000705CA">
            <w:pPr>
              <w:rPr>
                <w:rFonts w:ascii="Times New Roman" w:eastAsia="Times New Roman" w:hAnsi="Times New Roman" w:cs="Times New Roman"/>
                <w:sz w:val="20"/>
                <w:szCs w:val="20"/>
              </w:rPr>
            </w:pPr>
          </w:p>
        </w:tc>
      </w:tr>
      <w:tr w:rsidR="000705CA" w:rsidRPr="000705CA" w14:paraId="45C9C114" w14:textId="77777777" w:rsidTr="000705CA">
        <w:trPr>
          <w:trHeight w:val="1360"/>
        </w:trPr>
        <w:tc>
          <w:tcPr>
            <w:tcW w:w="1580" w:type="dxa"/>
            <w:tcBorders>
              <w:top w:val="nil"/>
              <w:left w:val="nil"/>
              <w:bottom w:val="nil"/>
              <w:right w:val="nil"/>
            </w:tcBorders>
            <w:shd w:val="clear" w:color="auto" w:fill="auto"/>
            <w:vAlign w:val="bottom"/>
            <w:hideMark/>
          </w:tcPr>
          <w:p w14:paraId="0B30B3B7"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XIV</w:t>
            </w:r>
          </w:p>
        </w:tc>
        <w:tc>
          <w:tcPr>
            <w:tcW w:w="1460" w:type="dxa"/>
            <w:tcBorders>
              <w:top w:val="nil"/>
              <w:left w:val="nil"/>
              <w:bottom w:val="nil"/>
              <w:right w:val="nil"/>
            </w:tcBorders>
            <w:shd w:val="clear" w:color="auto" w:fill="auto"/>
            <w:vAlign w:val="bottom"/>
            <w:hideMark/>
          </w:tcPr>
          <w:p w14:paraId="666B192B" w14:textId="77777777" w:rsidR="000705CA" w:rsidRPr="000705CA" w:rsidRDefault="000705CA" w:rsidP="000705CA">
            <w:pPr>
              <w:rPr>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35B16E79"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GC 33, GC 76; MA 63, MA 73, MA 124</w:t>
            </w:r>
          </w:p>
        </w:tc>
        <w:tc>
          <w:tcPr>
            <w:tcW w:w="1300" w:type="dxa"/>
            <w:tcBorders>
              <w:top w:val="nil"/>
              <w:left w:val="nil"/>
              <w:bottom w:val="nil"/>
              <w:right w:val="nil"/>
            </w:tcBorders>
            <w:shd w:val="clear" w:color="auto" w:fill="auto"/>
            <w:vAlign w:val="bottom"/>
            <w:hideMark/>
          </w:tcPr>
          <w:p w14:paraId="72E7E85A" w14:textId="77777777" w:rsidR="000705CA" w:rsidRPr="000705CA" w:rsidRDefault="000705CA" w:rsidP="000705CA">
            <w:pPr>
              <w:rPr>
                <w:rFonts w:ascii="Calibri" w:eastAsia="Times New Roman" w:hAnsi="Calibri" w:cs="Times New Roman"/>
                <w:color w:val="000000"/>
              </w:rPr>
            </w:pPr>
          </w:p>
        </w:tc>
      </w:tr>
      <w:tr w:rsidR="000705CA" w:rsidRPr="000705CA" w14:paraId="73B4D1B4" w14:textId="77777777" w:rsidTr="000705CA">
        <w:trPr>
          <w:trHeight w:val="340"/>
        </w:trPr>
        <w:tc>
          <w:tcPr>
            <w:tcW w:w="1580" w:type="dxa"/>
            <w:tcBorders>
              <w:top w:val="nil"/>
              <w:left w:val="nil"/>
              <w:bottom w:val="nil"/>
              <w:right w:val="nil"/>
            </w:tcBorders>
            <w:shd w:val="clear" w:color="auto" w:fill="auto"/>
            <w:vAlign w:val="bottom"/>
            <w:hideMark/>
          </w:tcPr>
          <w:p w14:paraId="6800E3D2"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XV</w:t>
            </w:r>
          </w:p>
        </w:tc>
        <w:tc>
          <w:tcPr>
            <w:tcW w:w="1460" w:type="dxa"/>
            <w:tcBorders>
              <w:top w:val="nil"/>
              <w:left w:val="nil"/>
              <w:bottom w:val="nil"/>
              <w:right w:val="nil"/>
            </w:tcBorders>
            <w:shd w:val="clear" w:color="auto" w:fill="auto"/>
            <w:vAlign w:val="bottom"/>
            <w:hideMark/>
          </w:tcPr>
          <w:p w14:paraId="0530DB0A" w14:textId="77777777" w:rsidR="000705CA" w:rsidRPr="000705CA" w:rsidRDefault="000705CA" w:rsidP="000705CA">
            <w:pPr>
              <w:rPr>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3E4FC9C0"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GC 11</w:t>
            </w:r>
          </w:p>
        </w:tc>
        <w:tc>
          <w:tcPr>
            <w:tcW w:w="1300" w:type="dxa"/>
            <w:tcBorders>
              <w:top w:val="nil"/>
              <w:left w:val="nil"/>
              <w:bottom w:val="nil"/>
              <w:right w:val="nil"/>
            </w:tcBorders>
            <w:shd w:val="clear" w:color="auto" w:fill="auto"/>
            <w:vAlign w:val="bottom"/>
            <w:hideMark/>
          </w:tcPr>
          <w:p w14:paraId="15FBB0A8" w14:textId="77777777" w:rsidR="000705CA" w:rsidRPr="000705CA" w:rsidRDefault="000705CA" w:rsidP="000705CA">
            <w:pPr>
              <w:rPr>
                <w:rFonts w:ascii="Calibri" w:eastAsia="Times New Roman" w:hAnsi="Calibri" w:cs="Times New Roman"/>
                <w:color w:val="000000"/>
              </w:rPr>
            </w:pPr>
          </w:p>
        </w:tc>
      </w:tr>
      <w:tr w:rsidR="000705CA" w:rsidRPr="000705CA" w14:paraId="7A7FAE27" w14:textId="77777777" w:rsidTr="000705CA">
        <w:trPr>
          <w:trHeight w:val="3060"/>
        </w:trPr>
        <w:tc>
          <w:tcPr>
            <w:tcW w:w="1580" w:type="dxa"/>
            <w:tcBorders>
              <w:top w:val="nil"/>
              <w:left w:val="nil"/>
              <w:bottom w:val="nil"/>
              <w:right w:val="nil"/>
            </w:tcBorders>
            <w:shd w:val="clear" w:color="auto" w:fill="auto"/>
            <w:vAlign w:val="bottom"/>
            <w:hideMark/>
          </w:tcPr>
          <w:p w14:paraId="7ADDDAD3"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XVI</w:t>
            </w:r>
          </w:p>
        </w:tc>
        <w:tc>
          <w:tcPr>
            <w:tcW w:w="1460" w:type="dxa"/>
            <w:tcBorders>
              <w:top w:val="nil"/>
              <w:left w:val="nil"/>
              <w:bottom w:val="nil"/>
              <w:right w:val="nil"/>
            </w:tcBorders>
            <w:shd w:val="clear" w:color="auto" w:fill="auto"/>
            <w:vAlign w:val="bottom"/>
            <w:hideMark/>
          </w:tcPr>
          <w:p w14:paraId="2C20DB59" w14:textId="77777777" w:rsidR="000705CA" w:rsidRPr="000705CA" w:rsidRDefault="000705CA" w:rsidP="000705CA">
            <w:pPr>
              <w:rPr>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038BA134"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GC 15, GC 25, GC 31, GC 33, GC 38, GC 40, GC 47, GC 56, GC 69; MA 10, MA 112, MA 141</w:t>
            </w:r>
          </w:p>
        </w:tc>
        <w:tc>
          <w:tcPr>
            <w:tcW w:w="1300" w:type="dxa"/>
            <w:tcBorders>
              <w:top w:val="nil"/>
              <w:left w:val="nil"/>
              <w:bottom w:val="nil"/>
              <w:right w:val="nil"/>
            </w:tcBorders>
            <w:shd w:val="clear" w:color="auto" w:fill="auto"/>
            <w:vAlign w:val="bottom"/>
            <w:hideMark/>
          </w:tcPr>
          <w:p w14:paraId="1EB40064"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GC 8</w:t>
            </w:r>
          </w:p>
        </w:tc>
      </w:tr>
    </w:tbl>
    <w:p w14:paraId="6F4E12A7" w14:textId="28AC42A8" w:rsidR="006E0824" w:rsidRDefault="000705CA" w:rsidP="00C05D5D">
      <w:pPr>
        <w:spacing w:line="360" w:lineRule="auto"/>
      </w:pPr>
      <w:r>
        <w:lastRenderedPageBreak/>
        <w:t xml:space="preserve">Table ^: All aneuploid samples in this study, broken down by chromosome, ploidy, and experiment (GC – hybrid strain, MA – lab strain). </w:t>
      </w:r>
    </w:p>
    <w:p w14:paraId="2D21D40D" w14:textId="77777777" w:rsidR="000705CA" w:rsidRDefault="000705CA" w:rsidP="00C05D5D">
      <w:pPr>
        <w:spacing w:line="360" w:lineRule="auto"/>
      </w:pPr>
    </w:p>
    <w:tbl>
      <w:tblPr>
        <w:tblW w:w="6560" w:type="dxa"/>
        <w:tblLook w:val="04A0" w:firstRow="1" w:lastRow="0" w:firstColumn="1" w:lastColumn="0" w:noHBand="0" w:noVBand="1"/>
      </w:tblPr>
      <w:tblGrid>
        <w:gridCol w:w="3440"/>
        <w:gridCol w:w="1400"/>
        <w:gridCol w:w="1720"/>
      </w:tblGrid>
      <w:tr w:rsidR="009D4DE4" w:rsidRPr="00AF386E" w14:paraId="41405009" w14:textId="77777777" w:rsidTr="00523C94">
        <w:trPr>
          <w:trHeight w:val="320"/>
        </w:trPr>
        <w:tc>
          <w:tcPr>
            <w:tcW w:w="3440" w:type="dxa"/>
            <w:tcBorders>
              <w:top w:val="single" w:sz="4" w:space="0" w:color="000000"/>
              <w:left w:val="nil"/>
              <w:bottom w:val="single" w:sz="4" w:space="0" w:color="000000"/>
              <w:right w:val="nil"/>
            </w:tcBorders>
            <w:shd w:val="clear" w:color="auto" w:fill="auto"/>
            <w:noWrap/>
            <w:vAlign w:val="bottom"/>
            <w:hideMark/>
          </w:tcPr>
          <w:p w14:paraId="5FBD1DD5" w14:textId="77777777" w:rsidR="009D4DE4" w:rsidRPr="00AF386E" w:rsidRDefault="009D4DE4" w:rsidP="00C05D5D">
            <w:pPr>
              <w:spacing w:line="360" w:lineRule="auto"/>
              <w:rPr>
                <w:rFonts w:ascii="Calibri" w:eastAsia="Times New Roman" w:hAnsi="Calibri" w:cs="Calibri"/>
                <w:b/>
                <w:bCs/>
                <w:color w:val="000000"/>
              </w:rPr>
            </w:pPr>
          </w:p>
        </w:tc>
        <w:tc>
          <w:tcPr>
            <w:tcW w:w="1400" w:type="dxa"/>
            <w:tcBorders>
              <w:top w:val="single" w:sz="4" w:space="0" w:color="000000"/>
              <w:left w:val="nil"/>
              <w:bottom w:val="single" w:sz="4" w:space="0" w:color="000000"/>
              <w:right w:val="nil"/>
            </w:tcBorders>
            <w:shd w:val="clear" w:color="auto" w:fill="auto"/>
            <w:noWrap/>
            <w:vAlign w:val="bottom"/>
            <w:hideMark/>
          </w:tcPr>
          <w:p w14:paraId="752E5C87" w14:textId="77777777" w:rsidR="009D4DE4" w:rsidRPr="00AF386E" w:rsidRDefault="009D4DE4" w:rsidP="00C05D5D">
            <w:pPr>
              <w:spacing w:line="360" w:lineRule="auto"/>
              <w:rPr>
                <w:rFonts w:ascii="Calibri" w:eastAsia="Times New Roman" w:hAnsi="Calibri" w:cs="Calibri"/>
                <w:b/>
                <w:bCs/>
                <w:color w:val="000000"/>
              </w:rPr>
            </w:pPr>
            <w:r w:rsidRPr="00AF386E">
              <w:rPr>
                <w:rFonts w:ascii="Calibri" w:eastAsia="Times New Roman" w:hAnsi="Calibri" w:cs="Calibri"/>
                <w:b/>
                <w:bCs/>
                <w:color w:val="000000"/>
              </w:rPr>
              <w:t>Lab Strain</w:t>
            </w:r>
          </w:p>
        </w:tc>
        <w:tc>
          <w:tcPr>
            <w:tcW w:w="1720" w:type="dxa"/>
            <w:tcBorders>
              <w:top w:val="single" w:sz="4" w:space="0" w:color="000000"/>
              <w:left w:val="nil"/>
              <w:bottom w:val="single" w:sz="4" w:space="0" w:color="000000"/>
              <w:right w:val="nil"/>
            </w:tcBorders>
            <w:shd w:val="clear" w:color="auto" w:fill="auto"/>
            <w:noWrap/>
            <w:vAlign w:val="bottom"/>
            <w:hideMark/>
          </w:tcPr>
          <w:p w14:paraId="0EA09351" w14:textId="77777777" w:rsidR="009D4DE4" w:rsidRPr="00AF386E" w:rsidRDefault="009D4DE4" w:rsidP="00C05D5D">
            <w:pPr>
              <w:spacing w:line="360" w:lineRule="auto"/>
              <w:rPr>
                <w:rFonts w:ascii="Calibri" w:eastAsia="Times New Roman" w:hAnsi="Calibri" w:cs="Calibri"/>
                <w:b/>
                <w:bCs/>
                <w:color w:val="000000"/>
              </w:rPr>
            </w:pPr>
            <w:r w:rsidRPr="00AF386E">
              <w:rPr>
                <w:rFonts w:ascii="Calibri" w:eastAsia="Times New Roman" w:hAnsi="Calibri" w:cs="Calibri"/>
                <w:b/>
                <w:bCs/>
                <w:color w:val="000000"/>
              </w:rPr>
              <w:t>Hybrid Strain</w:t>
            </w:r>
          </w:p>
        </w:tc>
      </w:tr>
      <w:tr w:rsidR="009D4DE4" w:rsidRPr="00AF386E" w14:paraId="5B1A60BC" w14:textId="77777777" w:rsidTr="00523C94">
        <w:trPr>
          <w:trHeight w:val="320"/>
        </w:trPr>
        <w:tc>
          <w:tcPr>
            <w:tcW w:w="3440" w:type="dxa"/>
            <w:tcBorders>
              <w:top w:val="nil"/>
              <w:left w:val="nil"/>
              <w:bottom w:val="nil"/>
              <w:right w:val="nil"/>
            </w:tcBorders>
            <w:shd w:val="clear" w:color="D9D9D9" w:fill="D9D9D9"/>
            <w:noWrap/>
            <w:vAlign w:val="bottom"/>
            <w:hideMark/>
          </w:tcPr>
          <w:p w14:paraId="5B4B394B" w14:textId="77777777" w:rsidR="009D4DE4" w:rsidRPr="00AF386E" w:rsidRDefault="009D4DE4" w:rsidP="00C05D5D">
            <w:pPr>
              <w:spacing w:line="360" w:lineRule="auto"/>
              <w:rPr>
                <w:rFonts w:ascii="Calibri" w:eastAsia="Times New Roman" w:hAnsi="Calibri" w:cs="Calibri"/>
                <w:color w:val="000000"/>
              </w:rPr>
            </w:pPr>
            <w:r w:rsidRPr="00AF386E">
              <w:rPr>
                <w:rFonts w:ascii="Calibri" w:eastAsia="Times New Roman" w:hAnsi="Calibri" w:cs="Calibri"/>
                <w:color w:val="000000"/>
              </w:rPr>
              <w:t>Whole-chromosome duplications</w:t>
            </w:r>
          </w:p>
        </w:tc>
        <w:tc>
          <w:tcPr>
            <w:tcW w:w="1400" w:type="dxa"/>
            <w:tcBorders>
              <w:top w:val="nil"/>
              <w:left w:val="nil"/>
              <w:bottom w:val="nil"/>
              <w:right w:val="nil"/>
            </w:tcBorders>
            <w:shd w:val="clear" w:color="D9D9D9" w:fill="D9D9D9"/>
            <w:noWrap/>
            <w:vAlign w:val="bottom"/>
            <w:hideMark/>
          </w:tcPr>
          <w:p w14:paraId="6FE1CBC8" w14:textId="77777777" w:rsidR="009D4DE4" w:rsidRPr="00AF386E" w:rsidRDefault="009D4DE4" w:rsidP="00C05D5D">
            <w:pPr>
              <w:spacing w:line="360" w:lineRule="auto"/>
              <w:jc w:val="right"/>
              <w:rPr>
                <w:rFonts w:ascii="Calibri" w:eastAsia="Times New Roman" w:hAnsi="Calibri" w:cs="Calibri"/>
                <w:color w:val="000000"/>
              </w:rPr>
            </w:pPr>
            <w:r w:rsidRPr="00AF386E">
              <w:rPr>
                <w:rFonts w:ascii="Calibri" w:eastAsia="Times New Roman" w:hAnsi="Calibri" w:cs="Calibri"/>
                <w:color w:val="000000"/>
              </w:rPr>
              <w:t>29</w:t>
            </w:r>
          </w:p>
        </w:tc>
        <w:tc>
          <w:tcPr>
            <w:tcW w:w="1720" w:type="dxa"/>
            <w:tcBorders>
              <w:top w:val="nil"/>
              <w:left w:val="nil"/>
              <w:bottom w:val="nil"/>
              <w:right w:val="nil"/>
            </w:tcBorders>
            <w:shd w:val="clear" w:color="D9D9D9" w:fill="D9D9D9"/>
            <w:noWrap/>
            <w:vAlign w:val="bottom"/>
            <w:hideMark/>
          </w:tcPr>
          <w:p w14:paraId="4453BA2E" w14:textId="77777777" w:rsidR="009D4DE4" w:rsidRPr="00AF386E" w:rsidRDefault="009D4DE4" w:rsidP="00C05D5D">
            <w:pPr>
              <w:spacing w:line="360" w:lineRule="auto"/>
              <w:jc w:val="right"/>
              <w:rPr>
                <w:rFonts w:ascii="Calibri" w:eastAsia="Times New Roman" w:hAnsi="Calibri" w:cs="Calibri"/>
                <w:color w:val="000000"/>
              </w:rPr>
            </w:pPr>
            <w:r w:rsidRPr="00AF386E">
              <w:rPr>
                <w:rFonts w:ascii="Calibri" w:eastAsia="Times New Roman" w:hAnsi="Calibri" w:cs="Calibri"/>
                <w:color w:val="000000"/>
              </w:rPr>
              <w:t>27</w:t>
            </w:r>
          </w:p>
        </w:tc>
      </w:tr>
      <w:tr w:rsidR="009D4DE4" w:rsidRPr="00AF386E" w14:paraId="3F0E8484" w14:textId="77777777" w:rsidTr="00523C94">
        <w:trPr>
          <w:trHeight w:val="320"/>
        </w:trPr>
        <w:tc>
          <w:tcPr>
            <w:tcW w:w="3440" w:type="dxa"/>
            <w:tcBorders>
              <w:top w:val="nil"/>
              <w:left w:val="nil"/>
              <w:bottom w:val="nil"/>
              <w:right w:val="nil"/>
            </w:tcBorders>
            <w:shd w:val="clear" w:color="auto" w:fill="auto"/>
            <w:noWrap/>
            <w:vAlign w:val="bottom"/>
            <w:hideMark/>
          </w:tcPr>
          <w:p w14:paraId="1DFDE6F6" w14:textId="77777777" w:rsidR="009D4DE4" w:rsidRPr="00AF386E" w:rsidRDefault="009D4DE4" w:rsidP="00C05D5D">
            <w:pPr>
              <w:spacing w:line="360" w:lineRule="auto"/>
              <w:rPr>
                <w:rFonts w:ascii="Calibri" w:eastAsia="Times New Roman" w:hAnsi="Calibri" w:cs="Calibri"/>
                <w:color w:val="000000"/>
              </w:rPr>
            </w:pPr>
            <w:r w:rsidRPr="00AF386E">
              <w:rPr>
                <w:rFonts w:ascii="Calibri" w:eastAsia="Times New Roman" w:hAnsi="Calibri" w:cs="Calibri"/>
                <w:color w:val="000000"/>
              </w:rPr>
              <w:t>Whole-chromosome deletions</w:t>
            </w:r>
          </w:p>
        </w:tc>
        <w:tc>
          <w:tcPr>
            <w:tcW w:w="1400" w:type="dxa"/>
            <w:tcBorders>
              <w:top w:val="nil"/>
              <w:left w:val="nil"/>
              <w:bottom w:val="nil"/>
              <w:right w:val="nil"/>
            </w:tcBorders>
            <w:shd w:val="clear" w:color="auto" w:fill="auto"/>
            <w:noWrap/>
            <w:vAlign w:val="bottom"/>
            <w:hideMark/>
          </w:tcPr>
          <w:p w14:paraId="30923CF7" w14:textId="77777777" w:rsidR="009D4DE4" w:rsidRPr="00AF386E" w:rsidRDefault="009D4DE4" w:rsidP="00C05D5D">
            <w:pPr>
              <w:spacing w:line="360" w:lineRule="auto"/>
              <w:jc w:val="right"/>
              <w:rPr>
                <w:rFonts w:ascii="Calibri" w:eastAsia="Times New Roman" w:hAnsi="Calibri" w:cs="Calibri"/>
                <w:color w:val="000000"/>
              </w:rPr>
            </w:pPr>
            <w:r w:rsidRPr="00AF386E">
              <w:rPr>
                <w:rFonts w:ascii="Calibri" w:eastAsia="Times New Roman" w:hAnsi="Calibri" w:cs="Calibri"/>
                <w:color w:val="000000"/>
              </w:rPr>
              <w:t>2</w:t>
            </w:r>
          </w:p>
        </w:tc>
        <w:tc>
          <w:tcPr>
            <w:tcW w:w="1720" w:type="dxa"/>
            <w:tcBorders>
              <w:top w:val="nil"/>
              <w:left w:val="nil"/>
              <w:bottom w:val="nil"/>
              <w:right w:val="nil"/>
            </w:tcBorders>
            <w:shd w:val="clear" w:color="auto" w:fill="auto"/>
            <w:noWrap/>
            <w:vAlign w:val="bottom"/>
            <w:hideMark/>
          </w:tcPr>
          <w:p w14:paraId="7539A226" w14:textId="77777777" w:rsidR="009D4DE4" w:rsidRPr="00AF386E" w:rsidRDefault="009D4DE4" w:rsidP="00C05D5D">
            <w:pPr>
              <w:spacing w:line="360" w:lineRule="auto"/>
              <w:jc w:val="right"/>
              <w:rPr>
                <w:rFonts w:ascii="Calibri" w:eastAsia="Times New Roman" w:hAnsi="Calibri" w:cs="Calibri"/>
                <w:color w:val="000000"/>
              </w:rPr>
            </w:pPr>
            <w:r w:rsidRPr="00AF386E">
              <w:rPr>
                <w:rFonts w:ascii="Calibri" w:eastAsia="Times New Roman" w:hAnsi="Calibri" w:cs="Calibri"/>
                <w:color w:val="000000"/>
              </w:rPr>
              <w:t>1</w:t>
            </w:r>
          </w:p>
        </w:tc>
      </w:tr>
      <w:tr w:rsidR="009D4DE4" w:rsidRPr="00AF386E" w14:paraId="134199A3" w14:textId="77777777" w:rsidTr="00523C94">
        <w:trPr>
          <w:trHeight w:val="320"/>
        </w:trPr>
        <w:tc>
          <w:tcPr>
            <w:tcW w:w="3440" w:type="dxa"/>
            <w:tcBorders>
              <w:top w:val="nil"/>
              <w:left w:val="nil"/>
              <w:bottom w:val="nil"/>
              <w:right w:val="nil"/>
            </w:tcBorders>
            <w:shd w:val="clear" w:color="D9D9D9" w:fill="D9D9D9"/>
            <w:noWrap/>
            <w:vAlign w:val="bottom"/>
            <w:hideMark/>
          </w:tcPr>
          <w:p w14:paraId="2AFE8768" w14:textId="77777777" w:rsidR="009D4DE4" w:rsidRPr="00AF386E" w:rsidRDefault="009D4DE4" w:rsidP="00C05D5D">
            <w:pPr>
              <w:spacing w:line="360" w:lineRule="auto"/>
              <w:rPr>
                <w:rFonts w:ascii="Calibri" w:eastAsia="Times New Roman" w:hAnsi="Calibri" w:cs="Calibri"/>
                <w:color w:val="000000"/>
              </w:rPr>
            </w:pPr>
            <w:r w:rsidRPr="00AF386E">
              <w:rPr>
                <w:rFonts w:ascii="Calibri" w:eastAsia="Times New Roman" w:hAnsi="Calibri" w:cs="Calibri"/>
                <w:color w:val="000000"/>
              </w:rPr>
              <w:t>Segmental duplications</w:t>
            </w:r>
          </w:p>
        </w:tc>
        <w:tc>
          <w:tcPr>
            <w:tcW w:w="1400" w:type="dxa"/>
            <w:tcBorders>
              <w:top w:val="nil"/>
              <w:left w:val="nil"/>
              <w:bottom w:val="nil"/>
              <w:right w:val="nil"/>
            </w:tcBorders>
            <w:shd w:val="clear" w:color="D9D9D9" w:fill="D9D9D9"/>
            <w:noWrap/>
            <w:vAlign w:val="bottom"/>
            <w:hideMark/>
          </w:tcPr>
          <w:p w14:paraId="019D7741" w14:textId="77777777" w:rsidR="009D4DE4" w:rsidRPr="00AF386E" w:rsidRDefault="009D4DE4" w:rsidP="00C05D5D">
            <w:pPr>
              <w:spacing w:line="360" w:lineRule="auto"/>
              <w:jc w:val="right"/>
              <w:rPr>
                <w:rFonts w:ascii="Calibri" w:eastAsia="Times New Roman" w:hAnsi="Calibri" w:cs="Calibri"/>
                <w:color w:val="000000"/>
              </w:rPr>
            </w:pPr>
            <w:r w:rsidRPr="00AF386E">
              <w:rPr>
                <w:rFonts w:ascii="Calibri" w:eastAsia="Times New Roman" w:hAnsi="Calibri" w:cs="Calibri"/>
                <w:color w:val="000000"/>
              </w:rPr>
              <w:t>0</w:t>
            </w:r>
          </w:p>
        </w:tc>
        <w:tc>
          <w:tcPr>
            <w:tcW w:w="1720" w:type="dxa"/>
            <w:tcBorders>
              <w:top w:val="nil"/>
              <w:left w:val="nil"/>
              <w:bottom w:val="nil"/>
              <w:right w:val="nil"/>
            </w:tcBorders>
            <w:shd w:val="clear" w:color="D9D9D9" w:fill="D9D9D9"/>
            <w:noWrap/>
            <w:vAlign w:val="bottom"/>
            <w:hideMark/>
          </w:tcPr>
          <w:p w14:paraId="10F49D42" w14:textId="77777777" w:rsidR="009D4DE4" w:rsidRPr="00AF386E" w:rsidRDefault="009D4DE4" w:rsidP="00C05D5D">
            <w:pPr>
              <w:spacing w:line="360" w:lineRule="auto"/>
              <w:jc w:val="right"/>
              <w:rPr>
                <w:rFonts w:ascii="Calibri" w:eastAsia="Times New Roman" w:hAnsi="Calibri" w:cs="Calibri"/>
                <w:color w:val="000000"/>
              </w:rPr>
            </w:pPr>
            <w:r w:rsidRPr="00AF386E">
              <w:rPr>
                <w:rFonts w:ascii="Calibri" w:eastAsia="Times New Roman" w:hAnsi="Calibri" w:cs="Calibri"/>
                <w:color w:val="000000"/>
              </w:rPr>
              <w:t>1</w:t>
            </w:r>
          </w:p>
        </w:tc>
      </w:tr>
      <w:tr w:rsidR="009D4DE4" w:rsidRPr="00AF386E" w14:paraId="480B1203" w14:textId="77777777" w:rsidTr="00523C94">
        <w:trPr>
          <w:trHeight w:val="320"/>
        </w:trPr>
        <w:tc>
          <w:tcPr>
            <w:tcW w:w="3440" w:type="dxa"/>
            <w:tcBorders>
              <w:top w:val="nil"/>
              <w:left w:val="nil"/>
              <w:bottom w:val="nil"/>
              <w:right w:val="nil"/>
            </w:tcBorders>
            <w:shd w:val="clear" w:color="auto" w:fill="auto"/>
            <w:noWrap/>
            <w:vAlign w:val="bottom"/>
            <w:hideMark/>
          </w:tcPr>
          <w:p w14:paraId="56AFCB15" w14:textId="77777777" w:rsidR="009D4DE4" w:rsidRPr="00AF386E" w:rsidRDefault="009D4DE4" w:rsidP="00C05D5D">
            <w:pPr>
              <w:spacing w:line="360" w:lineRule="auto"/>
              <w:rPr>
                <w:rFonts w:ascii="Calibri" w:eastAsia="Times New Roman" w:hAnsi="Calibri" w:cs="Calibri"/>
                <w:color w:val="000000"/>
              </w:rPr>
            </w:pPr>
            <w:r w:rsidRPr="00AF386E">
              <w:rPr>
                <w:rFonts w:ascii="Calibri" w:eastAsia="Times New Roman" w:hAnsi="Calibri" w:cs="Calibri"/>
                <w:color w:val="000000"/>
              </w:rPr>
              <w:t>Segmental deletions</w:t>
            </w:r>
          </w:p>
        </w:tc>
        <w:tc>
          <w:tcPr>
            <w:tcW w:w="1400" w:type="dxa"/>
            <w:tcBorders>
              <w:top w:val="nil"/>
              <w:left w:val="nil"/>
              <w:bottom w:val="nil"/>
              <w:right w:val="nil"/>
            </w:tcBorders>
            <w:shd w:val="clear" w:color="auto" w:fill="auto"/>
            <w:noWrap/>
            <w:vAlign w:val="bottom"/>
            <w:hideMark/>
          </w:tcPr>
          <w:p w14:paraId="310EC40D" w14:textId="77777777" w:rsidR="009D4DE4" w:rsidRPr="00AF386E" w:rsidRDefault="009D4DE4" w:rsidP="00C05D5D">
            <w:pPr>
              <w:spacing w:line="360" w:lineRule="auto"/>
              <w:jc w:val="right"/>
              <w:rPr>
                <w:rFonts w:ascii="Calibri" w:eastAsia="Times New Roman" w:hAnsi="Calibri" w:cs="Calibri"/>
                <w:color w:val="000000"/>
              </w:rPr>
            </w:pPr>
            <w:r w:rsidRPr="00AF386E">
              <w:rPr>
                <w:rFonts w:ascii="Calibri" w:eastAsia="Times New Roman" w:hAnsi="Calibri" w:cs="Calibri"/>
                <w:color w:val="000000"/>
              </w:rPr>
              <w:t>0</w:t>
            </w:r>
          </w:p>
        </w:tc>
        <w:tc>
          <w:tcPr>
            <w:tcW w:w="1720" w:type="dxa"/>
            <w:tcBorders>
              <w:top w:val="nil"/>
              <w:left w:val="nil"/>
              <w:bottom w:val="nil"/>
              <w:right w:val="nil"/>
            </w:tcBorders>
            <w:shd w:val="clear" w:color="auto" w:fill="auto"/>
            <w:noWrap/>
            <w:vAlign w:val="bottom"/>
            <w:hideMark/>
          </w:tcPr>
          <w:p w14:paraId="1E83F999" w14:textId="77777777" w:rsidR="009D4DE4" w:rsidRPr="00AF386E" w:rsidRDefault="009D4DE4" w:rsidP="00C05D5D">
            <w:pPr>
              <w:spacing w:line="360" w:lineRule="auto"/>
              <w:jc w:val="right"/>
              <w:rPr>
                <w:rFonts w:ascii="Calibri" w:eastAsia="Times New Roman" w:hAnsi="Calibri" w:cs="Calibri"/>
                <w:color w:val="000000"/>
              </w:rPr>
            </w:pPr>
            <w:r w:rsidRPr="00AF386E">
              <w:rPr>
                <w:rFonts w:ascii="Calibri" w:eastAsia="Times New Roman" w:hAnsi="Calibri" w:cs="Calibri"/>
                <w:color w:val="000000"/>
              </w:rPr>
              <w:t>0</w:t>
            </w:r>
          </w:p>
        </w:tc>
      </w:tr>
      <w:tr w:rsidR="009D4DE4" w:rsidRPr="00AF386E" w14:paraId="32B6CBE4" w14:textId="77777777" w:rsidTr="00523C94">
        <w:trPr>
          <w:trHeight w:val="320"/>
        </w:trPr>
        <w:tc>
          <w:tcPr>
            <w:tcW w:w="3440" w:type="dxa"/>
            <w:tcBorders>
              <w:top w:val="nil"/>
              <w:left w:val="nil"/>
              <w:bottom w:val="nil"/>
              <w:right w:val="nil"/>
            </w:tcBorders>
            <w:shd w:val="clear" w:color="D9D9D9" w:fill="D9D9D9"/>
            <w:noWrap/>
            <w:vAlign w:val="bottom"/>
            <w:hideMark/>
          </w:tcPr>
          <w:p w14:paraId="6BBED61A" w14:textId="77777777" w:rsidR="009D4DE4" w:rsidRPr="00AF386E" w:rsidRDefault="009D4DE4" w:rsidP="00C05D5D">
            <w:pPr>
              <w:spacing w:line="360" w:lineRule="auto"/>
              <w:rPr>
                <w:rFonts w:ascii="Calibri" w:eastAsia="Times New Roman" w:hAnsi="Calibri" w:cs="Calibri"/>
                <w:b/>
                <w:bCs/>
                <w:color w:val="000000"/>
              </w:rPr>
            </w:pPr>
            <w:r w:rsidRPr="00AF386E">
              <w:rPr>
                <w:rFonts w:ascii="Calibri" w:eastAsia="Times New Roman" w:hAnsi="Calibri" w:cs="Calibri"/>
                <w:b/>
                <w:bCs/>
                <w:color w:val="000000"/>
              </w:rPr>
              <w:t>Total Aneuploidies</w:t>
            </w:r>
          </w:p>
        </w:tc>
        <w:tc>
          <w:tcPr>
            <w:tcW w:w="1400" w:type="dxa"/>
            <w:tcBorders>
              <w:top w:val="nil"/>
              <w:left w:val="nil"/>
              <w:bottom w:val="nil"/>
              <w:right w:val="nil"/>
            </w:tcBorders>
            <w:shd w:val="clear" w:color="D9D9D9" w:fill="D9D9D9"/>
            <w:noWrap/>
            <w:vAlign w:val="bottom"/>
            <w:hideMark/>
          </w:tcPr>
          <w:p w14:paraId="13289B8F" w14:textId="77777777" w:rsidR="009D4DE4" w:rsidRPr="00AF386E" w:rsidRDefault="009D4DE4" w:rsidP="00C05D5D">
            <w:pPr>
              <w:spacing w:line="360" w:lineRule="auto"/>
              <w:jc w:val="right"/>
              <w:rPr>
                <w:rFonts w:ascii="Calibri" w:eastAsia="Times New Roman" w:hAnsi="Calibri" w:cs="Calibri"/>
                <w:b/>
                <w:bCs/>
                <w:color w:val="000000"/>
              </w:rPr>
            </w:pPr>
            <w:r w:rsidRPr="00AF386E">
              <w:rPr>
                <w:rFonts w:ascii="Calibri" w:eastAsia="Times New Roman" w:hAnsi="Calibri" w:cs="Calibri"/>
                <w:b/>
                <w:bCs/>
                <w:color w:val="000000"/>
              </w:rPr>
              <w:t>31</w:t>
            </w:r>
          </w:p>
        </w:tc>
        <w:tc>
          <w:tcPr>
            <w:tcW w:w="1720" w:type="dxa"/>
            <w:tcBorders>
              <w:top w:val="nil"/>
              <w:left w:val="nil"/>
              <w:bottom w:val="nil"/>
              <w:right w:val="nil"/>
            </w:tcBorders>
            <w:shd w:val="clear" w:color="D9D9D9" w:fill="D9D9D9"/>
            <w:noWrap/>
            <w:vAlign w:val="bottom"/>
            <w:hideMark/>
          </w:tcPr>
          <w:p w14:paraId="17E47705" w14:textId="77777777" w:rsidR="009D4DE4" w:rsidRPr="00AF386E" w:rsidRDefault="009D4DE4" w:rsidP="00C05D5D">
            <w:pPr>
              <w:spacing w:line="360" w:lineRule="auto"/>
              <w:jc w:val="right"/>
              <w:rPr>
                <w:rFonts w:ascii="Calibri" w:eastAsia="Times New Roman" w:hAnsi="Calibri" w:cs="Calibri"/>
                <w:b/>
                <w:bCs/>
                <w:color w:val="000000"/>
              </w:rPr>
            </w:pPr>
            <w:r w:rsidRPr="00AF386E">
              <w:rPr>
                <w:rFonts w:ascii="Calibri" w:eastAsia="Times New Roman" w:hAnsi="Calibri" w:cs="Calibri"/>
                <w:b/>
                <w:bCs/>
                <w:color w:val="000000"/>
              </w:rPr>
              <w:t>29</w:t>
            </w:r>
          </w:p>
        </w:tc>
      </w:tr>
      <w:tr w:rsidR="009D4DE4" w:rsidRPr="00AF386E" w14:paraId="38A515AF" w14:textId="77777777" w:rsidTr="00523C94">
        <w:trPr>
          <w:trHeight w:val="320"/>
        </w:trPr>
        <w:tc>
          <w:tcPr>
            <w:tcW w:w="3440" w:type="dxa"/>
            <w:tcBorders>
              <w:top w:val="nil"/>
              <w:left w:val="nil"/>
              <w:bottom w:val="single" w:sz="4" w:space="0" w:color="000000"/>
              <w:right w:val="nil"/>
            </w:tcBorders>
            <w:shd w:val="clear" w:color="auto" w:fill="auto"/>
            <w:noWrap/>
            <w:vAlign w:val="bottom"/>
            <w:hideMark/>
          </w:tcPr>
          <w:p w14:paraId="29B8B1D6" w14:textId="77777777" w:rsidR="009D4DE4" w:rsidRPr="00AF386E" w:rsidRDefault="009D4DE4" w:rsidP="00C05D5D">
            <w:pPr>
              <w:spacing w:line="360" w:lineRule="auto"/>
              <w:rPr>
                <w:rFonts w:ascii="Calibri" w:eastAsia="Times New Roman" w:hAnsi="Calibri" w:cs="Calibri"/>
                <w:b/>
                <w:bCs/>
                <w:color w:val="000000"/>
              </w:rPr>
            </w:pPr>
            <w:r w:rsidRPr="00AF386E">
              <w:rPr>
                <w:rFonts w:ascii="Calibri" w:eastAsia="Times New Roman" w:hAnsi="Calibri" w:cs="Calibri"/>
                <w:b/>
                <w:bCs/>
                <w:color w:val="000000"/>
              </w:rPr>
              <w:t>Total Lines</w:t>
            </w:r>
          </w:p>
        </w:tc>
        <w:tc>
          <w:tcPr>
            <w:tcW w:w="1400" w:type="dxa"/>
            <w:tcBorders>
              <w:top w:val="nil"/>
              <w:left w:val="nil"/>
              <w:bottom w:val="single" w:sz="4" w:space="0" w:color="000000"/>
              <w:right w:val="nil"/>
            </w:tcBorders>
            <w:shd w:val="clear" w:color="auto" w:fill="auto"/>
            <w:noWrap/>
            <w:vAlign w:val="bottom"/>
            <w:hideMark/>
          </w:tcPr>
          <w:p w14:paraId="2D8B2793" w14:textId="77777777" w:rsidR="009D4DE4" w:rsidRPr="00AF386E" w:rsidRDefault="009D4DE4" w:rsidP="00C05D5D">
            <w:pPr>
              <w:spacing w:line="360" w:lineRule="auto"/>
              <w:jc w:val="right"/>
              <w:rPr>
                <w:rFonts w:ascii="Calibri" w:eastAsia="Times New Roman" w:hAnsi="Calibri" w:cs="Calibri"/>
                <w:b/>
                <w:bCs/>
                <w:color w:val="000000"/>
              </w:rPr>
            </w:pPr>
            <w:r w:rsidRPr="00AF386E">
              <w:rPr>
                <w:rFonts w:ascii="Calibri" w:eastAsia="Times New Roman" w:hAnsi="Calibri" w:cs="Calibri"/>
                <w:b/>
                <w:bCs/>
                <w:color w:val="000000"/>
              </w:rPr>
              <w:t>152</w:t>
            </w:r>
          </w:p>
        </w:tc>
        <w:tc>
          <w:tcPr>
            <w:tcW w:w="1720" w:type="dxa"/>
            <w:tcBorders>
              <w:top w:val="nil"/>
              <w:left w:val="nil"/>
              <w:bottom w:val="single" w:sz="4" w:space="0" w:color="000000"/>
              <w:right w:val="nil"/>
            </w:tcBorders>
            <w:shd w:val="clear" w:color="auto" w:fill="auto"/>
            <w:noWrap/>
            <w:vAlign w:val="bottom"/>
            <w:hideMark/>
          </w:tcPr>
          <w:p w14:paraId="4E79FB28" w14:textId="77777777" w:rsidR="009D4DE4" w:rsidRPr="00AF386E" w:rsidRDefault="009D4DE4" w:rsidP="00C05D5D">
            <w:pPr>
              <w:spacing w:line="360" w:lineRule="auto"/>
              <w:jc w:val="right"/>
              <w:rPr>
                <w:rFonts w:ascii="Calibri" w:eastAsia="Times New Roman" w:hAnsi="Calibri" w:cs="Calibri"/>
                <w:b/>
                <w:bCs/>
                <w:color w:val="000000"/>
              </w:rPr>
            </w:pPr>
            <w:r w:rsidRPr="00AF386E">
              <w:rPr>
                <w:rFonts w:ascii="Calibri" w:eastAsia="Times New Roman" w:hAnsi="Calibri" w:cs="Calibri"/>
                <w:b/>
                <w:bCs/>
                <w:color w:val="000000"/>
              </w:rPr>
              <w:t>76</w:t>
            </w:r>
          </w:p>
        </w:tc>
      </w:tr>
    </w:tbl>
    <w:p w14:paraId="3EEEBAB8" w14:textId="347D4343" w:rsidR="00A011E2" w:rsidRDefault="009D4DE4" w:rsidP="00C05D5D">
      <w:pPr>
        <w:spacing w:line="360" w:lineRule="auto"/>
        <w:ind w:firstLine="720"/>
        <w:rPr>
          <w:rFonts w:ascii="Arial" w:eastAsia="Times New Roman" w:hAnsi="Arial" w:cs="Arial"/>
          <w:sz w:val="22"/>
        </w:rPr>
      </w:pPr>
      <w:r>
        <w:rPr>
          <w:rFonts w:ascii="Arial" w:eastAsia="Times New Roman" w:hAnsi="Arial" w:cs="Arial"/>
          <w:sz w:val="22"/>
        </w:rPr>
        <w:t xml:space="preserve">Table 1: Summary of aneuploidy types found in each of the strains. </w:t>
      </w:r>
      <w:r w:rsidR="00760B4C">
        <w:rPr>
          <w:rFonts w:ascii="Arial" w:eastAsia="Times New Roman" w:hAnsi="Arial" w:cs="Arial"/>
          <w:sz w:val="22"/>
        </w:rPr>
        <w:t xml:space="preserve">Fisher’s exact test between hybrid and lab strain total aneuploidies returned a p-value of 0.004102. </w:t>
      </w:r>
    </w:p>
    <w:tbl>
      <w:tblPr>
        <w:tblpPr w:leftFromText="180" w:rightFromText="180" w:vertAnchor="text" w:tblpY="1"/>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1051"/>
        <w:gridCol w:w="686"/>
        <w:gridCol w:w="440"/>
      </w:tblGrid>
      <w:tr w:rsidR="00760B4C" w14:paraId="294B2830" w14:textId="77777777" w:rsidTr="001C2470">
        <w:trPr>
          <w:tblCellSpacing w:w="15" w:type="dxa"/>
        </w:trPr>
        <w:tc>
          <w:tcPr>
            <w:tcW w:w="0" w:type="auto"/>
            <w:gridSpan w:val="3"/>
            <w:tcBorders>
              <w:bottom w:val="single" w:sz="6" w:space="0" w:color="000000"/>
            </w:tcBorders>
            <w:vAlign w:val="center"/>
            <w:hideMark/>
          </w:tcPr>
          <w:p w14:paraId="594438FD" w14:textId="77777777" w:rsidR="00760B4C" w:rsidRDefault="00760B4C" w:rsidP="001C2470">
            <w:pPr>
              <w:rPr>
                <w:sz w:val="20"/>
                <w:szCs w:val="20"/>
              </w:rPr>
            </w:pPr>
          </w:p>
        </w:tc>
      </w:tr>
      <w:tr w:rsidR="00760B4C" w14:paraId="331BDDB4" w14:textId="77777777" w:rsidTr="001C2470">
        <w:trPr>
          <w:tblCellSpacing w:w="15" w:type="dxa"/>
        </w:trPr>
        <w:tc>
          <w:tcPr>
            <w:tcW w:w="0" w:type="auto"/>
            <w:vAlign w:val="center"/>
            <w:hideMark/>
          </w:tcPr>
          <w:p w14:paraId="435190F4" w14:textId="77777777" w:rsidR="00760B4C" w:rsidRDefault="00760B4C" w:rsidP="001C2470">
            <w:pPr>
              <w:jc w:val="center"/>
              <w:rPr>
                <w:rFonts w:eastAsia="Times New Roman"/>
                <w:sz w:val="20"/>
                <w:szCs w:val="20"/>
              </w:rPr>
            </w:pPr>
          </w:p>
        </w:tc>
        <w:tc>
          <w:tcPr>
            <w:tcW w:w="0" w:type="auto"/>
            <w:vAlign w:val="center"/>
            <w:hideMark/>
          </w:tcPr>
          <w:p w14:paraId="2B32C07A" w14:textId="77777777" w:rsidR="00760B4C" w:rsidRDefault="00760B4C" w:rsidP="001C2470">
            <w:pPr>
              <w:jc w:val="center"/>
              <w:rPr>
                <w:rFonts w:eastAsia="Times New Roman"/>
              </w:rPr>
            </w:pPr>
            <w:r>
              <w:rPr>
                <w:rFonts w:eastAsia="Times New Roman"/>
              </w:rPr>
              <w:t>hybrid</w:t>
            </w:r>
          </w:p>
        </w:tc>
        <w:tc>
          <w:tcPr>
            <w:tcW w:w="0" w:type="auto"/>
            <w:vAlign w:val="center"/>
            <w:hideMark/>
          </w:tcPr>
          <w:p w14:paraId="550EC802" w14:textId="77777777" w:rsidR="00760B4C" w:rsidRDefault="00760B4C" w:rsidP="001C2470">
            <w:pPr>
              <w:jc w:val="center"/>
              <w:rPr>
                <w:rFonts w:eastAsia="Times New Roman"/>
              </w:rPr>
            </w:pPr>
            <w:r>
              <w:rPr>
                <w:rFonts w:eastAsia="Times New Roman"/>
              </w:rPr>
              <w:t>lab</w:t>
            </w:r>
          </w:p>
        </w:tc>
      </w:tr>
      <w:tr w:rsidR="00760B4C" w14:paraId="74E957A2" w14:textId="77777777" w:rsidTr="001C2470">
        <w:trPr>
          <w:tblCellSpacing w:w="15" w:type="dxa"/>
        </w:trPr>
        <w:tc>
          <w:tcPr>
            <w:tcW w:w="0" w:type="auto"/>
            <w:gridSpan w:val="3"/>
            <w:tcBorders>
              <w:bottom w:val="single" w:sz="6" w:space="0" w:color="000000"/>
            </w:tcBorders>
            <w:vAlign w:val="center"/>
            <w:hideMark/>
          </w:tcPr>
          <w:p w14:paraId="4F150839" w14:textId="77777777" w:rsidR="00760B4C" w:rsidRDefault="00760B4C" w:rsidP="001C2470">
            <w:pPr>
              <w:jc w:val="center"/>
              <w:rPr>
                <w:rFonts w:eastAsia="Times New Roman"/>
              </w:rPr>
            </w:pPr>
          </w:p>
        </w:tc>
      </w:tr>
      <w:tr w:rsidR="00760B4C" w14:paraId="19A1778A" w14:textId="77777777" w:rsidTr="001C2470">
        <w:trPr>
          <w:tblCellSpacing w:w="15" w:type="dxa"/>
        </w:trPr>
        <w:tc>
          <w:tcPr>
            <w:tcW w:w="0" w:type="auto"/>
            <w:vAlign w:val="center"/>
            <w:hideMark/>
          </w:tcPr>
          <w:p w14:paraId="36D3D564" w14:textId="77777777" w:rsidR="00760B4C" w:rsidRDefault="00760B4C" w:rsidP="001C2470">
            <w:pPr>
              <w:rPr>
                <w:rFonts w:eastAsia="Times New Roman"/>
              </w:rPr>
            </w:pPr>
            <w:r>
              <w:rPr>
                <w:rFonts w:eastAsia="Times New Roman"/>
              </w:rPr>
              <w:t>aneuploid</w:t>
            </w:r>
          </w:p>
        </w:tc>
        <w:tc>
          <w:tcPr>
            <w:tcW w:w="0" w:type="auto"/>
            <w:vAlign w:val="center"/>
            <w:hideMark/>
          </w:tcPr>
          <w:p w14:paraId="77AE3AC3" w14:textId="77777777" w:rsidR="00760B4C" w:rsidRDefault="00760B4C" w:rsidP="001C2470">
            <w:pPr>
              <w:jc w:val="center"/>
              <w:rPr>
                <w:rFonts w:eastAsia="Times New Roman"/>
              </w:rPr>
            </w:pPr>
            <w:r>
              <w:rPr>
                <w:rFonts w:eastAsia="Times New Roman"/>
              </w:rPr>
              <w:t>29</w:t>
            </w:r>
          </w:p>
        </w:tc>
        <w:tc>
          <w:tcPr>
            <w:tcW w:w="0" w:type="auto"/>
            <w:vAlign w:val="center"/>
            <w:hideMark/>
          </w:tcPr>
          <w:p w14:paraId="72113815" w14:textId="77777777" w:rsidR="00760B4C" w:rsidRDefault="00760B4C" w:rsidP="001C2470">
            <w:pPr>
              <w:jc w:val="center"/>
              <w:rPr>
                <w:rFonts w:eastAsia="Times New Roman"/>
              </w:rPr>
            </w:pPr>
            <w:r>
              <w:rPr>
                <w:rFonts w:eastAsia="Times New Roman"/>
              </w:rPr>
              <w:t>31</w:t>
            </w:r>
          </w:p>
        </w:tc>
      </w:tr>
      <w:tr w:rsidR="00760B4C" w14:paraId="7A7261CC" w14:textId="77777777" w:rsidTr="001C2470">
        <w:trPr>
          <w:tblCellSpacing w:w="15" w:type="dxa"/>
        </w:trPr>
        <w:tc>
          <w:tcPr>
            <w:tcW w:w="0" w:type="auto"/>
            <w:vAlign w:val="center"/>
            <w:hideMark/>
          </w:tcPr>
          <w:p w14:paraId="6273B0FD" w14:textId="77777777" w:rsidR="00760B4C" w:rsidRDefault="00760B4C" w:rsidP="001C2470">
            <w:pPr>
              <w:rPr>
                <w:rFonts w:eastAsia="Times New Roman"/>
              </w:rPr>
            </w:pPr>
            <w:r>
              <w:rPr>
                <w:rFonts w:eastAsia="Times New Roman"/>
              </w:rPr>
              <w:t>euploid</w:t>
            </w:r>
          </w:p>
        </w:tc>
        <w:tc>
          <w:tcPr>
            <w:tcW w:w="0" w:type="auto"/>
            <w:vAlign w:val="center"/>
            <w:hideMark/>
          </w:tcPr>
          <w:p w14:paraId="0B59BB2C" w14:textId="77777777" w:rsidR="00760B4C" w:rsidRDefault="00760B4C" w:rsidP="001C2470">
            <w:pPr>
              <w:jc w:val="center"/>
              <w:rPr>
                <w:rFonts w:eastAsia="Times New Roman"/>
              </w:rPr>
            </w:pPr>
            <w:r>
              <w:rPr>
                <w:rFonts w:eastAsia="Times New Roman"/>
              </w:rPr>
              <w:t>46</w:t>
            </w:r>
          </w:p>
        </w:tc>
        <w:tc>
          <w:tcPr>
            <w:tcW w:w="0" w:type="auto"/>
            <w:vAlign w:val="center"/>
            <w:hideMark/>
          </w:tcPr>
          <w:p w14:paraId="0C6E319F" w14:textId="77777777" w:rsidR="00760B4C" w:rsidRDefault="00760B4C" w:rsidP="001C2470">
            <w:pPr>
              <w:jc w:val="center"/>
              <w:rPr>
                <w:rFonts w:eastAsia="Times New Roman"/>
              </w:rPr>
            </w:pPr>
            <w:r>
              <w:rPr>
                <w:rFonts w:eastAsia="Times New Roman"/>
              </w:rPr>
              <w:t>121</w:t>
            </w:r>
          </w:p>
        </w:tc>
      </w:tr>
      <w:tr w:rsidR="00760B4C" w14:paraId="6415980D" w14:textId="77777777" w:rsidTr="001C2470">
        <w:trPr>
          <w:tblCellSpacing w:w="15" w:type="dxa"/>
        </w:trPr>
        <w:tc>
          <w:tcPr>
            <w:tcW w:w="0" w:type="auto"/>
            <w:gridSpan w:val="3"/>
            <w:tcBorders>
              <w:bottom w:val="single" w:sz="6" w:space="0" w:color="000000"/>
            </w:tcBorders>
            <w:vAlign w:val="center"/>
            <w:hideMark/>
          </w:tcPr>
          <w:p w14:paraId="111EC26D" w14:textId="77777777" w:rsidR="00760B4C" w:rsidRDefault="00760B4C" w:rsidP="001C2470">
            <w:pPr>
              <w:jc w:val="center"/>
              <w:rPr>
                <w:rFonts w:eastAsia="Times New Roman"/>
              </w:rPr>
            </w:pPr>
          </w:p>
        </w:tc>
      </w:tr>
    </w:tbl>
    <w:p w14:paraId="2B771D5D" w14:textId="77777777" w:rsidR="00760B4C" w:rsidRDefault="00760B4C" w:rsidP="00760B4C">
      <w:pPr>
        <w:rPr>
          <w:rFonts w:eastAsia="Times New Roman"/>
        </w:rPr>
      </w:pPr>
      <w:r>
        <w:rPr>
          <w:rFonts w:eastAsia="Times New Roman"/>
        </w:rPr>
        <w:br w:type="textWrapping" w:clear="all"/>
        <w:t xml:space="preserve">*p=0.004102 Fisher’s exact test </w:t>
      </w:r>
    </w:p>
    <w:p w14:paraId="62305EC4" w14:textId="77777777" w:rsidR="00760B4C" w:rsidRDefault="00760B4C" w:rsidP="00C05D5D">
      <w:pPr>
        <w:spacing w:line="360" w:lineRule="auto"/>
        <w:ind w:firstLine="720"/>
        <w:rPr>
          <w:rFonts w:ascii="Arial" w:eastAsia="Times New Roman" w:hAnsi="Arial" w:cs="Arial"/>
          <w:sz w:val="22"/>
        </w:rPr>
      </w:pPr>
    </w:p>
    <w:p w14:paraId="6F577004" w14:textId="6340BE98" w:rsidR="00A011E2" w:rsidRDefault="00A011E2" w:rsidP="00A011E2">
      <w:pPr>
        <w:spacing w:line="360" w:lineRule="auto"/>
        <w:rPr>
          <w:rFonts w:ascii="Arial" w:eastAsia="Times New Roman" w:hAnsi="Arial" w:cs="Arial"/>
          <w:sz w:val="22"/>
        </w:rPr>
      </w:pPr>
    </w:p>
    <w:tbl>
      <w:tblPr>
        <w:tblW w:w="5483" w:type="dxa"/>
        <w:tblLook w:val="04A0" w:firstRow="1" w:lastRow="0" w:firstColumn="1" w:lastColumn="0" w:noHBand="0" w:noVBand="1"/>
      </w:tblPr>
      <w:tblGrid>
        <w:gridCol w:w="1300"/>
        <w:gridCol w:w="1531"/>
        <w:gridCol w:w="1605"/>
        <w:gridCol w:w="1605"/>
      </w:tblGrid>
      <w:tr w:rsidR="00A011E2" w:rsidRPr="00A011E2" w14:paraId="796E0263" w14:textId="77777777" w:rsidTr="00A011E2">
        <w:trPr>
          <w:trHeight w:val="320"/>
        </w:trPr>
        <w:tc>
          <w:tcPr>
            <w:tcW w:w="1300" w:type="dxa"/>
            <w:tcBorders>
              <w:top w:val="nil"/>
              <w:left w:val="nil"/>
              <w:bottom w:val="nil"/>
              <w:right w:val="nil"/>
            </w:tcBorders>
            <w:shd w:val="clear" w:color="auto" w:fill="auto"/>
            <w:noWrap/>
            <w:vAlign w:val="bottom"/>
            <w:hideMark/>
          </w:tcPr>
          <w:p w14:paraId="58FEE09D"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Line</w:t>
            </w:r>
          </w:p>
        </w:tc>
        <w:tc>
          <w:tcPr>
            <w:tcW w:w="1345" w:type="dxa"/>
            <w:tcBorders>
              <w:top w:val="nil"/>
              <w:left w:val="nil"/>
              <w:bottom w:val="nil"/>
              <w:right w:val="nil"/>
            </w:tcBorders>
            <w:shd w:val="clear" w:color="auto" w:fill="auto"/>
            <w:noWrap/>
            <w:vAlign w:val="bottom"/>
            <w:hideMark/>
          </w:tcPr>
          <w:p w14:paraId="44FBBBDB"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Aneuploid Chromosome</w:t>
            </w:r>
          </w:p>
        </w:tc>
        <w:tc>
          <w:tcPr>
            <w:tcW w:w="1419" w:type="dxa"/>
            <w:tcBorders>
              <w:top w:val="nil"/>
              <w:left w:val="nil"/>
              <w:bottom w:val="nil"/>
              <w:right w:val="nil"/>
            </w:tcBorders>
            <w:shd w:val="clear" w:color="auto" w:fill="auto"/>
            <w:noWrap/>
            <w:vAlign w:val="bottom"/>
            <w:hideMark/>
          </w:tcPr>
          <w:p w14:paraId="08628BB7"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 compensation on aneuploid chromosome</w:t>
            </w:r>
          </w:p>
        </w:tc>
        <w:tc>
          <w:tcPr>
            <w:tcW w:w="1419" w:type="dxa"/>
            <w:tcBorders>
              <w:top w:val="nil"/>
              <w:left w:val="nil"/>
              <w:bottom w:val="nil"/>
              <w:right w:val="nil"/>
            </w:tcBorders>
            <w:shd w:val="clear" w:color="auto" w:fill="auto"/>
            <w:noWrap/>
            <w:vAlign w:val="bottom"/>
            <w:hideMark/>
          </w:tcPr>
          <w:p w14:paraId="4796A613" w14:textId="164AD93A"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 xml:space="preserve">% </w:t>
            </w:r>
            <w:r>
              <w:rPr>
                <w:rFonts w:ascii="Calibri" w:eastAsia="Times New Roman" w:hAnsi="Calibri" w:cs="Times New Roman"/>
                <w:color w:val="000000"/>
              </w:rPr>
              <w:t xml:space="preserve">total </w:t>
            </w:r>
            <w:r w:rsidRPr="00A011E2">
              <w:rPr>
                <w:rFonts w:ascii="Calibri" w:eastAsia="Times New Roman" w:hAnsi="Calibri" w:cs="Times New Roman"/>
                <w:color w:val="000000"/>
              </w:rPr>
              <w:t>compensation</w:t>
            </w:r>
          </w:p>
        </w:tc>
      </w:tr>
      <w:tr w:rsidR="00A011E2" w:rsidRPr="00A011E2" w14:paraId="08ABECEC" w14:textId="77777777" w:rsidTr="00A011E2">
        <w:trPr>
          <w:trHeight w:val="320"/>
        </w:trPr>
        <w:tc>
          <w:tcPr>
            <w:tcW w:w="1300" w:type="dxa"/>
            <w:tcBorders>
              <w:top w:val="nil"/>
              <w:left w:val="nil"/>
              <w:bottom w:val="nil"/>
              <w:right w:val="nil"/>
            </w:tcBorders>
            <w:shd w:val="clear" w:color="auto" w:fill="auto"/>
            <w:noWrap/>
            <w:vAlign w:val="bottom"/>
            <w:hideMark/>
          </w:tcPr>
          <w:p w14:paraId="0C5E87DB"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152</w:t>
            </w:r>
          </w:p>
        </w:tc>
        <w:tc>
          <w:tcPr>
            <w:tcW w:w="1345" w:type="dxa"/>
            <w:tcBorders>
              <w:top w:val="nil"/>
              <w:left w:val="nil"/>
              <w:bottom w:val="nil"/>
              <w:right w:val="nil"/>
            </w:tcBorders>
            <w:shd w:val="clear" w:color="auto" w:fill="auto"/>
            <w:noWrap/>
            <w:vAlign w:val="bottom"/>
            <w:hideMark/>
          </w:tcPr>
          <w:p w14:paraId="218E81A6"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w:t>
            </w:r>
          </w:p>
        </w:tc>
        <w:tc>
          <w:tcPr>
            <w:tcW w:w="1419" w:type="dxa"/>
            <w:tcBorders>
              <w:top w:val="nil"/>
              <w:left w:val="nil"/>
              <w:bottom w:val="nil"/>
              <w:right w:val="nil"/>
            </w:tcBorders>
            <w:shd w:val="clear" w:color="auto" w:fill="auto"/>
            <w:noWrap/>
            <w:vAlign w:val="bottom"/>
            <w:hideMark/>
          </w:tcPr>
          <w:p w14:paraId="731093C5"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100</w:t>
            </w:r>
          </w:p>
        </w:tc>
        <w:tc>
          <w:tcPr>
            <w:tcW w:w="1419" w:type="dxa"/>
            <w:tcBorders>
              <w:top w:val="nil"/>
              <w:left w:val="nil"/>
              <w:bottom w:val="nil"/>
              <w:right w:val="nil"/>
            </w:tcBorders>
            <w:shd w:val="clear" w:color="auto" w:fill="auto"/>
            <w:noWrap/>
            <w:vAlign w:val="bottom"/>
            <w:hideMark/>
          </w:tcPr>
          <w:p w14:paraId="5E01DDEE"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95.6521739</w:t>
            </w:r>
          </w:p>
        </w:tc>
      </w:tr>
      <w:tr w:rsidR="00A011E2" w:rsidRPr="00A011E2" w14:paraId="7F1B9B9F" w14:textId="77777777" w:rsidTr="00A011E2">
        <w:trPr>
          <w:trHeight w:val="320"/>
        </w:trPr>
        <w:tc>
          <w:tcPr>
            <w:tcW w:w="1300" w:type="dxa"/>
            <w:tcBorders>
              <w:top w:val="nil"/>
              <w:left w:val="nil"/>
              <w:bottom w:val="nil"/>
              <w:right w:val="nil"/>
            </w:tcBorders>
            <w:shd w:val="clear" w:color="auto" w:fill="auto"/>
            <w:noWrap/>
            <w:vAlign w:val="bottom"/>
            <w:hideMark/>
          </w:tcPr>
          <w:p w14:paraId="46ACDE12"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7</w:t>
            </w:r>
          </w:p>
        </w:tc>
        <w:tc>
          <w:tcPr>
            <w:tcW w:w="1345" w:type="dxa"/>
            <w:tcBorders>
              <w:top w:val="nil"/>
              <w:left w:val="nil"/>
              <w:bottom w:val="nil"/>
              <w:right w:val="nil"/>
            </w:tcBorders>
            <w:shd w:val="clear" w:color="auto" w:fill="auto"/>
            <w:noWrap/>
            <w:vAlign w:val="bottom"/>
            <w:hideMark/>
          </w:tcPr>
          <w:p w14:paraId="70D02530"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w:t>
            </w:r>
          </w:p>
        </w:tc>
        <w:tc>
          <w:tcPr>
            <w:tcW w:w="1419" w:type="dxa"/>
            <w:tcBorders>
              <w:top w:val="nil"/>
              <w:left w:val="nil"/>
              <w:bottom w:val="nil"/>
              <w:right w:val="nil"/>
            </w:tcBorders>
            <w:shd w:val="clear" w:color="auto" w:fill="auto"/>
            <w:noWrap/>
            <w:vAlign w:val="bottom"/>
            <w:hideMark/>
          </w:tcPr>
          <w:p w14:paraId="7C2F9BAB"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100</w:t>
            </w:r>
          </w:p>
        </w:tc>
        <w:tc>
          <w:tcPr>
            <w:tcW w:w="1419" w:type="dxa"/>
            <w:tcBorders>
              <w:top w:val="nil"/>
              <w:left w:val="nil"/>
              <w:bottom w:val="nil"/>
              <w:right w:val="nil"/>
            </w:tcBorders>
            <w:shd w:val="clear" w:color="auto" w:fill="auto"/>
            <w:noWrap/>
            <w:vAlign w:val="bottom"/>
            <w:hideMark/>
          </w:tcPr>
          <w:p w14:paraId="4973EB6D"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94.7826087</w:t>
            </w:r>
          </w:p>
        </w:tc>
      </w:tr>
      <w:tr w:rsidR="00A011E2" w:rsidRPr="00A011E2" w14:paraId="537FB2A1" w14:textId="77777777" w:rsidTr="00A011E2">
        <w:trPr>
          <w:trHeight w:val="320"/>
        </w:trPr>
        <w:tc>
          <w:tcPr>
            <w:tcW w:w="1300" w:type="dxa"/>
            <w:tcBorders>
              <w:top w:val="nil"/>
              <w:left w:val="nil"/>
              <w:bottom w:val="nil"/>
              <w:right w:val="nil"/>
            </w:tcBorders>
            <w:shd w:val="clear" w:color="auto" w:fill="auto"/>
            <w:noWrap/>
            <w:vAlign w:val="bottom"/>
            <w:hideMark/>
          </w:tcPr>
          <w:p w14:paraId="612E1999"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11</w:t>
            </w:r>
          </w:p>
        </w:tc>
        <w:tc>
          <w:tcPr>
            <w:tcW w:w="1345" w:type="dxa"/>
            <w:tcBorders>
              <w:top w:val="nil"/>
              <w:left w:val="nil"/>
              <w:bottom w:val="nil"/>
              <w:right w:val="nil"/>
            </w:tcBorders>
            <w:shd w:val="clear" w:color="auto" w:fill="auto"/>
            <w:noWrap/>
            <w:vAlign w:val="bottom"/>
            <w:hideMark/>
          </w:tcPr>
          <w:p w14:paraId="4098DFB8"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w:t>
            </w:r>
          </w:p>
        </w:tc>
        <w:tc>
          <w:tcPr>
            <w:tcW w:w="1419" w:type="dxa"/>
            <w:tcBorders>
              <w:top w:val="nil"/>
              <w:left w:val="nil"/>
              <w:bottom w:val="nil"/>
              <w:right w:val="nil"/>
            </w:tcBorders>
            <w:shd w:val="clear" w:color="auto" w:fill="auto"/>
            <w:noWrap/>
            <w:vAlign w:val="bottom"/>
            <w:hideMark/>
          </w:tcPr>
          <w:p w14:paraId="43CB6737"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100</w:t>
            </w:r>
          </w:p>
        </w:tc>
        <w:tc>
          <w:tcPr>
            <w:tcW w:w="1419" w:type="dxa"/>
            <w:tcBorders>
              <w:top w:val="nil"/>
              <w:left w:val="nil"/>
              <w:bottom w:val="nil"/>
              <w:right w:val="nil"/>
            </w:tcBorders>
            <w:shd w:val="clear" w:color="auto" w:fill="auto"/>
            <w:noWrap/>
            <w:vAlign w:val="bottom"/>
            <w:hideMark/>
          </w:tcPr>
          <w:p w14:paraId="6D438CDC"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99.1304348</w:t>
            </w:r>
          </w:p>
        </w:tc>
      </w:tr>
      <w:tr w:rsidR="00A011E2" w:rsidRPr="00A011E2" w14:paraId="6DAC0373" w14:textId="77777777" w:rsidTr="00A011E2">
        <w:trPr>
          <w:trHeight w:val="320"/>
        </w:trPr>
        <w:tc>
          <w:tcPr>
            <w:tcW w:w="1300" w:type="dxa"/>
            <w:tcBorders>
              <w:top w:val="nil"/>
              <w:left w:val="nil"/>
              <w:bottom w:val="nil"/>
              <w:right w:val="nil"/>
            </w:tcBorders>
            <w:shd w:val="clear" w:color="auto" w:fill="auto"/>
            <w:noWrap/>
            <w:vAlign w:val="bottom"/>
            <w:hideMark/>
          </w:tcPr>
          <w:p w14:paraId="64F4BB1B"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117</w:t>
            </w:r>
          </w:p>
        </w:tc>
        <w:tc>
          <w:tcPr>
            <w:tcW w:w="1345" w:type="dxa"/>
            <w:tcBorders>
              <w:top w:val="nil"/>
              <w:left w:val="nil"/>
              <w:bottom w:val="nil"/>
              <w:right w:val="nil"/>
            </w:tcBorders>
            <w:shd w:val="clear" w:color="auto" w:fill="auto"/>
            <w:noWrap/>
            <w:vAlign w:val="bottom"/>
            <w:hideMark/>
          </w:tcPr>
          <w:p w14:paraId="1BBAD4E0"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5</w:t>
            </w:r>
          </w:p>
        </w:tc>
        <w:tc>
          <w:tcPr>
            <w:tcW w:w="1419" w:type="dxa"/>
            <w:tcBorders>
              <w:top w:val="nil"/>
              <w:left w:val="nil"/>
              <w:bottom w:val="nil"/>
              <w:right w:val="nil"/>
            </w:tcBorders>
            <w:shd w:val="clear" w:color="auto" w:fill="auto"/>
            <w:noWrap/>
            <w:vAlign w:val="bottom"/>
            <w:hideMark/>
          </w:tcPr>
          <w:p w14:paraId="69855596"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100</w:t>
            </w:r>
          </w:p>
        </w:tc>
        <w:tc>
          <w:tcPr>
            <w:tcW w:w="1419" w:type="dxa"/>
            <w:tcBorders>
              <w:top w:val="nil"/>
              <w:left w:val="nil"/>
              <w:bottom w:val="nil"/>
              <w:right w:val="nil"/>
            </w:tcBorders>
            <w:shd w:val="clear" w:color="auto" w:fill="auto"/>
            <w:noWrap/>
            <w:vAlign w:val="bottom"/>
            <w:hideMark/>
          </w:tcPr>
          <w:p w14:paraId="3B314EE2"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100</w:t>
            </w:r>
          </w:p>
        </w:tc>
      </w:tr>
      <w:tr w:rsidR="00A011E2" w:rsidRPr="00A011E2" w14:paraId="47A24C83" w14:textId="77777777" w:rsidTr="00A011E2">
        <w:trPr>
          <w:trHeight w:val="320"/>
        </w:trPr>
        <w:tc>
          <w:tcPr>
            <w:tcW w:w="1300" w:type="dxa"/>
            <w:tcBorders>
              <w:top w:val="nil"/>
              <w:left w:val="nil"/>
              <w:bottom w:val="nil"/>
              <w:right w:val="nil"/>
            </w:tcBorders>
            <w:shd w:val="clear" w:color="auto" w:fill="auto"/>
            <w:noWrap/>
            <w:vAlign w:val="bottom"/>
            <w:hideMark/>
          </w:tcPr>
          <w:p w14:paraId="7B0D3A53"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123</w:t>
            </w:r>
          </w:p>
        </w:tc>
        <w:tc>
          <w:tcPr>
            <w:tcW w:w="1345" w:type="dxa"/>
            <w:tcBorders>
              <w:top w:val="nil"/>
              <w:left w:val="nil"/>
              <w:bottom w:val="nil"/>
              <w:right w:val="nil"/>
            </w:tcBorders>
            <w:shd w:val="clear" w:color="auto" w:fill="auto"/>
            <w:noWrap/>
            <w:vAlign w:val="bottom"/>
            <w:hideMark/>
          </w:tcPr>
          <w:p w14:paraId="4583838E"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5</w:t>
            </w:r>
          </w:p>
        </w:tc>
        <w:tc>
          <w:tcPr>
            <w:tcW w:w="1419" w:type="dxa"/>
            <w:tcBorders>
              <w:top w:val="nil"/>
              <w:left w:val="nil"/>
              <w:bottom w:val="nil"/>
              <w:right w:val="nil"/>
            </w:tcBorders>
            <w:shd w:val="clear" w:color="auto" w:fill="auto"/>
            <w:noWrap/>
            <w:vAlign w:val="bottom"/>
            <w:hideMark/>
          </w:tcPr>
          <w:p w14:paraId="615AACBC"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100</w:t>
            </w:r>
          </w:p>
        </w:tc>
        <w:tc>
          <w:tcPr>
            <w:tcW w:w="1419" w:type="dxa"/>
            <w:tcBorders>
              <w:top w:val="nil"/>
              <w:left w:val="nil"/>
              <w:bottom w:val="nil"/>
              <w:right w:val="nil"/>
            </w:tcBorders>
            <w:shd w:val="clear" w:color="auto" w:fill="auto"/>
            <w:noWrap/>
            <w:vAlign w:val="bottom"/>
            <w:hideMark/>
          </w:tcPr>
          <w:p w14:paraId="6EA19371"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93.0434783</w:t>
            </w:r>
          </w:p>
        </w:tc>
      </w:tr>
      <w:tr w:rsidR="00A011E2" w:rsidRPr="00A011E2" w14:paraId="49DE68DD" w14:textId="77777777" w:rsidTr="00A011E2">
        <w:trPr>
          <w:trHeight w:val="320"/>
        </w:trPr>
        <w:tc>
          <w:tcPr>
            <w:tcW w:w="1300" w:type="dxa"/>
            <w:tcBorders>
              <w:top w:val="nil"/>
              <w:left w:val="nil"/>
              <w:bottom w:val="nil"/>
              <w:right w:val="nil"/>
            </w:tcBorders>
            <w:shd w:val="clear" w:color="auto" w:fill="auto"/>
            <w:noWrap/>
            <w:vAlign w:val="bottom"/>
            <w:hideMark/>
          </w:tcPr>
          <w:p w14:paraId="385E1E2C"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4</w:t>
            </w:r>
          </w:p>
        </w:tc>
        <w:tc>
          <w:tcPr>
            <w:tcW w:w="1345" w:type="dxa"/>
            <w:tcBorders>
              <w:top w:val="nil"/>
              <w:left w:val="nil"/>
              <w:bottom w:val="nil"/>
              <w:right w:val="nil"/>
            </w:tcBorders>
            <w:shd w:val="clear" w:color="auto" w:fill="auto"/>
            <w:noWrap/>
            <w:vAlign w:val="bottom"/>
            <w:hideMark/>
          </w:tcPr>
          <w:p w14:paraId="0DB85CFF"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5</w:t>
            </w:r>
          </w:p>
        </w:tc>
        <w:tc>
          <w:tcPr>
            <w:tcW w:w="1419" w:type="dxa"/>
            <w:tcBorders>
              <w:top w:val="nil"/>
              <w:left w:val="nil"/>
              <w:bottom w:val="nil"/>
              <w:right w:val="nil"/>
            </w:tcBorders>
            <w:shd w:val="clear" w:color="auto" w:fill="auto"/>
            <w:noWrap/>
            <w:vAlign w:val="bottom"/>
            <w:hideMark/>
          </w:tcPr>
          <w:p w14:paraId="74D46266"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58.3333333</w:t>
            </w:r>
          </w:p>
        </w:tc>
        <w:tc>
          <w:tcPr>
            <w:tcW w:w="1419" w:type="dxa"/>
            <w:tcBorders>
              <w:top w:val="nil"/>
              <w:left w:val="nil"/>
              <w:bottom w:val="nil"/>
              <w:right w:val="nil"/>
            </w:tcBorders>
            <w:shd w:val="clear" w:color="auto" w:fill="auto"/>
            <w:noWrap/>
            <w:vAlign w:val="bottom"/>
            <w:hideMark/>
          </w:tcPr>
          <w:p w14:paraId="12CFD300"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75.6521739</w:t>
            </w:r>
          </w:p>
        </w:tc>
      </w:tr>
      <w:tr w:rsidR="00A011E2" w:rsidRPr="00A011E2" w14:paraId="3E8BE7E1" w14:textId="77777777" w:rsidTr="00A011E2">
        <w:trPr>
          <w:trHeight w:val="320"/>
        </w:trPr>
        <w:tc>
          <w:tcPr>
            <w:tcW w:w="1300" w:type="dxa"/>
            <w:tcBorders>
              <w:top w:val="nil"/>
              <w:left w:val="nil"/>
              <w:bottom w:val="nil"/>
              <w:right w:val="nil"/>
            </w:tcBorders>
            <w:shd w:val="clear" w:color="auto" w:fill="auto"/>
            <w:noWrap/>
            <w:vAlign w:val="bottom"/>
            <w:hideMark/>
          </w:tcPr>
          <w:p w14:paraId="7469B329"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49</w:t>
            </w:r>
          </w:p>
        </w:tc>
        <w:tc>
          <w:tcPr>
            <w:tcW w:w="1345" w:type="dxa"/>
            <w:tcBorders>
              <w:top w:val="nil"/>
              <w:left w:val="nil"/>
              <w:bottom w:val="nil"/>
              <w:right w:val="nil"/>
            </w:tcBorders>
            <w:shd w:val="clear" w:color="auto" w:fill="auto"/>
            <w:noWrap/>
            <w:vAlign w:val="bottom"/>
            <w:hideMark/>
          </w:tcPr>
          <w:p w14:paraId="160B13AC"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5</w:t>
            </w:r>
          </w:p>
        </w:tc>
        <w:tc>
          <w:tcPr>
            <w:tcW w:w="1419" w:type="dxa"/>
            <w:tcBorders>
              <w:top w:val="nil"/>
              <w:left w:val="nil"/>
              <w:bottom w:val="nil"/>
              <w:right w:val="nil"/>
            </w:tcBorders>
            <w:shd w:val="clear" w:color="auto" w:fill="auto"/>
            <w:noWrap/>
            <w:vAlign w:val="bottom"/>
            <w:hideMark/>
          </w:tcPr>
          <w:p w14:paraId="41FE76FD"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70</w:t>
            </w:r>
          </w:p>
        </w:tc>
        <w:tc>
          <w:tcPr>
            <w:tcW w:w="1419" w:type="dxa"/>
            <w:tcBorders>
              <w:top w:val="nil"/>
              <w:left w:val="nil"/>
              <w:bottom w:val="nil"/>
              <w:right w:val="nil"/>
            </w:tcBorders>
            <w:shd w:val="clear" w:color="auto" w:fill="auto"/>
            <w:noWrap/>
            <w:vAlign w:val="bottom"/>
            <w:hideMark/>
          </w:tcPr>
          <w:p w14:paraId="5A27A904"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95.6521739</w:t>
            </w:r>
          </w:p>
        </w:tc>
      </w:tr>
      <w:tr w:rsidR="00A011E2" w:rsidRPr="00A011E2" w14:paraId="58BAA2FA" w14:textId="77777777" w:rsidTr="00A011E2">
        <w:trPr>
          <w:trHeight w:val="320"/>
        </w:trPr>
        <w:tc>
          <w:tcPr>
            <w:tcW w:w="1300" w:type="dxa"/>
            <w:tcBorders>
              <w:top w:val="nil"/>
              <w:left w:val="nil"/>
              <w:bottom w:val="nil"/>
              <w:right w:val="nil"/>
            </w:tcBorders>
            <w:shd w:val="clear" w:color="auto" w:fill="auto"/>
            <w:noWrap/>
            <w:vAlign w:val="bottom"/>
            <w:hideMark/>
          </w:tcPr>
          <w:p w14:paraId="184B6C05"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59</w:t>
            </w:r>
          </w:p>
        </w:tc>
        <w:tc>
          <w:tcPr>
            <w:tcW w:w="1345" w:type="dxa"/>
            <w:tcBorders>
              <w:top w:val="nil"/>
              <w:left w:val="nil"/>
              <w:bottom w:val="nil"/>
              <w:right w:val="nil"/>
            </w:tcBorders>
            <w:shd w:val="clear" w:color="auto" w:fill="auto"/>
            <w:noWrap/>
            <w:vAlign w:val="bottom"/>
            <w:hideMark/>
          </w:tcPr>
          <w:p w14:paraId="207BC805"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7</w:t>
            </w:r>
          </w:p>
        </w:tc>
        <w:tc>
          <w:tcPr>
            <w:tcW w:w="1419" w:type="dxa"/>
            <w:tcBorders>
              <w:top w:val="nil"/>
              <w:left w:val="nil"/>
              <w:bottom w:val="nil"/>
              <w:right w:val="nil"/>
            </w:tcBorders>
            <w:shd w:val="clear" w:color="auto" w:fill="auto"/>
            <w:noWrap/>
            <w:vAlign w:val="bottom"/>
            <w:hideMark/>
          </w:tcPr>
          <w:p w14:paraId="47B5373E"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63.1578947</w:t>
            </w:r>
          </w:p>
        </w:tc>
        <w:tc>
          <w:tcPr>
            <w:tcW w:w="1419" w:type="dxa"/>
            <w:tcBorders>
              <w:top w:val="nil"/>
              <w:left w:val="nil"/>
              <w:bottom w:val="nil"/>
              <w:right w:val="nil"/>
            </w:tcBorders>
            <w:shd w:val="clear" w:color="auto" w:fill="auto"/>
            <w:noWrap/>
            <w:vAlign w:val="bottom"/>
            <w:hideMark/>
          </w:tcPr>
          <w:p w14:paraId="0E150DAF"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79.1304348</w:t>
            </w:r>
          </w:p>
        </w:tc>
      </w:tr>
      <w:tr w:rsidR="00A011E2" w:rsidRPr="00A011E2" w14:paraId="258E83E1" w14:textId="77777777" w:rsidTr="00A011E2">
        <w:trPr>
          <w:trHeight w:val="320"/>
        </w:trPr>
        <w:tc>
          <w:tcPr>
            <w:tcW w:w="1300" w:type="dxa"/>
            <w:tcBorders>
              <w:top w:val="nil"/>
              <w:left w:val="nil"/>
              <w:bottom w:val="nil"/>
              <w:right w:val="nil"/>
            </w:tcBorders>
            <w:shd w:val="clear" w:color="auto" w:fill="auto"/>
            <w:noWrap/>
            <w:vAlign w:val="bottom"/>
            <w:hideMark/>
          </w:tcPr>
          <w:p w14:paraId="0B0B37B3"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61</w:t>
            </w:r>
          </w:p>
        </w:tc>
        <w:tc>
          <w:tcPr>
            <w:tcW w:w="1345" w:type="dxa"/>
            <w:tcBorders>
              <w:top w:val="nil"/>
              <w:left w:val="nil"/>
              <w:bottom w:val="nil"/>
              <w:right w:val="nil"/>
            </w:tcBorders>
            <w:shd w:val="clear" w:color="auto" w:fill="auto"/>
            <w:noWrap/>
            <w:vAlign w:val="bottom"/>
            <w:hideMark/>
          </w:tcPr>
          <w:p w14:paraId="48649090"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7</w:t>
            </w:r>
          </w:p>
        </w:tc>
        <w:tc>
          <w:tcPr>
            <w:tcW w:w="1419" w:type="dxa"/>
            <w:tcBorders>
              <w:top w:val="nil"/>
              <w:left w:val="nil"/>
              <w:bottom w:val="nil"/>
              <w:right w:val="nil"/>
            </w:tcBorders>
            <w:shd w:val="clear" w:color="auto" w:fill="auto"/>
            <w:noWrap/>
            <w:vAlign w:val="bottom"/>
            <w:hideMark/>
          </w:tcPr>
          <w:p w14:paraId="550AC98A"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68.4210526</w:t>
            </w:r>
          </w:p>
        </w:tc>
        <w:tc>
          <w:tcPr>
            <w:tcW w:w="1419" w:type="dxa"/>
            <w:tcBorders>
              <w:top w:val="nil"/>
              <w:left w:val="nil"/>
              <w:bottom w:val="nil"/>
              <w:right w:val="nil"/>
            </w:tcBorders>
            <w:shd w:val="clear" w:color="auto" w:fill="auto"/>
            <w:noWrap/>
            <w:vAlign w:val="bottom"/>
            <w:hideMark/>
          </w:tcPr>
          <w:p w14:paraId="19E29C2F"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86.0869565</w:t>
            </w:r>
          </w:p>
        </w:tc>
      </w:tr>
      <w:tr w:rsidR="00A011E2" w:rsidRPr="00A011E2" w14:paraId="084E7BEC" w14:textId="77777777" w:rsidTr="00A011E2">
        <w:trPr>
          <w:trHeight w:val="320"/>
        </w:trPr>
        <w:tc>
          <w:tcPr>
            <w:tcW w:w="1300" w:type="dxa"/>
            <w:tcBorders>
              <w:top w:val="nil"/>
              <w:left w:val="nil"/>
              <w:bottom w:val="nil"/>
              <w:right w:val="nil"/>
            </w:tcBorders>
            <w:shd w:val="clear" w:color="auto" w:fill="auto"/>
            <w:noWrap/>
            <w:vAlign w:val="bottom"/>
            <w:hideMark/>
          </w:tcPr>
          <w:p w14:paraId="6766092E"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lastRenderedPageBreak/>
              <w:t>MA 108</w:t>
            </w:r>
          </w:p>
        </w:tc>
        <w:tc>
          <w:tcPr>
            <w:tcW w:w="1345" w:type="dxa"/>
            <w:tcBorders>
              <w:top w:val="nil"/>
              <w:left w:val="nil"/>
              <w:bottom w:val="nil"/>
              <w:right w:val="nil"/>
            </w:tcBorders>
            <w:shd w:val="clear" w:color="auto" w:fill="auto"/>
            <w:noWrap/>
            <w:vAlign w:val="bottom"/>
            <w:hideMark/>
          </w:tcPr>
          <w:p w14:paraId="507B1DA0"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8</w:t>
            </w:r>
          </w:p>
        </w:tc>
        <w:tc>
          <w:tcPr>
            <w:tcW w:w="1419" w:type="dxa"/>
            <w:tcBorders>
              <w:top w:val="nil"/>
              <w:left w:val="nil"/>
              <w:bottom w:val="nil"/>
              <w:right w:val="nil"/>
            </w:tcBorders>
            <w:shd w:val="clear" w:color="auto" w:fill="auto"/>
            <w:noWrap/>
            <w:vAlign w:val="bottom"/>
            <w:hideMark/>
          </w:tcPr>
          <w:p w14:paraId="1E2C5CE4"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16.6666667</w:t>
            </w:r>
          </w:p>
        </w:tc>
        <w:tc>
          <w:tcPr>
            <w:tcW w:w="1419" w:type="dxa"/>
            <w:tcBorders>
              <w:top w:val="nil"/>
              <w:left w:val="nil"/>
              <w:bottom w:val="nil"/>
              <w:right w:val="nil"/>
            </w:tcBorders>
            <w:shd w:val="clear" w:color="auto" w:fill="auto"/>
            <w:noWrap/>
            <w:vAlign w:val="bottom"/>
            <w:hideMark/>
          </w:tcPr>
          <w:p w14:paraId="26F46189"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30.4347826</w:t>
            </w:r>
          </w:p>
        </w:tc>
      </w:tr>
      <w:tr w:rsidR="00A011E2" w:rsidRPr="00A011E2" w14:paraId="43B459BF" w14:textId="77777777" w:rsidTr="00A011E2">
        <w:trPr>
          <w:trHeight w:val="320"/>
        </w:trPr>
        <w:tc>
          <w:tcPr>
            <w:tcW w:w="1300" w:type="dxa"/>
            <w:tcBorders>
              <w:top w:val="nil"/>
              <w:left w:val="nil"/>
              <w:bottom w:val="nil"/>
              <w:right w:val="nil"/>
            </w:tcBorders>
            <w:shd w:val="clear" w:color="auto" w:fill="auto"/>
            <w:noWrap/>
            <w:vAlign w:val="bottom"/>
            <w:hideMark/>
          </w:tcPr>
          <w:p w14:paraId="45F4B439"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152</w:t>
            </w:r>
          </w:p>
        </w:tc>
        <w:tc>
          <w:tcPr>
            <w:tcW w:w="1345" w:type="dxa"/>
            <w:tcBorders>
              <w:top w:val="nil"/>
              <w:left w:val="nil"/>
              <w:bottom w:val="nil"/>
              <w:right w:val="nil"/>
            </w:tcBorders>
            <w:shd w:val="clear" w:color="auto" w:fill="auto"/>
            <w:noWrap/>
            <w:vAlign w:val="bottom"/>
            <w:hideMark/>
          </w:tcPr>
          <w:p w14:paraId="57B2BDFB"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8</w:t>
            </w:r>
          </w:p>
        </w:tc>
        <w:tc>
          <w:tcPr>
            <w:tcW w:w="1419" w:type="dxa"/>
            <w:tcBorders>
              <w:top w:val="nil"/>
              <w:left w:val="nil"/>
              <w:bottom w:val="nil"/>
              <w:right w:val="nil"/>
            </w:tcBorders>
            <w:shd w:val="clear" w:color="auto" w:fill="auto"/>
            <w:noWrap/>
            <w:vAlign w:val="bottom"/>
            <w:hideMark/>
          </w:tcPr>
          <w:p w14:paraId="7F2F26C3"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66.6666667</w:t>
            </w:r>
          </w:p>
        </w:tc>
        <w:tc>
          <w:tcPr>
            <w:tcW w:w="1419" w:type="dxa"/>
            <w:tcBorders>
              <w:top w:val="nil"/>
              <w:left w:val="nil"/>
              <w:bottom w:val="nil"/>
              <w:right w:val="nil"/>
            </w:tcBorders>
            <w:shd w:val="clear" w:color="auto" w:fill="auto"/>
            <w:noWrap/>
            <w:vAlign w:val="bottom"/>
            <w:hideMark/>
          </w:tcPr>
          <w:p w14:paraId="4EEF0C36" w14:textId="2E49B095"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95.6521739</w:t>
            </w:r>
          </w:p>
        </w:tc>
      </w:tr>
      <w:tr w:rsidR="00A011E2" w:rsidRPr="00A011E2" w14:paraId="1E78DCDF" w14:textId="77777777" w:rsidTr="00A011E2">
        <w:trPr>
          <w:trHeight w:val="320"/>
        </w:trPr>
        <w:tc>
          <w:tcPr>
            <w:tcW w:w="1300" w:type="dxa"/>
            <w:tcBorders>
              <w:top w:val="nil"/>
              <w:left w:val="nil"/>
              <w:bottom w:val="nil"/>
              <w:right w:val="nil"/>
            </w:tcBorders>
            <w:shd w:val="clear" w:color="auto" w:fill="auto"/>
            <w:noWrap/>
            <w:vAlign w:val="bottom"/>
            <w:hideMark/>
          </w:tcPr>
          <w:p w14:paraId="78E3BDF7"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15</w:t>
            </w:r>
          </w:p>
        </w:tc>
        <w:tc>
          <w:tcPr>
            <w:tcW w:w="1345" w:type="dxa"/>
            <w:tcBorders>
              <w:top w:val="nil"/>
              <w:left w:val="nil"/>
              <w:bottom w:val="nil"/>
              <w:right w:val="nil"/>
            </w:tcBorders>
            <w:shd w:val="clear" w:color="auto" w:fill="auto"/>
            <w:noWrap/>
            <w:vAlign w:val="bottom"/>
            <w:hideMark/>
          </w:tcPr>
          <w:p w14:paraId="53FB94CE"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w:t>
            </w:r>
          </w:p>
        </w:tc>
        <w:tc>
          <w:tcPr>
            <w:tcW w:w="1419" w:type="dxa"/>
            <w:tcBorders>
              <w:top w:val="nil"/>
              <w:left w:val="nil"/>
              <w:bottom w:val="nil"/>
              <w:right w:val="nil"/>
            </w:tcBorders>
            <w:shd w:val="clear" w:color="auto" w:fill="auto"/>
            <w:noWrap/>
            <w:vAlign w:val="bottom"/>
            <w:hideMark/>
          </w:tcPr>
          <w:p w14:paraId="75888836"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0</w:t>
            </w:r>
          </w:p>
        </w:tc>
        <w:tc>
          <w:tcPr>
            <w:tcW w:w="1419" w:type="dxa"/>
            <w:tcBorders>
              <w:top w:val="nil"/>
              <w:left w:val="nil"/>
              <w:bottom w:val="nil"/>
              <w:right w:val="nil"/>
            </w:tcBorders>
            <w:shd w:val="clear" w:color="auto" w:fill="auto"/>
            <w:noWrap/>
            <w:vAlign w:val="bottom"/>
            <w:hideMark/>
          </w:tcPr>
          <w:p w14:paraId="11DE769B"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93.0434783</w:t>
            </w:r>
          </w:p>
        </w:tc>
      </w:tr>
      <w:tr w:rsidR="00A011E2" w:rsidRPr="00A011E2" w14:paraId="4F89D0C1" w14:textId="77777777" w:rsidTr="00A011E2">
        <w:trPr>
          <w:trHeight w:val="320"/>
        </w:trPr>
        <w:tc>
          <w:tcPr>
            <w:tcW w:w="1300" w:type="dxa"/>
            <w:tcBorders>
              <w:top w:val="nil"/>
              <w:left w:val="nil"/>
              <w:bottom w:val="nil"/>
              <w:right w:val="nil"/>
            </w:tcBorders>
            <w:shd w:val="clear" w:color="auto" w:fill="auto"/>
            <w:noWrap/>
            <w:vAlign w:val="bottom"/>
            <w:hideMark/>
          </w:tcPr>
          <w:p w14:paraId="1DBE1235"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29</w:t>
            </w:r>
          </w:p>
        </w:tc>
        <w:tc>
          <w:tcPr>
            <w:tcW w:w="1345" w:type="dxa"/>
            <w:tcBorders>
              <w:top w:val="nil"/>
              <w:left w:val="nil"/>
              <w:bottom w:val="nil"/>
              <w:right w:val="nil"/>
            </w:tcBorders>
            <w:shd w:val="clear" w:color="auto" w:fill="auto"/>
            <w:noWrap/>
            <w:vAlign w:val="bottom"/>
            <w:hideMark/>
          </w:tcPr>
          <w:p w14:paraId="1FCD41C4"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w:t>
            </w:r>
          </w:p>
        </w:tc>
        <w:tc>
          <w:tcPr>
            <w:tcW w:w="1419" w:type="dxa"/>
            <w:tcBorders>
              <w:top w:val="nil"/>
              <w:left w:val="nil"/>
              <w:bottom w:val="nil"/>
              <w:right w:val="nil"/>
            </w:tcBorders>
            <w:shd w:val="clear" w:color="auto" w:fill="auto"/>
            <w:noWrap/>
            <w:vAlign w:val="bottom"/>
            <w:hideMark/>
          </w:tcPr>
          <w:p w14:paraId="2060ACC2"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100</w:t>
            </w:r>
          </w:p>
        </w:tc>
        <w:tc>
          <w:tcPr>
            <w:tcW w:w="1419" w:type="dxa"/>
            <w:tcBorders>
              <w:top w:val="nil"/>
              <w:left w:val="nil"/>
              <w:bottom w:val="nil"/>
              <w:right w:val="nil"/>
            </w:tcBorders>
            <w:shd w:val="clear" w:color="auto" w:fill="auto"/>
            <w:noWrap/>
            <w:vAlign w:val="bottom"/>
            <w:hideMark/>
          </w:tcPr>
          <w:p w14:paraId="37D05CED"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99.1304348</w:t>
            </w:r>
          </w:p>
        </w:tc>
      </w:tr>
      <w:tr w:rsidR="00A011E2" w:rsidRPr="00A011E2" w14:paraId="1DB1F0AE" w14:textId="77777777" w:rsidTr="00A011E2">
        <w:trPr>
          <w:trHeight w:val="320"/>
        </w:trPr>
        <w:tc>
          <w:tcPr>
            <w:tcW w:w="1300" w:type="dxa"/>
            <w:tcBorders>
              <w:top w:val="nil"/>
              <w:left w:val="nil"/>
              <w:bottom w:val="nil"/>
              <w:right w:val="nil"/>
            </w:tcBorders>
            <w:shd w:val="clear" w:color="auto" w:fill="auto"/>
            <w:noWrap/>
            <w:vAlign w:val="bottom"/>
            <w:hideMark/>
          </w:tcPr>
          <w:p w14:paraId="751A6216"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88</w:t>
            </w:r>
          </w:p>
        </w:tc>
        <w:tc>
          <w:tcPr>
            <w:tcW w:w="1345" w:type="dxa"/>
            <w:tcBorders>
              <w:top w:val="nil"/>
              <w:left w:val="nil"/>
              <w:bottom w:val="nil"/>
              <w:right w:val="nil"/>
            </w:tcBorders>
            <w:shd w:val="clear" w:color="auto" w:fill="auto"/>
            <w:noWrap/>
            <w:vAlign w:val="bottom"/>
            <w:hideMark/>
          </w:tcPr>
          <w:p w14:paraId="1031EE5D"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w:t>
            </w:r>
          </w:p>
        </w:tc>
        <w:tc>
          <w:tcPr>
            <w:tcW w:w="1419" w:type="dxa"/>
            <w:tcBorders>
              <w:top w:val="nil"/>
              <w:left w:val="nil"/>
              <w:bottom w:val="nil"/>
              <w:right w:val="nil"/>
            </w:tcBorders>
            <w:shd w:val="clear" w:color="auto" w:fill="auto"/>
            <w:noWrap/>
            <w:vAlign w:val="bottom"/>
            <w:hideMark/>
          </w:tcPr>
          <w:p w14:paraId="66922FBD"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0</w:t>
            </w:r>
          </w:p>
        </w:tc>
        <w:tc>
          <w:tcPr>
            <w:tcW w:w="1419" w:type="dxa"/>
            <w:tcBorders>
              <w:top w:val="nil"/>
              <w:left w:val="nil"/>
              <w:bottom w:val="nil"/>
              <w:right w:val="nil"/>
            </w:tcBorders>
            <w:shd w:val="clear" w:color="auto" w:fill="auto"/>
            <w:noWrap/>
            <w:vAlign w:val="bottom"/>
            <w:hideMark/>
          </w:tcPr>
          <w:p w14:paraId="113E4A38"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80</w:t>
            </w:r>
          </w:p>
        </w:tc>
      </w:tr>
      <w:tr w:rsidR="00A011E2" w:rsidRPr="00A011E2" w14:paraId="2C9C5193" w14:textId="77777777" w:rsidTr="00A011E2">
        <w:trPr>
          <w:trHeight w:val="320"/>
        </w:trPr>
        <w:tc>
          <w:tcPr>
            <w:tcW w:w="1300" w:type="dxa"/>
            <w:tcBorders>
              <w:top w:val="nil"/>
              <w:left w:val="nil"/>
              <w:bottom w:val="nil"/>
              <w:right w:val="nil"/>
            </w:tcBorders>
            <w:shd w:val="clear" w:color="auto" w:fill="auto"/>
            <w:noWrap/>
            <w:vAlign w:val="bottom"/>
            <w:hideMark/>
          </w:tcPr>
          <w:p w14:paraId="4E6B0EBD"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108</w:t>
            </w:r>
          </w:p>
        </w:tc>
        <w:tc>
          <w:tcPr>
            <w:tcW w:w="1345" w:type="dxa"/>
            <w:tcBorders>
              <w:top w:val="nil"/>
              <w:left w:val="nil"/>
              <w:bottom w:val="nil"/>
              <w:right w:val="nil"/>
            </w:tcBorders>
            <w:shd w:val="clear" w:color="auto" w:fill="auto"/>
            <w:noWrap/>
            <w:vAlign w:val="bottom"/>
            <w:hideMark/>
          </w:tcPr>
          <w:p w14:paraId="7C214618"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w:t>
            </w:r>
          </w:p>
        </w:tc>
        <w:tc>
          <w:tcPr>
            <w:tcW w:w="1419" w:type="dxa"/>
            <w:tcBorders>
              <w:top w:val="nil"/>
              <w:left w:val="nil"/>
              <w:bottom w:val="nil"/>
              <w:right w:val="nil"/>
            </w:tcBorders>
            <w:shd w:val="clear" w:color="auto" w:fill="auto"/>
            <w:noWrap/>
            <w:vAlign w:val="bottom"/>
            <w:hideMark/>
          </w:tcPr>
          <w:p w14:paraId="238AF3F7"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33.3333333</w:t>
            </w:r>
          </w:p>
        </w:tc>
        <w:tc>
          <w:tcPr>
            <w:tcW w:w="1419" w:type="dxa"/>
            <w:tcBorders>
              <w:top w:val="nil"/>
              <w:left w:val="nil"/>
              <w:bottom w:val="nil"/>
              <w:right w:val="nil"/>
            </w:tcBorders>
            <w:shd w:val="clear" w:color="auto" w:fill="auto"/>
            <w:noWrap/>
            <w:vAlign w:val="bottom"/>
            <w:hideMark/>
          </w:tcPr>
          <w:p w14:paraId="24BE1E47"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30.4347826</w:t>
            </w:r>
          </w:p>
        </w:tc>
      </w:tr>
      <w:tr w:rsidR="00A011E2" w:rsidRPr="00A011E2" w14:paraId="3526449C" w14:textId="77777777" w:rsidTr="00A011E2">
        <w:trPr>
          <w:trHeight w:val="320"/>
        </w:trPr>
        <w:tc>
          <w:tcPr>
            <w:tcW w:w="1300" w:type="dxa"/>
            <w:tcBorders>
              <w:top w:val="nil"/>
              <w:left w:val="nil"/>
              <w:bottom w:val="nil"/>
              <w:right w:val="nil"/>
            </w:tcBorders>
            <w:shd w:val="clear" w:color="auto" w:fill="auto"/>
            <w:noWrap/>
            <w:vAlign w:val="bottom"/>
            <w:hideMark/>
          </w:tcPr>
          <w:p w14:paraId="03F24EB2"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119</w:t>
            </w:r>
          </w:p>
        </w:tc>
        <w:tc>
          <w:tcPr>
            <w:tcW w:w="1345" w:type="dxa"/>
            <w:tcBorders>
              <w:top w:val="nil"/>
              <w:left w:val="nil"/>
              <w:bottom w:val="nil"/>
              <w:right w:val="nil"/>
            </w:tcBorders>
            <w:shd w:val="clear" w:color="auto" w:fill="auto"/>
            <w:noWrap/>
            <w:vAlign w:val="bottom"/>
            <w:hideMark/>
          </w:tcPr>
          <w:p w14:paraId="01C1B16C"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w:t>
            </w:r>
          </w:p>
        </w:tc>
        <w:tc>
          <w:tcPr>
            <w:tcW w:w="1419" w:type="dxa"/>
            <w:tcBorders>
              <w:top w:val="nil"/>
              <w:left w:val="nil"/>
              <w:bottom w:val="nil"/>
              <w:right w:val="nil"/>
            </w:tcBorders>
            <w:shd w:val="clear" w:color="auto" w:fill="auto"/>
            <w:noWrap/>
            <w:vAlign w:val="bottom"/>
            <w:hideMark/>
          </w:tcPr>
          <w:p w14:paraId="7EC03CE5"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33.3333333</w:t>
            </w:r>
          </w:p>
        </w:tc>
        <w:tc>
          <w:tcPr>
            <w:tcW w:w="1419" w:type="dxa"/>
            <w:tcBorders>
              <w:top w:val="nil"/>
              <w:left w:val="nil"/>
              <w:bottom w:val="nil"/>
              <w:right w:val="nil"/>
            </w:tcBorders>
            <w:shd w:val="clear" w:color="auto" w:fill="auto"/>
            <w:noWrap/>
            <w:vAlign w:val="bottom"/>
            <w:hideMark/>
          </w:tcPr>
          <w:p w14:paraId="2FED1408"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97.3913043</w:t>
            </w:r>
          </w:p>
        </w:tc>
      </w:tr>
      <w:tr w:rsidR="00A011E2" w:rsidRPr="00A011E2" w14:paraId="453CA2FC" w14:textId="77777777" w:rsidTr="00A011E2">
        <w:trPr>
          <w:trHeight w:val="320"/>
        </w:trPr>
        <w:tc>
          <w:tcPr>
            <w:tcW w:w="1300" w:type="dxa"/>
            <w:tcBorders>
              <w:top w:val="nil"/>
              <w:left w:val="nil"/>
              <w:bottom w:val="nil"/>
              <w:right w:val="nil"/>
            </w:tcBorders>
            <w:shd w:val="clear" w:color="auto" w:fill="auto"/>
            <w:noWrap/>
            <w:vAlign w:val="bottom"/>
            <w:hideMark/>
          </w:tcPr>
          <w:p w14:paraId="1822D603"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76</w:t>
            </w:r>
          </w:p>
        </w:tc>
        <w:tc>
          <w:tcPr>
            <w:tcW w:w="1345" w:type="dxa"/>
            <w:tcBorders>
              <w:top w:val="nil"/>
              <w:left w:val="nil"/>
              <w:bottom w:val="nil"/>
              <w:right w:val="nil"/>
            </w:tcBorders>
            <w:shd w:val="clear" w:color="auto" w:fill="auto"/>
            <w:noWrap/>
            <w:vAlign w:val="bottom"/>
            <w:hideMark/>
          </w:tcPr>
          <w:p w14:paraId="0B78F38E"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w:t>
            </w:r>
          </w:p>
        </w:tc>
        <w:tc>
          <w:tcPr>
            <w:tcW w:w="1419" w:type="dxa"/>
            <w:tcBorders>
              <w:top w:val="nil"/>
              <w:left w:val="nil"/>
              <w:bottom w:val="nil"/>
              <w:right w:val="nil"/>
            </w:tcBorders>
            <w:shd w:val="clear" w:color="auto" w:fill="auto"/>
            <w:noWrap/>
            <w:vAlign w:val="bottom"/>
            <w:hideMark/>
          </w:tcPr>
          <w:p w14:paraId="3A24467C"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0</w:t>
            </w:r>
          </w:p>
        </w:tc>
        <w:tc>
          <w:tcPr>
            <w:tcW w:w="1419" w:type="dxa"/>
            <w:tcBorders>
              <w:top w:val="nil"/>
              <w:left w:val="nil"/>
              <w:bottom w:val="nil"/>
              <w:right w:val="nil"/>
            </w:tcBorders>
            <w:shd w:val="clear" w:color="auto" w:fill="auto"/>
            <w:noWrap/>
            <w:vAlign w:val="bottom"/>
            <w:hideMark/>
          </w:tcPr>
          <w:p w14:paraId="1CB0C9DB"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91.3043478</w:t>
            </w:r>
          </w:p>
        </w:tc>
      </w:tr>
      <w:tr w:rsidR="00A011E2" w:rsidRPr="00A011E2" w14:paraId="33EC4321" w14:textId="77777777" w:rsidTr="00A011E2">
        <w:trPr>
          <w:trHeight w:val="320"/>
        </w:trPr>
        <w:tc>
          <w:tcPr>
            <w:tcW w:w="1300" w:type="dxa"/>
            <w:tcBorders>
              <w:top w:val="nil"/>
              <w:left w:val="nil"/>
              <w:bottom w:val="nil"/>
              <w:right w:val="nil"/>
            </w:tcBorders>
            <w:shd w:val="clear" w:color="auto" w:fill="auto"/>
            <w:noWrap/>
            <w:vAlign w:val="bottom"/>
            <w:hideMark/>
          </w:tcPr>
          <w:p w14:paraId="424581E0"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76</w:t>
            </w:r>
          </w:p>
        </w:tc>
        <w:tc>
          <w:tcPr>
            <w:tcW w:w="1345" w:type="dxa"/>
            <w:tcBorders>
              <w:top w:val="nil"/>
              <w:left w:val="nil"/>
              <w:bottom w:val="nil"/>
              <w:right w:val="nil"/>
            </w:tcBorders>
            <w:shd w:val="clear" w:color="auto" w:fill="auto"/>
            <w:noWrap/>
            <w:vAlign w:val="bottom"/>
            <w:hideMark/>
          </w:tcPr>
          <w:p w14:paraId="7F945087"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w:t>
            </w:r>
          </w:p>
        </w:tc>
        <w:tc>
          <w:tcPr>
            <w:tcW w:w="1419" w:type="dxa"/>
            <w:tcBorders>
              <w:top w:val="nil"/>
              <w:left w:val="nil"/>
              <w:bottom w:val="nil"/>
              <w:right w:val="nil"/>
            </w:tcBorders>
            <w:shd w:val="clear" w:color="auto" w:fill="auto"/>
            <w:noWrap/>
            <w:vAlign w:val="bottom"/>
            <w:hideMark/>
          </w:tcPr>
          <w:p w14:paraId="77E2494B"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100</w:t>
            </w:r>
          </w:p>
        </w:tc>
        <w:tc>
          <w:tcPr>
            <w:tcW w:w="1419" w:type="dxa"/>
            <w:tcBorders>
              <w:top w:val="nil"/>
              <w:left w:val="nil"/>
              <w:bottom w:val="nil"/>
              <w:right w:val="nil"/>
            </w:tcBorders>
            <w:shd w:val="clear" w:color="auto" w:fill="auto"/>
            <w:noWrap/>
            <w:vAlign w:val="bottom"/>
            <w:hideMark/>
          </w:tcPr>
          <w:p w14:paraId="3F22C4FF" w14:textId="51311832"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91.3043478</w:t>
            </w:r>
          </w:p>
        </w:tc>
      </w:tr>
      <w:tr w:rsidR="00A011E2" w:rsidRPr="00A011E2" w14:paraId="5F1C3DA2" w14:textId="77777777" w:rsidTr="00A011E2">
        <w:trPr>
          <w:trHeight w:val="320"/>
        </w:trPr>
        <w:tc>
          <w:tcPr>
            <w:tcW w:w="1300" w:type="dxa"/>
            <w:tcBorders>
              <w:top w:val="nil"/>
              <w:left w:val="nil"/>
              <w:bottom w:val="nil"/>
              <w:right w:val="nil"/>
            </w:tcBorders>
            <w:shd w:val="clear" w:color="auto" w:fill="auto"/>
            <w:noWrap/>
            <w:vAlign w:val="bottom"/>
            <w:hideMark/>
          </w:tcPr>
          <w:p w14:paraId="09D81053"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18</w:t>
            </w:r>
          </w:p>
        </w:tc>
        <w:tc>
          <w:tcPr>
            <w:tcW w:w="1345" w:type="dxa"/>
            <w:tcBorders>
              <w:top w:val="nil"/>
              <w:left w:val="nil"/>
              <w:bottom w:val="nil"/>
              <w:right w:val="nil"/>
            </w:tcBorders>
            <w:shd w:val="clear" w:color="auto" w:fill="auto"/>
            <w:noWrap/>
            <w:vAlign w:val="bottom"/>
            <w:hideMark/>
          </w:tcPr>
          <w:p w14:paraId="40F6F0A2"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12</w:t>
            </w:r>
          </w:p>
        </w:tc>
        <w:tc>
          <w:tcPr>
            <w:tcW w:w="1419" w:type="dxa"/>
            <w:tcBorders>
              <w:top w:val="nil"/>
              <w:left w:val="nil"/>
              <w:bottom w:val="nil"/>
              <w:right w:val="nil"/>
            </w:tcBorders>
            <w:shd w:val="clear" w:color="auto" w:fill="auto"/>
            <w:noWrap/>
            <w:vAlign w:val="bottom"/>
            <w:hideMark/>
          </w:tcPr>
          <w:p w14:paraId="5C7A3E55"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30</w:t>
            </w:r>
          </w:p>
        </w:tc>
        <w:tc>
          <w:tcPr>
            <w:tcW w:w="1419" w:type="dxa"/>
            <w:tcBorders>
              <w:top w:val="nil"/>
              <w:left w:val="nil"/>
              <w:bottom w:val="nil"/>
              <w:right w:val="nil"/>
            </w:tcBorders>
            <w:shd w:val="clear" w:color="auto" w:fill="auto"/>
            <w:noWrap/>
            <w:vAlign w:val="bottom"/>
            <w:hideMark/>
          </w:tcPr>
          <w:p w14:paraId="58B627A8"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72.173913</w:t>
            </w:r>
          </w:p>
        </w:tc>
      </w:tr>
      <w:tr w:rsidR="00A011E2" w:rsidRPr="00A011E2" w14:paraId="0A5EECC5" w14:textId="77777777" w:rsidTr="00A011E2">
        <w:trPr>
          <w:trHeight w:val="320"/>
        </w:trPr>
        <w:tc>
          <w:tcPr>
            <w:tcW w:w="1300" w:type="dxa"/>
            <w:tcBorders>
              <w:top w:val="nil"/>
              <w:left w:val="nil"/>
              <w:bottom w:val="nil"/>
              <w:right w:val="nil"/>
            </w:tcBorders>
            <w:shd w:val="clear" w:color="auto" w:fill="auto"/>
            <w:noWrap/>
            <w:vAlign w:val="bottom"/>
            <w:hideMark/>
          </w:tcPr>
          <w:p w14:paraId="59755561"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77</w:t>
            </w:r>
          </w:p>
        </w:tc>
        <w:tc>
          <w:tcPr>
            <w:tcW w:w="1345" w:type="dxa"/>
            <w:tcBorders>
              <w:top w:val="nil"/>
              <w:left w:val="nil"/>
              <w:bottom w:val="nil"/>
              <w:right w:val="nil"/>
            </w:tcBorders>
            <w:shd w:val="clear" w:color="auto" w:fill="auto"/>
            <w:noWrap/>
            <w:vAlign w:val="bottom"/>
            <w:hideMark/>
          </w:tcPr>
          <w:p w14:paraId="055948CD"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12</w:t>
            </w:r>
          </w:p>
        </w:tc>
        <w:tc>
          <w:tcPr>
            <w:tcW w:w="1419" w:type="dxa"/>
            <w:tcBorders>
              <w:top w:val="nil"/>
              <w:left w:val="nil"/>
              <w:bottom w:val="nil"/>
              <w:right w:val="nil"/>
            </w:tcBorders>
            <w:shd w:val="clear" w:color="auto" w:fill="auto"/>
            <w:noWrap/>
            <w:vAlign w:val="bottom"/>
            <w:hideMark/>
          </w:tcPr>
          <w:p w14:paraId="4D4A9CCA"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40</w:t>
            </w:r>
          </w:p>
        </w:tc>
        <w:tc>
          <w:tcPr>
            <w:tcW w:w="1419" w:type="dxa"/>
            <w:tcBorders>
              <w:top w:val="nil"/>
              <w:left w:val="nil"/>
              <w:bottom w:val="nil"/>
              <w:right w:val="nil"/>
            </w:tcBorders>
            <w:shd w:val="clear" w:color="auto" w:fill="auto"/>
            <w:noWrap/>
            <w:vAlign w:val="bottom"/>
            <w:hideMark/>
          </w:tcPr>
          <w:p w14:paraId="426DD3B0"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81.7391304</w:t>
            </w:r>
          </w:p>
        </w:tc>
      </w:tr>
      <w:tr w:rsidR="00A011E2" w:rsidRPr="00A011E2" w14:paraId="20B66C29" w14:textId="77777777" w:rsidTr="00A011E2">
        <w:trPr>
          <w:trHeight w:val="320"/>
        </w:trPr>
        <w:tc>
          <w:tcPr>
            <w:tcW w:w="1300" w:type="dxa"/>
            <w:tcBorders>
              <w:top w:val="nil"/>
              <w:left w:val="nil"/>
              <w:bottom w:val="nil"/>
              <w:right w:val="nil"/>
            </w:tcBorders>
            <w:shd w:val="clear" w:color="auto" w:fill="auto"/>
            <w:noWrap/>
            <w:vAlign w:val="bottom"/>
            <w:hideMark/>
          </w:tcPr>
          <w:p w14:paraId="76ADEF45"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9</w:t>
            </w:r>
          </w:p>
        </w:tc>
        <w:tc>
          <w:tcPr>
            <w:tcW w:w="1345" w:type="dxa"/>
            <w:tcBorders>
              <w:top w:val="nil"/>
              <w:left w:val="nil"/>
              <w:bottom w:val="nil"/>
              <w:right w:val="nil"/>
            </w:tcBorders>
            <w:shd w:val="clear" w:color="auto" w:fill="auto"/>
            <w:noWrap/>
            <w:vAlign w:val="bottom"/>
            <w:hideMark/>
          </w:tcPr>
          <w:p w14:paraId="09C122A1"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14</w:t>
            </w:r>
          </w:p>
        </w:tc>
        <w:tc>
          <w:tcPr>
            <w:tcW w:w="1419" w:type="dxa"/>
            <w:tcBorders>
              <w:top w:val="nil"/>
              <w:left w:val="nil"/>
              <w:bottom w:val="nil"/>
              <w:right w:val="nil"/>
            </w:tcBorders>
            <w:shd w:val="clear" w:color="auto" w:fill="auto"/>
            <w:noWrap/>
            <w:vAlign w:val="bottom"/>
            <w:hideMark/>
          </w:tcPr>
          <w:p w14:paraId="515A3801"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0</w:t>
            </w:r>
          </w:p>
        </w:tc>
        <w:tc>
          <w:tcPr>
            <w:tcW w:w="1419" w:type="dxa"/>
            <w:tcBorders>
              <w:top w:val="nil"/>
              <w:left w:val="nil"/>
              <w:bottom w:val="nil"/>
              <w:right w:val="nil"/>
            </w:tcBorders>
            <w:shd w:val="clear" w:color="auto" w:fill="auto"/>
            <w:noWrap/>
            <w:vAlign w:val="bottom"/>
            <w:hideMark/>
          </w:tcPr>
          <w:p w14:paraId="0D235D13"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81.7391304</w:t>
            </w:r>
          </w:p>
        </w:tc>
      </w:tr>
      <w:tr w:rsidR="00A011E2" w:rsidRPr="00A011E2" w14:paraId="2F39AF5D" w14:textId="77777777" w:rsidTr="00A011E2">
        <w:trPr>
          <w:trHeight w:val="320"/>
        </w:trPr>
        <w:tc>
          <w:tcPr>
            <w:tcW w:w="1300" w:type="dxa"/>
            <w:tcBorders>
              <w:top w:val="nil"/>
              <w:left w:val="nil"/>
              <w:bottom w:val="nil"/>
              <w:right w:val="nil"/>
            </w:tcBorders>
            <w:shd w:val="clear" w:color="auto" w:fill="auto"/>
            <w:noWrap/>
            <w:vAlign w:val="bottom"/>
            <w:hideMark/>
          </w:tcPr>
          <w:p w14:paraId="11601499"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76</w:t>
            </w:r>
          </w:p>
        </w:tc>
        <w:tc>
          <w:tcPr>
            <w:tcW w:w="1345" w:type="dxa"/>
            <w:tcBorders>
              <w:top w:val="nil"/>
              <w:left w:val="nil"/>
              <w:bottom w:val="nil"/>
              <w:right w:val="nil"/>
            </w:tcBorders>
            <w:shd w:val="clear" w:color="auto" w:fill="auto"/>
            <w:noWrap/>
            <w:vAlign w:val="bottom"/>
            <w:hideMark/>
          </w:tcPr>
          <w:p w14:paraId="2E02F1CC"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14</w:t>
            </w:r>
          </w:p>
        </w:tc>
        <w:tc>
          <w:tcPr>
            <w:tcW w:w="1419" w:type="dxa"/>
            <w:tcBorders>
              <w:top w:val="nil"/>
              <w:left w:val="nil"/>
              <w:bottom w:val="nil"/>
              <w:right w:val="nil"/>
            </w:tcBorders>
            <w:shd w:val="clear" w:color="auto" w:fill="auto"/>
            <w:noWrap/>
            <w:vAlign w:val="bottom"/>
            <w:hideMark/>
          </w:tcPr>
          <w:p w14:paraId="4202EC23"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50</w:t>
            </w:r>
          </w:p>
        </w:tc>
        <w:tc>
          <w:tcPr>
            <w:tcW w:w="1419" w:type="dxa"/>
            <w:tcBorders>
              <w:top w:val="nil"/>
              <w:left w:val="nil"/>
              <w:bottom w:val="nil"/>
              <w:right w:val="nil"/>
            </w:tcBorders>
            <w:shd w:val="clear" w:color="auto" w:fill="auto"/>
            <w:noWrap/>
            <w:vAlign w:val="bottom"/>
            <w:hideMark/>
          </w:tcPr>
          <w:p w14:paraId="0529CA11" w14:textId="5B8B80F5"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91.3043478</w:t>
            </w:r>
          </w:p>
        </w:tc>
      </w:tr>
      <w:tr w:rsidR="00A011E2" w:rsidRPr="00A011E2" w14:paraId="7009147C" w14:textId="77777777" w:rsidTr="00A011E2">
        <w:trPr>
          <w:trHeight w:val="320"/>
        </w:trPr>
        <w:tc>
          <w:tcPr>
            <w:tcW w:w="1300" w:type="dxa"/>
            <w:tcBorders>
              <w:top w:val="nil"/>
              <w:left w:val="nil"/>
              <w:bottom w:val="nil"/>
              <w:right w:val="nil"/>
            </w:tcBorders>
            <w:shd w:val="clear" w:color="auto" w:fill="auto"/>
            <w:noWrap/>
            <w:vAlign w:val="bottom"/>
            <w:hideMark/>
          </w:tcPr>
          <w:p w14:paraId="53095DAC"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11</w:t>
            </w:r>
          </w:p>
        </w:tc>
        <w:tc>
          <w:tcPr>
            <w:tcW w:w="1345" w:type="dxa"/>
            <w:tcBorders>
              <w:top w:val="nil"/>
              <w:left w:val="nil"/>
              <w:bottom w:val="nil"/>
              <w:right w:val="nil"/>
            </w:tcBorders>
            <w:shd w:val="clear" w:color="auto" w:fill="auto"/>
            <w:noWrap/>
            <w:vAlign w:val="bottom"/>
            <w:hideMark/>
          </w:tcPr>
          <w:p w14:paraId="295B75FD"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15</w:t>
            </w:r>
          </w:p>
        </w:tc>
        <w:tc>
          <w:tcPr>
            <w:tcW w:w="1419" w:type="dxa"/>
            <w:tcBorders>
              <w:top w:val="nil"/>
              <w:left w:val="nil"/>
              <w:bottom w:val="nil"/>
              <w:right w:val="nil"/>
            </w:tcBorders>
            <w:shd w:val="clear" w:color="auto" w:fill="auto"/>
            <w:noWrap/>
            <w:vAlign w:val="bottom"/>
            <w:hideMark/>
          </w:tcPr>
          <w:p w14:paraId="34CA30F8"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100</w:t>
            </w:r>
          </w:p>
        </w:tc>
        <w:tc>
          <w:tcPr>
            <w:tcW w:w="1419" w:type="dxa"/>
            <w:tcBorders>
              <w:top w:val="nil"/>
              <w:left w:val="nil"/>
              <w:bottom w:val="nil"/>
              <w:right w:val="nil"/>
            </w:tcBorders>
            <w:shd w:val="clear" w:color="auto" w:fill="auto"/>
            <w:noWrap/>
            <w:vAlign w:val="bottom"/>
            <w:hideMark/>
          </w:tcPr>
          <w:p w14:paraId="4BC56D90" w14:textId="6AA563F3"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99.1304348</w:t>
            </w:r>
          </w:p>
        </w:tc>
      </w:tr>
      <w:tr w:rsidR="00A011E2" w:rsidRPr="00A011E2" w14:paraId="5194BD75" w14:textId="77777777" w:rsidTr="00A011E2">
        <w:trPr>
          <w:trHeight w:val="320"/>
        </w:trPr>
        <w:tc>
          <w:tcPr>
            <w:tcW w:w="1300" w:type="dxa"/>
            <w:tcBorders>
              <w:top w:val="nil"/>
              <w:left w:val="nil"/>
              <w:bottom w:val="nil"/>
              <w:right w:val="nil"/>
            </w:tcBorders>
            <w:shd w:val="clear" w:color="auto" w:fill="auto"/>
            <w:noWrap/>
            <w:vAlign w:val="bottom"/>
            <w:hideMark/>
          </w:tcPr>
          <w:p w14:paraId="2763DDD2"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112</w:t>
            </w:r>
          </w:p>
        </w:tc>
        <w:tc>
          <w:tcPr>
            <w:tcW w:w="1345" w:type="dxa"/>
            <w:tcBorders>
              <w:top w:val="nil"/>
              <w:left w:val="nil"/>
              <w:bottom w:val="nil"/>
              <w:right w:val="nil"/>
            </w:tcBorders>
            <w:shd w:val="clear" w:color="auto" w:fill="auto"/>
            <w:noWrap/>
            <w:vAlign w:val="bottom"/>
            <w:hideMark/>
          </w:tcPr>
          <w:p w14:paraId="3D419609"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16</w:t>
            </w:r>
          </w:p>
        </w:tc>
        <w:tc>
          <w:tcPr>
            <w:tcW w:w="1419" w:type="dxa"/>
            <w:tcBorders>
              <w:top w:val="nil"/>
              <w:left w:val="nil"/>
              <w:bottom w:val="nil"/>
              <w:right w:val="nil"/>
            </w:tcBorders>
            <w:shd w:val="clear" w:color="auto" w:fill="auto"/>
            <w:noWrap/>
            <w:vAlign w:val="bottom"/>
            <w:hideMark/>
          </w:tcPr>
          <w:p w14:paraId="18259B75"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90.9090909</w:t>
            </w:r>
          </w:p>
        </w:tc>
        <w:tc>
          <w:tcPr>
            <w:tcW w:w="1419" w:type="dxa"/>
            <w:tcBorders>
              <w:top w:val="nil"/>
              <w:left w:val="nil"/>
              <w:bottom w:val="nil"/>
              <w:right w:val="nil"/>
            </w:tcBorders>
            <w:shd w:val="clear" w:color="auto" w:fill="auto"/>
            <w:noWrap/>
            <w:vAlign w:val="bottom"/>
            <w:hideMark/>
          </w:tcPr>
          <w:p w14:paraId="75C99637"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95.6521739</w:t>
            </w:r>
          </w:p>
        </w:tc>
      </w:tr>
      <w:tr w:rsidR="00A011E2" w:rsidRPr="00A011E2" w14:paraId="43FD21ED" w14:textId="77777777" w:rsidTr="00A011E2">
        <w:trPr>
          <w:trHeight w:val="320"/>
        </w:trPr>
        <w:tc>
          <w:tcPr>
            <w:tcW w:w="1300" w:type="dxa"/>
            <w:tcBorders>
              <w:top w:val="nil"/>
              <w:left w:val="nil"/>
              <w:bottom w:val="nil"/>
              <w:right w:val="nil"/>
            </w:tcBorders>
            <w:shd w:val="clear" w:color="auto" w:fill="auto"/>
            <w:noWrap/>
            <w:vAlign w:val="bottom"/>
            <w:hideMark/>
          </w:tcPr>
          <w:p w14:paraId="5235068C"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8</w:t>
            </w:r>
          </w:p>
        </w:tc>
        <w:tc>
          <w:tcPr>
            <w:tcW w:w="1345" w:type="dxa"/>
            <w:tcBorders>
              <w:top w:val="nil"/>
              <w:left w:val="nil"/>
              <w:bottom w:val="nil"/>
              <w:right w:val="nil"/>
            </w:tcBorders>
            <w:shd w:val="clear" w:color="auto" w:fill="auto"/>
            <w:noWrap/>
            <w:vAlign w:val="bottom"/>
            <w:hideMark/>
          </w:tcPr>
          <w:p w14:paraId="574908EB"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16</w:t>
            </w:r>
          </w:p>
        </w:tc>
        <w:tc>
          <w:tcPr>
            <w:tcW w:w="1419" w:type="dxa"/>
            <w:tcBorders>
              <w:top w:val="nil"/>
              <w:left w:val="nil"/>
              <w:bottom w:val="nil"/>
              <w:right w:val="nil"/>
            </w:tcBorders>
            <w:shd w:val="clear" w:color="auto" w:fill="auto"/>
            <w:noWrap/>
            <w:vAlign w:val="bottom"/>
            <w:hideMark/>
          </w:tcPr>
          <w:p w14:paraId="27E7F3F8"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35.7142857</w:t>
            </w:r>
          </w:p>
        </w:tc>
        <w:tc>
          <w:tcPr>
            <w:tcW w:w="1419" w:type="dxa"/>
            <w:tcBorders>
              <w:top w:val="nil"/>
              <w:left w:val="nil"/>
              <w:bottom w:val="nil"/>
              <w:right w:val="nil"/>
            </w:tcBorders>
            <w:shd w:val="clear" w:color="auto" w:fill="auto"/>
            <w:noWrap/>
            <w:vAlign w:val="bottom"/>
            <w:hideMark/>
          </w:tcPr>
          <w:p w14:paraId="08872758"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56.5217391</w:t>
            </w:r>
          </w:p>
        </w:tc>
      </w:tr>
    </w:tbl>
    <w:p w14:paraId="2CDC9336" w14:textId="7466B9E3" w:rsidR="00A011E2" w:rsidRDefault="00A011E2" w:rsidP="00A011E2">
      <w:pPr>
        <w:spacing w:line="360" w:lineRule="auto"/>
        <w:rPr>
          <w:rFonts w:ascii="Arial" w:eastAsia="Times New Roman" w:hAnsi="Arial" w:cs="Arial"/>
          <w:sz w:val="22"/>
        </w:rPr>
      </w:pPr>
      <w:r>
        <w:rPr>
          <w:rFonts w:ascii="Arial" w:eastAsia="Times New Roman" w:hAnsi="Arial" w:cs="Arial"/>
          <w:sz w:val="22"/>
        </w:rPr>
        <w:t xml:space="preserve">Table 2: Percent of dosage-sensitive genes analyzed that were significantly compensated, both located on the aneuploid chromosome and elsewhere. </w:t>
      </w:r>
    </w:p>
    <w:tbl>
      <w:tblPr>
        <w:tblW w:w="5376" w:type="dxa"/>
        <w:tblLook w:val="04A0" w:firstRow="1" w:lastRow="0" w:firstColumn="1" w:lastColumn="0" w:noHBand="0" w:noVBand="1"/>
      </w:tblPr>
      <w:tblGrid>
        <w:gridCol w:w="1300"/>
        <w:gridCol w:w="1543"/>
        <w:gridCol w:w="1300"/>
        <w:gridCol w:w="1605"/>
      </w:tblGrid>
      <w:tr w:rsidR="00A011E2" w:rsidRPr="00A011E2" w14:paraId="6D5E7BDA" w14:textId="77777777" w:rsidTr="00A011E2">
        <w:trPr>
          <w:trHeight w:val="320"/>
        </w:trPr>
        <w:tc>
          <w:tcPr>
            <w:tcW w:w="1300" w:type="dxa"/>
            <w:tcBorders>
              <w:top w:val="nil"/>
              <w:left w:val="nil"/>
              <w:bottom w:val="nil"/>
              <w:right w:val="nil"/>
            </w:tcBorders>
            <w:shd w:val="clear" w:color="auto" w:fill="auto"/>
            <w:noWrap/>
            <w:vAlign w:val="bottom"/>
            <w:hideMark/>
          </w:tcPr>
          <w:p w14:paraId="6FB10828"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Line</w:t>
            </w:r>
          </w:p>
        </w:tc>
        <w:tc>
          <w:tcPr>
            <w:tcW w:w="1357" w:type="dxa"/>
            <w:tcBorders>
              <w:top w:val="nil"/>
              <w:left w:val="nil"/>
              <w:bottom w:val="nil"/>
              <w:right w:val="nil"/>
            </w:tcBorders>
            <w:shd w:val="clear" w:color="auto" w:fill="auto"/>
            <w:noWrap/>
            <w:vAlign w:val="bottom"/>
            <w:hideMark/>
          </w:tcPr>
          <w:p w14:paraId="7592E4DB"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 DS genes compensated</w:t>
            </w:r>
          </w:p>
        </w:tc>
        <w:tc>
          <w:tcPr>
            <w:tcW w:w="1300" w:type="dxa"/>
            <w:tcBorders>
              <w:top w:val="nil"/>
              <w:left w:val="nil"/>
              <w:bottom w:val="nil"/>
              <w:right w:val="nil"/>
            </w:tcBorders>
            <w:shd w:val="clear" w:color="auto" w:fill="auto"/>
            <w:noWrap/>
            <w:vAlign w:val="bottom"/>
            <w:hideMark/>
          </w:tcPr>
          <w:p w14:paraId="1F62AF5B"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total # DS genes</w:t>
            </w:r>
          </w:p>
        </w:tc>
        <w:tc>
          <w:tcPr>
            <w:tcW w:w="1419" w:type="dxa"/>
            <w:tcBorders>
              <w:top w:val="nil"/>
              <w:left w:val="nil"/>
              <w:bottom w:val="nil"/>
              <w:right w:val="nil"/>
            </w:tcBorders>
            <w:shd w:val="clear" w:color="auto" w:fill="auto"/>
            <w:noWrap/>
            <w:vAlign w:val="bottom"/>
            <w:hideMark/>
          </w:tcPr>
          <w:p w14:paraId="27EDEB09"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 compensation</w:t>
            </w:r>
          </w:p>
        </w:tc>
      </w:tr>
      <w:tr w:rsidR="00A011E2" w:rsidRPr="00A011E2" w14:paraId="00E679EC" w14:textId="77777777" w:rsidTr="00A011E2">
        <w:trPr>
          <w:trHeight w:val="320"/>
        </w:trPr>
        <w:tc>
          <w:tcPr>
            <w:tcW w:w="1300" w:type="dxa"/>
            <w:tcBorders>
              <w:top w:val="nil"/>
              <w:left w:val="nil"/>
              <w:bottom w:val="nil"/>
              <w:right w:val="nil"/>
            </w:tcBorders>
            <w:shd w:val="clear" w:color="auto" w:fill="auto"/>
            <w:noWrap/>
            <w:vAlign w:val="bottom"/>
            <w:hideMark/>
          </w:tcPr>
          <w:p w14:paraId="5CC25441"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1</w:t>
            </w:r>
          </w:p>
        </w:tc>
        <w:tc>
          <w:tcPr>
            <w:tcW w:w="1357" w:type="dxa"/>
            <w:tcBorders>
              <w:top w:val="nil"/>
              <w:left w:val="nil"/>
              <w:bottom w:val="nil"/>
              <w:right w:val="nil"/>
            </w:tcBorders>
            <w:shd w:val="clear" w:color="auto" w:fill="auto"/>
            <w:noWrap/>
            <w:vAlign w:val="bottom"/>
            <w:hideMark/>
          </w:tcPr>
          <w:p w14:paraId="26271768"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115</w:t>
            </w:r>
          </w:p>
        </w:tc>
        <w:tc>
          <w:tcPr>
            <w:tcW w:w="1300" w:type="dxa"/>
            <w:tcBorders>
              <w:top w:val="nil"/>
              <w:left w:val="nil"/>
              <w:bottom w:val="nil"/>
              <w:right w:val="nil"/>
            </w:tcBorders>
            <w:shd w:val="clear" w:color="auto" w:fill="auto"/>
            <w:noWrap/>
            <w:vAlign w:val="bottom"/>
            <w:hideMark/>
          </w:tcPr>
          <w:p w14:paraId="44B9C9CC"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115</w:t>
            </w:r>
          </w:p>
        </w:tc>
        <w:tc>
          <w:tcPr>
            <w:tcW w:w="1419" w:type="dxa"/>
            <w:tcBorders>
              <w:top w:val="nil"/>
              <w:left w:val="nil"/>
              <w:bottom w:val="nil"/>
              <w:right w:val="nil"/>
            </w:tcBorders>
            <w:shd w:val="clear" w:color="auto" w:fill="auto"/>
            <w:noWrap/>
            <w:vAlign w:val="bottom"/>
            <w:hideMark/>
          </w:tcPr>
          <w:p w14:paraId="267F68DC"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100</w:t>
            </w:r>
          </w:p>
        </w:tc>
      </w:tr>
      <w:tr w:rsidR="00A011E2" w:rsidRPr="00A011E2" w14:paraId="7EC25D71" w14:textId="77777777" w:rsidTr="00A011E2">
        <w:trPr>
          <w:trHeight w:val="320"/>
        </w:trPr>
        <w:tc>
          <w:tcPr>
            <w:tcW w:w="1300" w:type="dxa"/>
            <w:tcBorders>
              <w:top w:val="nil"/>
              <w:left w:val="nil"/>
              <w:bottom w:val="nil"/>
              <w:right w:val="nil"/>
            </w:tcBorders>
            <w:shd w:val="clear" w:color="auto" w:fill="auto"/>
            <w:noWrap/>
            <w:vAlign w:val="bottom"/>
            <w:hideMark/>
          </w:tcPr>
          <w:p w14:paraId="24DFF67A"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2</w:t>
            </w:r>
          </w:p>
        </w:tc>
        <w:tc>
          <w:tcPr>
            <w:tcW w:w="1357" w:type="dxa"/>
            <w:tcBorders>
              <w:top w:val="nil"/>
              <w:left w:val="nil"/>
              <w:bottom w:val="nil"/>
              <w:right w:val="nil"/>
            </w:tcBorders>
            <w:shd w:val="clear" w:color="auto" w:fill="auto"/>
            <w:noWrap/>
            <w:vAlign w:val="bottom"/>
            <w:hideMark/>
          </w:tcPr>
          <w:p w14:paraId="3EFF7273"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108</w:t>
            </w:r>
          </w:p>
        </w:tc>
        <w:tc>
          <w:tcPr>
            <w:tcW w:w="1300" w:type="dxa"/>
            <w:tcBorders>
              <w:top w:val="nil"/>
              <w:left w:val="nil"/>
              <w:bottom w:val="nil"/>
              <w:right w:val="nil"/>
            </w:tcBorders>
            <w:shd w:val="clear" w:color="auto" w:fill="auto"/>
            <w:noWrap/>
            <w:vAlign w:val="bottom"/>
            <w:hideMark/>
          </w:tcPr>
          <w:p w14:paraId="68D679BB"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115</w:t>
            </w:r>
          </w:p>
        </w:tc>
        <w:tc>
          <w:tcPr>
            <w:tcW w:w="1419" w:type="dxa"/>
            <w:tcBorders>
              <w:top w:val="nil"/>
              <w:left w:val="nil"/>
              <w:bottom w:val="nil"/>
              <w:right w:val="nil"/>
            </w:tcBorders>
            <w:shd w:val="clear" w:color="auto" w:fill="auto"/>
            <w:noWrap/>
            <w:vAlign w:val="bottom"/>
            <w:hideMark/>
          </w:tcPr>
          <w:p w14:paraId="0708FC43"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93.9130435</w:t>
            </w:r>
          </w:p>
        </w:tc>
      </w:tr>
      <w:tr w:rsidR="00A011E2" w:rsidRPr="00A011E2" w14:paraId="3CDE0D32" w14:textId="77777777" w:rsidTr="00A011E2">
        <w:trPr>
          <w:trHeight w:val="320"/>
        </w:trPr>
        <w:tc>
          <w:tcPr>
            <w:tcW w:w="1300" w:type="dxa"/>
            <w:tcBorders>
              <w:top w:val="nil"/>
              <w:left w:val="nil"/>
              <w:bottom w:val="nil"/>
              <w:right w:val="nil"/>
            </w:tcBorders>
            <w:shd w:val="clear" w:color="auto" w:fill="auto"/>
            <w:noWrap/>
            <w:vAlign w:val="bottom"/>
            <w:hideMark/>
          </w:tcPr>
          <w:p w14:paraId="0187C6B8"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3</w:t>
            </w:r>
          </w:p>
        </w:tc>
        <w:tc>
          <w:tcPr>
            <w:tcW w:w="1357" w:type="dxa"/>
            <w:tcBorders>
              <w:top w:val="nil"/>
              <w:left w:val="nil"/>
              <w:bottom w:val="nil"/>
              <w:right w:val="nil"/>
            </w:tcBorders>
            <w:shd w:val="clear" w:color="auto" w:fill="auto"/>
            <w:noWrap/>
            <w:vAlign w:val="bottom"/>
            <w:hideMark/>
          </w:tcPr>
          <w:p w14:paraId="50DF2E53"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105</w:t>
            </w:r>
          </w:p>
        </w:tc>
        <w:tc>
          <w:tcPr>
            <w:tcW w:w="1300" w:type="dxa"/>
            <w:tcBorders>
              <w:top w:val="nil"/>
              <w:left w:val="nil"/>
              <w:bottom w:val="nil"/>
              <w:right w:val="nil"/>
            </w:tcBorders>
            <w:shd w:val="clear" w:color="auto" w:fill="auto"/>
            <w:noWrap/>
            <w:vAlign w:val="bottom"/>
            <w:hideMark/>
          </w:tcPr>
          <w:p w14:paraId="1D0109D0"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115</w:t>
            </w:r>
          </w:p>
        </w:tc>
        <w:tc>
          <w:tcPr>
            <w:tcW w:w="1419" w:type="dxa"/>
            <w:tcBorders>
              <w:top w:val="nil"/>
              <w:left w:val="nil"/>
              <w:bottom w:val="nil"/>
              <w:right w:val="nil"/>
            </w:tcBorders>
            <w:shd w:val="clear" w:color="auto" w:fill="auto"/>
            <w:noWrap/>
            <w:vAlign w:val="bottom"/>
            <w:hideMark/>
          </w:tcPr>
          <w:p w14:paraId="4BE21F78"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91.3043478</w:t>
            </w:r>
          </w:p>
        </w:tc>
      </w:tr>
      <w:tr w:rsidR="00A011E2" w:rsidRPr="00A011E2" w14:paraId="2F70E3E0" w14:textId="77777777" w:rsidTr="00A011E2">
        <w:trPr>
          <w:trHeight w:val="320"/>
        </w:trPr>
        <w:tc>
          <w:tcPr>
            <w:tcW w:w="1300" w:type="dxa"/>
            <w:tcBorders>
              <w:top w:val="nil"/>
              <w:left w:val="nil"/>
              <w:bottom w:val="nil"/>
              <w:right w:val="nil"/>
            </w:tcBorders>
            <w:shd w:val="clear" w:color="auto" w:fill="auto"/>
            <w:noWrap/>
            <w:vAlign w:val="bottom"/>
            <w:hideMark/>
          </w:tcPr>
          <w:p w14:paraId="2DACFF65"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4</w:t>
            </w:r>
          </w:p>
        </w:tc>
        <w:tc>
          <w:tcPr>
            <w:tcW w:w="1357" w:type="dxa"/>
            <w:tcBorders>
              <w:top w:val="nil"/>
              <w:left w:val="nil"/>
              <w:bottom w:val="nil"/>
              <w:right w:val="nil"/>
            </w:tcBorders>
            <w:shd w:val="clear" w:color="auto" w:fill="auto"/>
            <w:noWrap/>
            <w:vAlign w:val="bottom"/>
            <w:hideMark/>
          </w:tcPr>
          <w:p w14:paraId="60CEA36D"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102</w:t>
            </w:r>
          </w:p>
        </w:tc>
        <w:tc>
          <w:tcPr>
            <w:tcW w:w="1300" w:type="dxa"/>
            <w:tcBorders>
              <w:top w:val="nil"/>
              <w:left w:val="nil"/>
              <w:bottom w:val="nil"/>
              <w:right w:val="nil"/>
            </w:tcBorders>
            <w:shd w:val="clear" w:color="auto" w:fill="auto"/>
            <w:noWrap/>
            <w:vAlign w:val="bottom"/>
            <w:hideMark/>
          </w:tcPr>
          <w:p w14:paraId="72606F5A"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115</w:t>
            </w:r>
          </w:p>
        </w:tc>
        <w:tc>
          <w:tcPr>
            <w:tcW w:w="1419" w:type="dxa"/>
            <w:tcBorders>
              <w:top w:val="nil"/>
              <w:left w:val="nil"/>
              <w:bottom w:val="nil"/>
              <w:right w:val="nil"/>
            </w:tcBorders>
            <w:shd w:val="clear" w:color="auto" w:fill="auto"/>
            <w:noWrap/>
            <w:vAlign w:val="bottom"/>
            <w:hideMark/>
          </w:tcPr>
          <w:p w14:paraId="789CB8F7"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88.6956522</w:t>
            </w:r>
          </w:p>
        </w:tc>
      </w:tr>
      <w:tr w:rsidR="00A011E2" w:rsidRPr="00A011E2" w14:paraId="56C5A0B8" w14:textId="77777777" w:rsidTr="00A011E2">
        <w:trPr>
          <w:trHeight w:val="320"/>
        </w:trPr>
        <w:tc>
          <w:tcPr>
            <w:tcW w:w="1300" w:type="dxa"/>
            <w:tcBorders>
              <w:top w:val="nil"/>
              <w:left w:val="nil"/>
              <w:bottom w:val="nil"/>
              <w:right w:val="nil"/>
            </w:tcBorders>
            <w:shd w:val="clear" w:color="auto" w:fill="auto"/>
            <w:noWrap/>
            <w:vAlign w:val="bottom"/>
            <w:hideMark/>
          </w:tcPr>
          <w:p w14:paraId="18E2E3DD"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5</w:t>
            </w:r>
          </w:p>
        </w:tc>
        <w:tc>
          <w:tcPr>
            <w:tcW w:w="1357" w:type="dxa"/>
            <w:tcBorders>
              <w:top w:val="nil"/>
              <w:left w:val="nil"/>
              <w:bottom w:val="nil"/>
              <w:right w:val="nil"/>
            </w:tcBorders>
            <w:shd w:val="clear" w:color="auto" w:fill="auto"/>
            <w:noWrap/>
            <w:vAlign w:val="bottom"/>
            <w:hideMark/>
          </w:tcPr>
          <w:p w14:paraId="534C66CE"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106</w:t>
            </w:r>
          </w:p>
        </w:tc>
        <w:tc>
          <w:tcPr>
            <w:tcW w:w="1300" w:type="dxa"/>
            <w:tcBorders>
              <w:top w:val="nil"/>
              <w:left w:val="nil"/>
              <w:bottom w:val="nil"/>
              <w:right w:val="nil"/>
            </w:tcBorders>
            <w:shd w:val="clear" w:color="auto" w:fill="auto"/>
            <w:noWrap/>
            <w:vAlign w:val="bottom"/>
            <w:hideMark/>
          </w:tcPr>
          <w:p w14:paraId="3510DEA7"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115</w:t>
            </w:r>
          </w:p>
        </w:tc>
        <w:tc>
          <w:tcPr>
            <w:tcW w:w="1419" w:type="dxa"/>
            <w:tcBorders>
              <w:top w:val="nil"/>
              <w:left w:val="nil"/>
              <w:bottom w:val="nil"/>
              <w:right w:val="nil"/>
            </w:tcBorders>
            <w:shd w:val="clear" w:color="auto" w:fill="auto"/>
            <w:noWrap/>
            <w:vAlign w:val="bottom"/>
            <w:hideMark/>
          </w:tcPr>
          <w:p w14:paraId="633A8322"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92.173913</w:t>
            </w:r>
          </w:p>
        </w:tc>
      </w:tr>
      <w:tr w:rsidR="00A011E2" w:rsidRPr="00A011E2" w14:paraId="2EFE6DE2" w14:textId="77777777" w:rsidTr="00A011E2">
        <w:trPr>
          <w:trHeight w:val="320"/>
        </w:trPr>
        <w:tc>
          <w:tcPr>
            <w:tcW w:w="1300" w:type="dxa"/>
            <w:tcBorders>
              <w:top w:val="nil"/>
              <w:left w:val="nil"/>
              <w:bottom w:val="nil"/>
              <w:right w:val="nil"/>
            </w:tcBorders>
            <w:shd w:val="clear" w:color="auto" w:fill="auto"/>
            <w:noWrap/>
            <w:vAlign w:val="bottom"/>
            <w:hideMark/>
          </w:tcPr>
          <w:p w14:paraId="76B385DC"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7</w:t>
            </w:r>
          </w:p>
        </w:tc>
        <w:tc>
          <w:tcPr>
            <w:tcW w:w="1357" w:type="dxa"/>
            <w:tcBorders>
              <w:top w:val="nil"/>
              <w:left w:val="nil"/>
              <w:bottom w:val="nil"/>
              <w:right w:val="nil"/>
            </w:tcBorders>
            <w:shd w:val="clear" w:color="auto" w:fill="auto"/>
            <w:noWrap/>
            <w:vAlign w:val="bottom"/>
            <w:hideMark/>
          </w:tcPr>
          <w:p w14:paraId="60235303"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114</w:t>
            </w:r>
          </w:p>
        </w:tc>
        <w:tc>
          <w:tcPr>
            <w:tcW w:w="1300" w:type="dxa"/>
            <w:tcBorders>
              <w:top w:val="nil"/>
              <w:left w:val="nil"/>
              <w:bottom w:val="nil"/>
              <w:right w:val="nil"/>
            </w:tcBorders>
            <w:shd w:val="clear" w:color="auto" w:fill="auto"/>
            <w:noWrap/>
            <w:vAlign w:val="bottom"/>
            <w:hideMark/>
          </w:tcPr>
          <w:p w14:paraId="4634914D"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115</w:t>
            </w:r>
          </w:p>
        </w:tc>
        <w:tc>
          <w:tcPr>
            <w:tcW w:w="1419" w:type="dxa"/>
            <w:tcBorders>
              <w:top w:val="nil"/>
              <w:left w:val="nil"/>
              <w:bottom w:val="nil"/>
              <w:right w:val="nil"/>
            </w:tcBorders>
            <w:shd w:val="clear" w:color="auto" w:fill="auto"/>
            <w:noWrap/>
            <w:vAlign w:val="bottom"/>
            <w:hideMark/>
          </w:tcPr>
          <w:p w14:paraId="69B7106F"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99.1304348</w:t>
            </w:r>
          </w:p>
        </w:tc>
      </w:tr>
      <w:tr w:rsidR="00A011E2" w:rsidRPr="00A011E2" w14:paraId="3F4E359F" w14:textId="77777777" w:rsidTr="00A011E2">
        <w:trPr>
          <w:trHeight w:val="320"/>
        </w:trPr>
        <w:tc>
          <w:tcPr>
            <w:tcW w:w="1300" w:type="dxa"/>
            <w:tcBorders>
              <w:top w:val="nil"/>
              <w:left w:val="nil"/>
              <w:bottom w:val="nil"/>
              <w:right w:val="nil"/>
            </w:tcBorders>
            <w:shd w:val="clear" w:color="auto" w:fill="auto"/>
            <w:noWrap/>
            <w:vAlign w:val="bottom"/>
            <w:hideMark/>
          </w:tcPr>
          <w:p w14:paraId="71CA3EBB"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8</w:t>
            </w:r>
          </w:p>
        </w:tc>
        <w:tc>
          <w:tcPr>
            <w:tcW w:w="1357" w:type="dxa"/>
            <w:tcBorders>
              <w:top w:val="nil"/>
              <w:left w:val="nil"/>
              <w:bottom w:val="nil"/>
              <w:right w:val="nil"/>
            </w:tcBorders>
            <w:shd w:val="clear" w:color="auto" w:fill="auto"/>
            <w:noWrap/>
            <w:vAlign w:val="bottom"/>
            <w:hideMark/>
          </w:tcPr>
          <w:p w14:paraId="76D57EA5"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113</w:t>
            </w:r>
          </w:p>
        </w:tc>
        <w:tc>
          <w:tcPr>
            <w:tcW w:w="1300" w:type="dxa"/>
            <w:tcBorders>
              <w:top w:val="nil"/>
              <w:left w:val="nil"/>
              <w:bottom w:val="nil"/>
              <w:right w:val="nil"/>
            </w:tcBorders>
            <w:shd w:val="clear" w:color="auto" w:fill="auto"/>
            <w:noWrap/>
            <w:vAlign w:val="bottom"/>
            <w:hideMark/>
          </w:tcPr>
          <w:p w14:paraId="776883BD"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115</w:t>
            </w:r>
          </w:p>
        </w:tc>
        <w:tc>
          <w:tcPr>
            <w:tcW w:w="1419" w:type="dxa"/>
            <w:tcBorders>
              <w:top w:val="nil"/>
              <w:left w:val="nil"/>
              <w:bottom w:val="nil"/>
              <w:right w:val="nil"/>
            </w:tcBorders>
            <w:shd w:val="clear" w:color="auto" w:fill="auto"/>
            <w:noWrap/>
            <w:vAlign w:val="bottom"/>
            <w:hideMark/>
          </w:tcPr>
          <w:p w14:paraId="7F92D6FA"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98.2608696</w:t>
            </w:r>
          </w:p>
        </w:tc>
      </w:tr>
      <w:tr w:rsidR="00A011E2" w:rsidRPr="00A011E2" w14:paraId="419A622E" w14:textId="77777777" w:rsidTr="00A011E2">
        <w:trPr>
          <w:trHeight w:val="320"/>
        </w:trPr>
        <w:tc>
          <w:tcPr>
            <w:tcW w:w="1300" w:type="dxa"/>
            <w:tcBorders>
              <w:top w:val="nil"/>
              <w:left w:val="nil"/>
              <w:bottom w:val="nil"/>
              <w:right w:val="nil"/>
            </w:tcBorders>
            <w:shd w:val="clear" w:color="auto" w:fill="auto"/>
            <w:noWrap/>
            <w:vAlign w:val="bottom"/>
            <w:hideMark/>
          </w:tcPr>
          <w:p w14:paraId="366BF7E5"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11</w:t>
            </w:r>
          </w:p>
        </w:tc>
        <w:tc>
          <w:tcPr>
            <w:tcW w:w="1357" w:type="dxa"/>
            <w:tcBorders>
              <w:top w:val="nil"/>
              <w:left w:val="nil"/>
              <w:bottom w:val="nil"/>
              <w:right w:val="nil"/>
            </w:tcBorders>
            <w:shd w:val="clear" w:color="auto" w:fill="auto"/>
            <w:noWrap/>
            <w:vAlign w:val="bottom"/>
            <w:hideMark/>
          </w:tcPr>
          <w:p w14:paraId="6711CB94"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113</w:t>
            </w:r>
          </w:p>
        </w:tc>
        <w:tc>
          <w:tcPr>
            <w:tcW w:w="1300" w:type="dxa"/>
            <w:tcBorders>
              <w:top w:val="nil"/>
              <w:left w:val="nil"/>
              <w:bottom w:val="nil"/>
              <w:right w:val="nil"/>
            </w:tcBorders>
            <w:shd w:val="clear" w:color="auto" w:fill="auto"/>
            <w:noWrap/>
            <w:vAlign w:val="bottom"/>
            <w:hideMark/>
          </w:tcPr>
          <w:p w14:paraId="30BBE03B"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115</w:t>
            </w:r>
          </w:p>
        </w:tc>
        <w:tc>
          <w:tcPr>
            <w:tcW w:w="1419" w:type="dxa"/>
            <w:tcBorders>
              <w:top w:val="nil"/>
              <w:left w:val="nil"/>
              <w:bottom w:val="nil"/>
              <w:right w:val="nil"/>
            </w:tcBorders>
            <w:shd w:val="clear" w:color="auto" w:fill="auto"/>
            <w:noWrap/>
            <w:vAlign w:val="bottom"/>
            <w:hideMark/>
          </w:tcPr>
          <w:p w14:paraId="32960DC1"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98.2608696</w:t>
            </w:r>
          </w:p>
        </w:tc>
      </w:tr>
      <w:tr w:rsidR="00A011E2" w:rsidRPr="00A011E2" w14:paraId="331250E6" w14:textId="77777777" w:rsidTr="00A011E2">
        <w:trPr>
          <w:trHeight w:val="320"/>
        </w:trPr>
        <w:tc>
          <w:tcPr>
            <w:tcW w:w="1300" w:type="dxa"/>
            <w:tcBorders>
              <w:top w:val="nil"/>
              <w:left w:val="nil"/>
              <w:bottom w:val="nil"/>
              <w:right w:val="nil"/>
            </w:tcBorders>
            <w:shd w:val="clear" w:color="auto" w:fill="auto"/>
            <w:noWrap/>
            <w:vAlign w:val="bottom"/>
            <w:hideMark/>
          </w:tcPr>
          <w:p w14:paraId="5AB559F9"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50</w:t>
            </w:r>
          </w:p>
        </w:tc>
        <w:tc>
          <w:tcPr>
            <w:tcW w:w="1357" w:type="dxa"/>
            <w:tcBorders>
              <w:top w:val="nil"/>
              <w:left w:val="nil"/>
              <w:bottom w:val="nil"/>
              <w:right w:val="nil"/>
            </w:tcBorders>
            <w:shd w:val="clear" w:color="auto" w:fill="auto"/>
            <w:noWrap/>
            <w:vAlign w:val="bottom"/>
            <w:hideMark/>
          </w:tcPr>
          <w:p w14:paraId="7A49886F"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111</w:t>
            </w:r>
          </w:p>
        </w:tc>
        <w:tc>
          <w:tcPr>
            <w:tcW w:w="1300" w:type="dxa"/>
            <w:tcBorders>
              <w:top w:val="nil"/>
              <w:left w:val="nil"/>
              <w:bottom w:val="nil"/>
              <w:right w:val="nil"/>
            </w:tcBorders>
            <w:shd w:val="clear" w:color="auto" w:fill="auto"/>
            <w:noWrap/>
            <w:vAlign w:val="bottom"/>
            <w:hideMark/>
          </w:tcPr>
          <w:p w14:paraId="72040880"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115</w:t>
            </w:r>
          </w:p>
        </w:tc>
        <w:tc>
          <w:tcPr>
            <w:tcW w:w="1419" w:type="dxa"/>
            <w:tcBorders>
              <w:top w:val="nil"/>
              <w:left w:val="nil"/>
              <w:bottom w:val="nil"/>
              <w:right w:val="nil"/>
            </w:tcBorders>
            <w:shd w:val="clear" w:color="auto" w:fill="auto"/>
            <w:noWrap/>
            <w:vAlign w:val="bottom"/>
            <w:hideMark/>
          </w:tcPr>
          <w:p w14:paraId="1FC71235"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96.5217391</w:t>
            </w:r>
          </w:p>
        </w:tc>
      </w:tr>
      <w:tr w:rsidR="00A011E2" w:rsidRPr="00A011E2" w14:paraId="33C3B977" w14:textId="77777777" w:rsidTr="00A011E2">
        <w:trPr>
          <w:trHeight w:val="320"/>
        </w:trPr>
        <w:tc>
          <w:tcPr>
            <w:tcW w:w="1300" w:type="dxa"/>
            <w:tcBorders>
              <w:top w:val="nil"/>
              <w:left w:val="nil"/>
              <w:bottom w:val="nil"/>
              <w:right w:val="nil"/>
            </w:tcBorders>
            <w:shd w:val="clear" w:color="auto" w:fill="auto"/>
            <w:noWrap/>
            <w:vAlign w:val="bottom"/>
            <w:hideMark/>
          </w:tcPr>
          <w:p w14:paraId="60B652A2"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115</w:t>
            </w:r>
          </w:p>
        </w:tc>
        <w:tc>
          <w:tcPr>
            <w:tcW w:w="1357" w:type="dxa"/>
            <w:tcBorders>
              <w:top w:val="nil"/>
              <w:left w:val="nil"/>
              <w:bottom w:val="nil"/>
              <w:right w:val="nil"/>
            </w:tcBorders>
            <w:shd w:val="clear" w:color="auto" w:fill="auto"/>
            <w:noWrap/>
            <w:vAlign w:val="bottom"/>
            <w:hideMark/>
          </w:tcPr>
          <w:p w14:paraId="4D8CEAD7"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115</w:t>
            </w:r>
          </w:p>
        </w:tc>
        <w:tc>
          <w:tcPr>
            <w:tcW w:w="1300" w:type="dxa"/>
            <w:tcBorders>
              <w:top w:val="nil"/>
              <w:left w:val="nil"/>
              <w:bottom w:val="nil"/>
              <w:right w:val="nil"/>
            </w:tcBorders>
            <w:shd w:val="clear" w:color="auto" w:fill="auto"/>
            <w:noWrap/>
            <w:vAlign w:val="bottom"/>
            <w:hideMark/>
          </w:tcPr>
          <w:p w14:paraId="321A19B7"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115</w:t>
            </w:r>
          </w:p>
        </w:tc>
        <w:tc>
          <w:tcPr>
            <w:tcW w:w="1419" w:type="dxa"/>
            <w:tcBorders>
              <w:top w:val="nil"/>
              <w:left w:val="nil"/>
              <w:bottom w:val="nil"/>
              <w:right w:val="nil"/>
            </w:tcBorders>
            <w:shd w:val="clear" w:color="auto" w:fill="auto"/>
            <w:noWrap/>
            <w:vAlign w:val="bottom"/>
            <w:hideMark/>
          </w:tcPr>
          <w:p w14:paraId="2E5952A1"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100</w:t>
            </w:r>
          </w:p>
        </w:tc>
      </w:tr>
      <w:tr w:rsidR="00A011E2" w:rsidRPr="00A011E2" w14:paraId="50F28156" w14:textId="77777777" w:rsidTr="00A011E2">
        <w:trPr>
          <w:trHeight w:val="320"/>
        </w:trPr>
        <w:tc>
          <w:tcPr>
            <w:tcW w:w="1300" w:type="dxa"/>
            <w:tcBorders>
              <w:top w:val="nil"/>
              <w:left w:val="nil"/>
              <w:bottom w:val="nil"/>
              <w:right w:val="nil"/>
            </w:tcBorders>
            <w:shd w:val="clear" w:color="auto" w:fill="auto"/>
            <w:noWrap/>
            <w:vAlign w:val="bottom"/>
            <w:hideMark/>
          </w:tcPr>
          <w:p w14:paraId="76AECEF0"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2</w:t>
            </w:r>
          </w:p>
        </w:tc>
        <w:tc>
          <w:tcPr>
            <w:tcW w:w="1357" w:type="dxa"/>
            <w:tcBorders>
              <w:top w:val="nil"/>
              <w:left w:val="nil"/>
              <w:bottom w:val="nil"/>
              <w:right w:val="nil"/>
            </w:tcBorders>
            <w:shd w:val="clear" w:color="auto" w:fill="auto"/>
            <w:noWrap/>
            <w:vAlign w:val="bottom"/>
            <w:hideMark/>
          </w:tcPr>
          <w:p w14:paraId="2B45BCAF"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83</w:t>
            </w:r>
          </w:p>
        </w:tc>
        <w:tc>
          <w:tcPr>
            <w:tcW w:w="1300" w:type="dxa"/>
            <w:tcBorders>
              <w:top w:val="nil"/>
              <w:left w:val="nil"/>
              <w:bottom w:val="nil"/>
              <w:right w:val="nil"/>
            </w:tcBorders>
            <w:shd w:val="clear" w:color="auto" w:fill="auto"/>
            <w:noWrap/>
            <w:vAlign w:val="bottom"/>
            <w:hideMark/>
          </w:tcPr>
          <w:p w14:paraId="2D6443D7"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115</w:t>
            </w:r>
          </w:p>
        </w:tc>
        <w:tc>
          <w:tcPr>
            <w:tcW w:w="1419" w:type="dxa"/>
            <w:tcBorders>
              <w:top w:val="nil"/>
              <w:left w:val="nil"/>
              <w:bottom w:val="nil"/>
              <w:right w:val="nil"/>
            </w:tcBorders>
            <w:shd w:val="clear" w:color="auto" w:fill="auto"/>
            <w:noWrap/>
            <w:vAlign w:val="bottom"/>
            <w:hideMark/>
          </w:tcPr>
          <w:p w14:paraId="7A8B66C5"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72.173913</w:t>
            </w:r>
          </w:p>
        </w:tc>
      </w:tr>
      <w:tr w:rsidR="00A011E2" w:rsidRPr="00A011E2" w14:paraId="5F287310" w14:textId="77777777" w:rsidTr="00A011E2">
        <w:trPr>
          <w:trHeight w:val="320"/>
        </w:trPr>
        <w:tc>
          <w:tcPr>
            <w:tcW w:w="1300" w:type="dxa"/>
            <w:tcBorders>
              <w:top w:val="nil"/>
              <w:left w:val="nil"/>
              <w:bottom w:val="nil"/>
              <w:right w:val="nil"/>
            </w:tcBorders>
            <w:shd w:val="clear" w:color="auto" w:fill="auto"/>
            <w:noWrap/>
            <w:vAlign w:val="bottom"/>
            <w:hideMark/>
          </w:tcPr>
          <w:p w14:paraId="02589E22"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3</w:t>
            </w:r>
          </w:p>
        </w:tc>
        <w:tc>
          <w:tcPr>
            <w:tcW w:w="1357" w:type="dxa"/>
            <w:tcBorders>
              <w:top w:val="nil"/>
              <w:left w:val="nil"/>
              <w:bottom w:val="nil"/>
              <w:right w:val="nil"/>
            </w:tcBorders>
            <w:shd w:val="clear" w:color="auto" w:fill="auto"/>
            <w:noWrap/>
            <w:vAlign w:val="bottom"/>
            <w:hideMark/>
          </w:tcPr>
          <w:p w14:paraId="1CB72252"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105</w:t>
            </w:r>
          </w:p>
        </w:tc>
        <w:tc>
          <w:tcPr>
            <w:tcW w:w="1300" w:type="dxa"/>
            <w:tcBorders>
              <w:top w:val="nil"/>
              <w:left w:val="nil"/>
              <w:bottom w:val="nil"/>
              <w:right w:val="nil"/>
            </w:tcBorders>
            <w:shd w:val="clear" w:color="auto" w:fill="auto"/>
            <w:noWrap/>
            <w:vAlign w:val="bottom"/>
            <w:hideMark/>
          </w:tcPr>
          <w:p w14:paraId="38AC5E76"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115</w:t>
            </w:r>
          </w:p>
        </w:tc>
        <w:tc>
          <w:tcPr>
            <w:tcW w:w="1419" w:type="dxa"/>
            <w:tcBorders>
              <w:top w:val="nil"/>
              <w:left w:val="nil"/>
              <w:bottom w:val="nil"/>
              <w:right w:val="nil"/>
            </w:tcBorders>
            <w:shd w:val="clear" w:color="auto" w:fill="auto"/>
            <w:noWrap/>
            <w:vAlign w:val="bottom"/>
            <w:hideMark/>
          </w:tcPr>
          <w:p w14:paraId="47B0A7F6"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91.3043478</w:t>
            </w:r>
          </w:p>
        </w:tc>
      </w:tr>
      <w:tr w:rsidR="00A011E2" w:rsidRPr="00A011E2" w14:paraId="74C49A04" w14:textId="77777777" w:rsidTr="00A011E2">
        <w:trPr>
          <w:trHeight w:val="320"/>
        </w:trPr>
        <w:tc>
          <w:tcPr>
            <w:tcW w:w="1300" w:type="dxa"/>
            <w:tcBorders>
              <w:top w:val="nil"/>
              <w:left w:val="nil"/>
              <w:bottom w:val="nil"/>
              <w:right w:val="nil"/>
            </w:tcBorders>
            <w:shd w:val="clear" w:color="auto" w:fill="auto"/>
            <w:noWrap/>
            <w:vAlign w:val="bottom"/>
            <w:hideMark/>
          </w:tcPr>
          <w:p w14:paraId="2DD31FD4"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5</w:t>
            </w:r>
          </w:p>
        </w:tc>
        <w:tc>
          <w:tcPr>
            <w:tcW w:w="1357" w:type="dxa"/>
            <w:tcBorders>
              <w:top w:val="nil"/>
              <w:left w:val="nil"/>
              <w:bottom w:val="nil"/>
              <w:right w:val="nil"/>
            </w:tcBorders>
            <w:shd w:val="clear" w:color="auto" w:fill="auto"/>
            <w:noWrap/>
            <w:vAlign w:val="bottom"/>
            <w:hideMark/>
          </w:tcPr>
          <w:p w14:paraId="1778DAE4"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68</w:t>
            </w:r>
          </w:p>
        </w:tc>
        <w:tc>
          <w:tcPr>
            <w:tcW w:w="1300" w:type="dxa"/>
            <w:tcBorders>
              <w:top w:val="nil"/>
              <w:left w:val="nil"/>
              <w:bottom w:val="nil"/>
              <w:right w:val="nil"/>
            </w:tcBorders>
            <w:shd w:val="clear" w:color="auto" w:fill="auto"/>
            <w:noWrap/>
            <w:vAlign w:val="bottom"/>
            <w:hideMark/>
          </w:tcPr>
          <w:p w14:paraId="12720C43"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115</w:t>
            </w:r>
          </w:p>
        </w:tc>
        <w:tc>
          <w:tcPr>
            <w:tcW w:w="1419" w:type="dxa"/>
            <w:tcBorders>
              <w:top w:val="nil"/>
              <w:left w:val="nil"/>
              <w:bottom w:val="nil"/>
              <w:right w:val="nil"/>
            </w:tcBorders>
            <w:shd w:val="clear" w:color="auto" w:fill="auto"/>
            <w:noWrap/>
            <w:vAlign w:val="bottom"/>
            <w:hideMark/>
          </w:tcPr>
          <w:p w14:paraId="3C4D18FE"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59.1304348</w:t>
            </w:r>
          </w:p>
        </w:tc>
      </w:tr>
      <w:tr w:rsidR="00A011E2" w:rsidRPr="00A011E2" w14:paraId="669DBC5C" w14:textId="77777777" w:rsidTr="00A011E2">
        <w:trPr>
          <w:trHeight w:val="320"/>
        </w:trPr>
        <w:tc>
          <w:tcPr>
            <w:tcW w:w="1300" w:type="dxa"/>
            <w:tcBorders>
              <w:top w:val="nil"/>
              <w:left w:val="nil"/>
              <w:bottom w:val="nil"/>
              <w:right w:val="nil"/>
            </w:tcBorders>
            <w:shd w:val="clear" w:color="auto" w:fill="auto"/>
            <w:noWrap/>
            <w:vAlign w:val="bottom"/>
            <w:hideMark/>
          </w:tcPr>
          <w:p w14:paraId="3555922D"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9</w:t>
            </w:r>
          </w:p>
        </w:tc>
        <w:tc>
          <w:tcPr>
            <w:tcW w:w="1357" w:type="dxa"/>
            <w:tcBorders>
              <w:top w:val="nil"/>
              <w:left w:val="nil"/>
              <w:bottom w:val="nil"/>
              <w:right w:val="nil"/>
            </w:tcBorders>
            <w:shd w:val="clear" w:color="auto" w:fill="auto"/>
            <w:noWrap/>
            <w:vAlign w:val="bottom"/>
            <w:hideMark/>
          </w:tcPr>
          <w:p w14:paraId="2ED5929A"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113</w:t>
            </w:r>
          </w:p>
        </w:tc>
        <w:tc>
          <w:tcPr>
            <w:tcW w:w="1300" w:type="dxa"/>
            <w:tcBorders>
              <w:top w:val="nil"/>
              <w:left w:val="nil"/>
              <w:bottom w:val="nil"/>
              <w:right w:val="nil"/>
            </w:tcBorders>
            <w:shd w:val="clear" w:color="auto" w:fill="auto"/>
            <w:noWrap/>
            <w:vAlign w:val="bottom"/>
            <w:hideMark/>
          </w:tcPr>
          <w:p w14:paraId="5265F802"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115</w:t>
            </w:r>
          </w:p>
        </w:tc>
        <w:tc>
          <w:tcPr>
            <w:tcW w:w="1419" w:type="dxa"/>
            <w:tcBorders>
              <w:top w:val="nil"/>
              <w:left w:val="nil"/>
              <w:bottom w:val="nil"/>
              <w:right w:val="nil"/>
            </w:tcBorders>
            <w:shd w:val="clear" w:color="auto" w:fill="auto"/>
            <w:noWrap/>
            <w:vAlign w:val="bottom"/>
            <w:hideMark/>
          </w:tcPr>
          <w:p w14:paraId="2CE84B4E"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98.2608696</w:t>
            </w:r>
          </w:p>
        </w:tc>
      </w:tr>
    </w:tbl>
    <w:p w14:paraId="23F6260A" w14:textId="7DEDE918" w:rsidR="00A011E2" w:rsidRDefault="00A011E2" w:rsidP="00F24214">
      <w:pPr>
        <w:spacing w:line="360" w:lineRule="auto"/>
        <w:rPr>
          <w:rFonts w:ascii="Arial" w:eastAsia="Times New Roman" w:hAnsi="Arial" w:cs="Arial"/>
          <w:sz w:val="22"/>
        </w:rPr>
      </w:pPr>
      <w:r>
        <w:rPr>
          <w:rFonts w:ascii="Arial" w:eastAsia="Times New Roman" w:hAnsi="Arial" w:cs="Arial"/>
          <w:sz w:val="22"/>
        </w:rPr>
        <w:t xml:space="preserve">Table 3: Percent of dosage-sensitive genes analyzed that were significantly compensated in the euploid samples. </w:t>
      </w:r>
    </w:p>
    <w:p w14:paraId="4CDFBCFF" w14:textId="77777777" w:rsidR="00A011E2" w:rsidRDefault="00A011E2" w:rsidP="00C05D5D">
      <w:pPr>
        <w:spacing w:line="360" w:lineRule="auto"/>
        <w:ind w:firstLine="720"/>
        <w:rPr>
          <w:rFonts w:ascii="Arial" w:eastAsia="Times New Roman" w:hAnsi="Arial" w:cs="Arial"/>
          <w:sz w:val="22"/>
        </w:rPr>
      </w:pPr>
    </w:p>
    <w:p w14:paraId="2691BC89" w14:textId="77777777" w:rsidR="00A011E2" w:rsidRDefault="00A011E2" w:rsidP="00C05D5D">
      <w:pPr>
        <w:spacing w:line="360" w:lineRule="auto"/>
        <w:ind w:firstLine="720"/>
        <w:rPr>
          <w:rFonts w:ascii="Arial" w:eastAsia="Times New Roman" w:hAnsi="Arial" w:cs="Arial"/>
          <w:sz w:val="22"/>
        </w:rPr>
      </w:pPr>
    </w:p>
    <w:p w14:paraId="303DA07C" w14:textId="420DCD82" w:rsidR="009D4DE4" w:rsidRDefault="009D4DE4" w:rsidP="00C05D5D">
      <w:pPr>
        <w:spacing w:line="360" w:lineRule="auto"/>
        <w:ind w:firstLine="720"/>
        <w:rPr>
          <w:rFonts w:ascii="Arial" w:eastAsia="Times New Roman" w:hAnsi="Arial" w:cs="Arial"/>
          <w:sz w:val="22"/>
        </w:rPr>
      </w:pPr>
      <w:r>
        <w:rPr>
          <w:noProof/>
        </w:rPr>
        <w:lastRenderedPageBreak/>
        <w:drawing>
          <wp:inline distT="0" distB="0" distL="0" distR="0" wp14:anchorId="110F4E2F" wp14:editId="489816D2">
            <wp:extent cx="6844420" cy="4327556"/>
            <wp:effectExtent l="0" t="0" r="13970" b="15875"/>
            <wp:docPr id="3" name="Chart 3">
              <a:extLst xmlns:a="http://schemas.openxmlformats.org/drawingml/2006/main">
                <a:ext uri="{FF2B5EF4-FFF2-40B4-BE49-F238E27FC236}">
                  <a16:creationId xmlns:a16="http://schemas.microsoft.com/office/drawing/2014/main" id="{E09D364E-7C0E-C840-BF33-327777BDAB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479F20B1" w14:textId="3E477F39" w:rsidR="004F7BC0" w:rsidRPr="00623142" w:rsidRDefault="009D4DE4" w:rsidP="00C05D5D">
      <w:pPr>
        <w:spacing w:line="360" w:lineRule="auto"/>
        <w:rPr>
          <w:rFonts w:ascii="Arial" w:eastAsia="Times New Roman" w:hAnsi="Arial" w:cs="Arial"/>
          <w:sz w:val="22"/>
        </w:rPr>
      </w:pPr>
      <w:r w:rsidRPr="00623142">
        <w:rPr>
          <w:rFonts w:ascii="Arial" w:eastAsia="Times New Roman" w:hAnsi="Arial" w:cs="Arial"/>
          <w:b/>
          <w:bCs/>
          <w:sz w:val="22"/>
        </w:rPr>
        <w:t>Figure 1:</w:t>
      </w:r>
      <w:r>
        <w:rPr>
          <w:rFonts w:ascii="Arial" w:eastAsia="Times New Roman" w:hAnsi="Arial" w:cs="Arial"/>
          <w:sz w:val="22"/>
        </w:rPr>
        <w:t xml:space="preserve"> Rate of aneuploidy in heterozygous hybrid strain compared to the homozygous lab strain. Error bars are standard error. The homozygous lab strain had 0 </w:t>
      </w:r>
      <w:proofErr w:type="spellStart"/>
      <w:r>
        <w:rPr>
          <w:rFonts w:ascii="Arial" w:eastAsia="Times New Roman" w:hAnsi="Arial" w:cs="Arial"/>
          <w:sz w:val="22"/>
        </w:rPr>
        <w:t>tetrasomies</w:t>
      </w:r>
      <w:proofErr w:type="spellEnd"/>
      <w:r>
        <w:rPr>
          <w:rFonts w:ascii="Arial" w:eastAsia="Times New Roman" w:hAnsi="Arial" w:cs="Arial"/>
          <w:sz w:val="22"/>
        </w:rPr>
        <w:t>.</w:t>
      </w:r>
      <w:r w:rsidR="00623142">
        <w:rPr>
          <w:rFonts w:ascii="Arial" w:eastAsia="Times New Roman" w:hAnsi="Arial" w:cs="Arial"/>
          <w:sz w:val="22"/>
        </w:rPr>
        <w:t xml:space="preserve"> </w:t>
      </w:r>
      <w:r w:rsidR="004F7BC0">
        <w:t>Heterozygous lines have a higher rate of aneuploidy than homozygous lab strain lines</w:t>
      </w:r>
      <w:r w:rsidR="00623142">
        <w:t>.</w:t>
      </w:r>
    </w:p>
    <w:p w14:paraId="0852D790" w14:textId="597EC856" w:rsidR="009D4DE4" w:rsidRDefault="009D4DE4" w:rsidP="00C05D5D">
      <w:pPr>
        <w:spacing w:line="360" w:lineRule="auto"/>
        <w:rPr>
          <w:rFonts w:ascii="Arial" w:eastAsia="Times New Roman" w:hAnsi="Arial" w:cs="Arial"/>
          <w:sz w:val="22"/>
        </w:rPr>
      </w:pPr>
    </w:p>
    <w:p w14:paraId="07F12C9A" w14:textId="4810E184" w:rsidR="00E858B1" w:rsidRDefault="00E858B1" w:rsidP="00C05D5D">
      <w:pPr>
        <w:spacing w:line="360" w:lineRule="auto"/>
        <w:rPr>
          <w:rFonts w:ascii="Arial" w:eastAsia="Times New Roman" w:hAnsi="Arial" w:cs="Arial"/>
          <w:sz w:val="22"/>
        </w:rPr>
      </w:pPr>
      <w:r>
        <w:rPr>
          <w:rFonts w:ascii="Arial" w:eastAsia="Times New Roman" w:hAnsi="Arial" w:cs="Arial"/>
          <w:noProof/>
          <w:sz w:val="22"/>
        </w:rPr>
        <w:lastRenderedPageBreak/>
        <w:drawing>
          <wp:inline distT="0" distB="0" distL="0" distR="0" wp14:anchorId="26BF7908" wp14:editId="015CA22E">
            <wp:extent cx="5943600" cy="34042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09-05 at 11.03.59 AM.png"/>
                    <pic:cNvPicPr/>
                  </pic:nvPicPr>
                  <pic:blipFill>
                    <a:blip r:embed="rId19">
                      <a:extLst>
                        <a:ext uri="{28A0092B-C50C-407E-A947-70E740481C1C}">
                          <a14:useLocalDpi xmlns:a14="http://schemas.microsoft.com/office/drawing/2010/main" val="0"/>
                        </a:ext>
                      </a:extLst>
                    </a:blip>
                    <a:stretch>
                      <a:fillRect/>
                    </a:stretch>
                  </pic:blipFill>
                  <pic:spPr>
                    <a:xfrm>
                      <a:off x="0" y="0"/>
                      <a:ext cx="5968731" cy="3418629"/>
                    </a:xfrm>
                    <a:prstGeom prst="rect">
                      <a:avLst/>
                    </a:prstGeom>
                  </pic:spPr>
                </pic:pic>
              </a:graphicData>
            </a:graphic>
          </wp:inline>
        </w:drawing>
      </w:r>
      <w:r>
        <w:rPr>
          <w:rFonts w:ascii="Arial" w:eastAsia="Times New Roman" w:hAnsi="Arial" w:cs="Arial"/>
          <w:noProof/>
          <w:sz w:val="22"/>
        </w:rPr>
        <w:drawing>
          <wp:inline distT="0" distB="0" distL="0" distR="0" wp14:anchorId="4AA85AD2" wp14:editId="4C0A12D1">
            <wp:extent cx="5943600" cy="34601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9-05 at 11.04.11 A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460115"/>
                    </a:xfrm>
                    <a:prstGeom prst="rect">
                      <a:avLst/>
                    </a:prstGeom>
                  </pic:spPr>
                </pic:pic>
              </a:graphicData>
            </a:graphic>
          </wp:inline>
        </w:drawing>
      </w:r>
    </w:p>
    <w:p w14:paraId="6D246A94" w14:textId="2B89BADD" w:rsidR="009D4DE4" w:rsidRDefault="009D4DE4" w:rsidP="00C05D5D">
      <w:pPr>
        <w:spacing w:line="360" w:lineRule="auto"/>
        <w:rPr>
          <w:rFonts w:ascii="Arial" w:eastAsia="Times New Roman" w:hAnsi="Arial" w:cs="Arial"/>
          <w:sz w:val="22"/>
        </w:rPr>
      </w:pPr>
      <w:commentRangeStart w:id="111"/>
      <w:r w:rsidRPr="00623142">
        <w:rPr>
          <w:rFonts w:ascii="Arial" w:eastAsia="Times New Roman" w:hAnsi="Arial" w:cs="Arial"/>
          <w:b/>
          <w:bCs/>
          <w:sz w:val="22"/>
        </w:rPr>
        <w:t>Figure 2</w:t>
      </w:r>
      <w:commentRangeEnd w:id="111"/>
      <w:r w:rsidR="00BC2D2E">
        <w:rPr>
          <w:rStyle w:val="CommentReference"/>
        </w:rPr>
        <w:commentReference w:id="111"/>
      </w:r>
      <w:r w:rsidRPr="00623142">
        <w:rPr>
          <w:rFonts w:ascii="Arial" w:eastAsia="Times New Roman" w:hAnsi="Arial" w:cs="Arial"/>
          <w:b/>
          <w:bCs/>
          <w:sz w:val="22"/>
        </w:rPr>
        <w:t>:</w:t>
      </w:r>
      <w:r>
        <w:rPr>
          <w:rFonts w:ascii="Arial" w:eastAsia="Times New Roman" w:hAnsi="Arial" w:cs="Arial"/>
          <w:sz w:val="22"/>
        </w:rPr>
        <w:t xml:space="preserve"> </w:t>
      </w:r>
      <w:r w:rsidR="00E858B1">
        <w:rPr>
          <w:rFonts w:ascii="Arial" w:eastAsia="Times New Roman" w:hAnsi="Arial" w:cs="Arial"/>
          <w:sz w:val="22"/>
        </w:rPr>
        <w:t xml:space="preserve">a. </w:t>
      </w:r>
      <w:r w:rsidR="00623142">
        <w:rPr>
          <w:rFonts w:ascii="Arial" w:eastAsia="Times New Roman" w:hAnsi="Arial" w:cs="Arial"/>
          <w:sz w:val="22"/>
        </w:rPr>
        <w:t>Integrated genome viewer (</w:t>
      </w:r>
      <w:r>
        <w:rPr>
          <w:rFonts w:ascii="Arial" w:eastAsia="Times New Roman" w:hAnsi="Arial" w:cs="Arial"/>
          <w:sz w:val="22"/>
        </w:rPr>
        <w:t>IGV</w:t>
      </w:r>
      <w:r w:rsidR="00623142">
        <w:rPr>
          <w:rFonts w:ascii="Arial" w:eastAsia="Times New Roman" w:hAnsi="Arial" w:cs="Arial"/>
          <w:sz w:val="22"/>
        </w:rPr>
        <w:t>)</w:t>
      </w:r>
      <w:r>
        <w:rPr>
          <w:rFonts w:ascii="Arial" w:eastAsia="Times New Roman" w:hAnsi="Arial" w:cs="Arial"/>
          <w:sz w:val="22"/>
        </w:rPr>
        <w:t xml:space="preserve"> screenshot of the theorized initial breakpoint</w:t>
      </w:r>
      <w:r w:rsidR="00E858B1">
        <w:rPr>
          <w:rFonts w:ascii="Arial" w:eastAsia="Times New Roman" w:hAnsi="Arial" w:cs="Arial"/>
          <w:sz w:val="22"/>
        </w:rPr>
        <w:t xml:space="preserve"> (24,351). Read count increases from 46 at 24,531 to 82 at 24,532 (b</w:t>
      </w:r>
      <w:proofErr w:type="gramStart"/>
      <w:r w:rsidR="00E858B1">
        <w:rPr>
          <w:rFonts w:ascii="Arial" w:eastAsia="Times New Roman" w:hAnsi="Arial" w:cs="Arial"/>
          <w:sz w:val="22"/>
        </w:rPr>
        <w:t>), and</w:t>
      </w:r>
      <w:proofErr w:type="gramEnd"/>
      <w:r w:rsidR="00E858B1">
        <w:rPr>
          <w:rFonts w:ascii="Arial" w:eastAsia="Times New Roman" w:hAnsi="Arial" w:cs="Arial"/>
          <w:sz w:val="22"/>
        </w:rPr>
        <w:t xml:space="preserve"> continues increasing out of the frame.  </w:t>
      </w:r>
    </w:p>
    <w:p w14:paraId="395ADF23" w14:textId="0B815A25" w:rsidR="009D4DE4" w:rsidRDefault="00E858B1" w:rsidP="00C05D5D">
      <w:pPr>
        <w:spacing w:line="360" w:lineRule="auto"/>
        <w:rPr>
          <w:rFonts w:ascii="Arial" w:eastAsia="Times New Roman" w:hAnsi="Arial" w:cs="Arial"/>
          <w:sz w:val="22"/>
        </w:rPr>
      </w:pPr>
      <w:r>
        <w:rPr>
          <w:rFonts w:ascii="Arial" w:eastAsia="Times New Roman" w:hAnsi="Arial" w:cs="Arial"/>
          <w:noProof/>
          <w:sz w:val="22"/>
        </w:rPr>
        <w:lastRenderedPageBreak/>
        <w:drawing>
          <wp:inline distT="0" distB="0" distL="0" distR="0" wp14:anchorId="515023B5" wp14:editId="625514B5">
            <wp:extent cx="5943600" cy="3454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9-05 at 11.00.16 A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454400"/>
                    </a:xfrm>
                    <a:prstGeom prst="rect">
                      <a:avLst/>
                    </a:prstGeom>
                  </pic:spPr>
                </pic:pic>
              </a:graphicData>
            </a:graphic>
          </wp:inline>
        </w:drawing>
      </w:r>
      <w:r>
        <w:rPr>
          <w:rFonts w:ascii="Arial" w:eastAsia="Times New Roman" w:hAnsi="Arial" w:cs="Arial"/>
          <w:noProof/>
          <w:sz w:val="22"/>
        </w:rPr>
        <w:drawing>
          <wp:inline distT="0" distB="0" distL="0" distR="0" wp14:anchorId="037197A9" wp14:editId="41C36D25">
            <wp:extent cx="5943600" cy="34315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9-05 at 11.00.03 A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431540"/>
                    </a:xfrm>
                    <a:prstGeom prst="rect">
                      <a:avLst/>
                    </a:prstGeom>
                  </pic:spPr>
                </pic:pic>
              </a:graphicData>
            </a:graphic>
          </wp:inline>
        </w:drawing>
      </w:r>
    </w:p>
    <w:p w14:paraId="6E2F23CB" w14:textId="13232A4F" w:rsidR="009D4DE4" w:rsidRDefault="009D4DE4" w:rsidP="00C05D5D">
      <w:pPr>
        <w:spacing w:line="360" w:lineRule="auto"/>
        <w:rPr>
          <w:rFonts w:ascii="Arial" w:eastAsia="Times New Roman" w:hAnsi="Arial" w:cs="Arial"/>
          <w:sz w:val="22"/>
        </w:rPr>
      </w:pPr>
      <w:r w:rsidRPr="00623142">
        <w:rPr>
          <w:rFonts w:ascii="Arial" w:eastAsia="Times New Roman" w:hAnsi="Arial" w:cs="Arial"/>
          <w:b/>
          <w:bCs/>
          <w:sz w:val="22"/>
        </w:rPr>
        <w:t>Figure 3:</w:t>
      </w:r>
      <w:r>
        <w:rPr>
          <w:rFonts w:ascii="Arial" w:eastAsia="Times New Roman" w:hAnsi="Arial" w:cs="Arial"/>
          <w:sz w:val="22"/>
        </w:rPr>
        <w:t xml:space="preserve"> IGV screenshot of the theorized final breakpoint. Read count decreases from </w:t>
      </w:r>
      <w:r w:rsidR="00E858B1">
        <w:rPr>
          <w:rFonts w:ascii="Arial" w:eastAsia="Times New Roman" w:hAnsi="Arial" w:cs="Arial"/>
          <w:sz w:val="22"/>
        </w:rPr>
        <w:t>109 at 378,019 (a) to 78 at 378,020 (b)</w:t>
      </w:r>
      <w:r>
        <w:rPr>
          <w:rFonts w:ascii="Arial" w:eastAsia="Times New Roman" w:hAnsi="Arial" w:cs="Arial"/>
          <w:sz w:val="22"/>
        </w:rPr>
        <w:t xml:space="preserve"> (1.5-fold difference – consistent with 3 copies of each allele affected). </w:t>
      </w:r>
    </w:p>
    <w:p w14:paraId="3CE5CD00" w14:textId="15D2302A" w:rsidR="002D07F8" w:rsidRDefault="002D07F8" w:rsidP="00C05D5D">
      <w:pPr>
        <w:spacing w:line="360" w:lineRule="auto"/>
        <w:rPr>
          <w:rFonts w:ascii="Arial" w:eastAsia="Times New Roman" w:hAnsi="Arial" w:cs="Arial"/>
          <w:sz w:val="22"/>
        </w:rPr>
      </w:pPr>
    </w:p>
    <w:p w14:paraId="3B8E81B1" w14:textId="6A33C31C" w:rsidR="002D07F8" w:rsidRDefault="002D07F8" w:rsidP="00C05D5D">
      <w:pPr>
        <w:spacing w:line="360" w:lineRule="auto"/>
        <w:rPr>
          <w:rFonts w:ascii="Arial" w:eastAsia="Times New Roman" w:hAnsi="Arial" w:cs="Arial"/>
          <w:sz w:val="22"/>
        </w:rPr>
      </w:pPr>
      <w:r>
        <w:rPr>
          <w:rFonts w:ascii="Arial" w:eastAsia="Times New Roman" w:hAnsi="Arial" w:cs="Arial"/>
          <w:noProof/>
          <w:sz w:val="22"/>
        </w:rPr>
        <w:lastRenderedPageBreak/>
        <w:drawing>
          <wp:inline distT="0" distB="0" distL="0" distR="0" wp14:anchorId="40BDCBBA" wp14:editId="112EDE8A">
            <wp:extent cx="5943600" cy="31305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09-05 at 11.11.54 A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130550"/>
                    </a:xfrm>
                    <a:prstGeom prst="rect">
                      <a:avLst/>
                    </a:prstGeom>
                  </pic:spPr>
                </pic:pic>
              </a:graphicData>
            </a:graphic>
          </wp:inline>
        </w:drawing>
      </w:r>
    </w:p>
    <w:p w14:paraId="5ED102DB" w14:textId="33CA70E7" w:rsidR="002D07F8" w:rsidRDefault="002D07F8" w:rsidP="00C05D5D">
      <w:pPr>
        <w:spacing w:line="360" w:lineRule="auto"/>
        <w:rPr>
          <w:rFonts w:ascii="Arial" w:eastAsia="Times New Roman" w:hAnsi="Arial" w:cs="Arial"/>
          <w:sz w:val="22"/>
        </w:rPr>
      </w:pPr>
      <w:r>
        <w:rPr>
          <w:rFonts w:ascii="Arial" w:eastAsia="Times New Roman" w:hAnsi="Arial" w:cs="Arial"/>
          <w:sz w:val="22"/>
        </w:rPr>
        <w:t xml:space="preserve">Screenshot of genome browser (SGD) indicating approximate breakpoint of segmental duplication of chromosome X – within 200 bp of the YJLCdelta7 Ty1 LTR. </w:t>
      </w:r>
    </w:p>
    <w:p w14:paraId="3BEACA2C" w14:textId="1C8EF29B" w:rsidR="009D4DE4" w:rsidRDefault="00213525" w:rsidP="00C05D5D">
      <w:pPr>
        <w:spacing w:line="360" w:lineRule="auto"/>
        <w:rPr>
          <w:rFonts w:ascii="Arial" w:eastAsia="Times New Roman" w:hAnsi="Arial" w:cs="Arial"/>
          <w:sz w:val="22"/>
        </w:rPr>
      </w:pPr>
      <w:r>
        <w:rPr>
          <w:rFonts w:ascii="Arial" w:eastAsia="Times New Roman" w:hAnsi="Arial" w:cs="Arial"/>
          <w:noProof/>
          <w:sz w:val="22"/>
        </w:rPr>
        <w:drawing>
          <wp:inline distT="0" distB="0" distL="0" distR="0" wp14:anchorId="7ACA947B" wp14:editId="5DFCC877">
            <wp:extent cx="5567881" cy="346862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6-05 at 12.12.17 PM.png"/>
                    <pic:cNvPicPr/>
                  </pic:nvPicPr>
                  <pic:blipFill>
                    <a:blip r:embed="rId24">
                      <a:extLst>
                        <a:ext uri="{28A0092B-C50C-407E-A947-70E740481C1C}">
                          <a14:useLocalDpi xmlns:a14="http://schemas.microsoft.com/office/drawing/2010/main" val="0"/>
                        </a:ext>
                      </a:extLst>
                    </a:blip>
                    <a:stretch>
                      <a:fillRect/>
                    </a:stretch>
                  </pic:blipFill>
                  <pic:spPr>
                    <a:xfrm>
                      <a:off x="0" y="0"/>
                      <a:ext cx="5574071" cy="3472479"/>
                    </a:xfrm>
                    <a:prstGeom prst="rect">
                      <a:avLst/>
                    </a:prstGeom>
                  </pic:spPr>
                </pic:pic>
              </a:graphicData>
            </a:graphic>
          </wp:inline>
        </w:drawing>
      </w:r>
    </w:p>
    <w:p w14:paraId="3C076BCD" w14:textId="2616107A" w:rsidR="00213525" w:rsidRDefault="00213525" w:rsidP="00C05D5D">
      <w:pPr>
        <w:spacing w:line="360" w:lineRule="auto"/>
        <w:rPr>
          <w:rFonts w:ascii="Arial" w:eastAsia="Times New Roman" w:hAnsi="Arial" w:cs="Arial"/>
          <w:sz w:val="22"/>
        </w:rPr>
      </w:pPr>
      <w:commentRangeStart w:id="112"/>
      <w:r w:rsidRPr="00213525">
        <w:rPr>
          <w:rFonts w:ascii="Arial" w:eastAsia="Times New Roman" w:hAnsi="Arial" w:cs="Arial"/>
          <w:b/>
          <w:bCs/>
          <w:sz w:val="22"/>
        </w:rPr>
        <w:t>Figure 4</w:t>
      </w:r>
      <w:commentRangeEnd w:id="112"/>
      <w:r w:rsidR="00BC2D2E">
        <w:rPr>
          <w:rStyle w:val="CommentReference"/>
        </w:rPr>
        <w:commentReference w:id="112"/>
      </w:r>
      <w:r w:rsidRPr="00213525">
        <w:rPr>
          <w:rFonts w:ascii="Arial" w:eastAsia="Times New Roman" w:hAnsi="Arial" w:cs="Arial"/>
          <w:b/>
          <w:bCs/>
          <w:sz w:val="22"/>
        </w:rPr>
        <w:t>:</w:t>
      </w:r>
      <w:r>
        <w:rPr>
          <w:rFonts w:ascii="Arial" w:eastAsia="Times New Roman" w:hAnsi="Arial" w:cs="Arial"/>
          <w:sz w:val="22"/>
        </w:rPr>
        <w:t xml:space="preserve"> IGV screenshot of decrease in read count toward the end of chromosome VI: indicating a potential location of the duplicated arm of chromosome X in line 76. </w:t>
      </w:r>
    </w:p>
    <w:p w14:paraId="3782CE45" w14:textId="25CE1C5B" w:rsidR="00213525" w:rsidRDefault="00213525" w:rsidP="00C05D5D">
      <w:pPr>
        <w:spacing w:line="360" w:lineRule="auto"/>
        <w:rPr>
          <w:rFonts w:ascii="Arial" w:eastAsia="Times New Roman" w:hAnsi="Arial" w:cs="Arial"/>
          <w:sz w:val="22"/>
        </w:rPr>
      </w:pPr>
      <w:r>
        <w:rPr>
          <w:rFonts w:ascii="Arial" w:eastAsia="Times New Roman" w:hAnsi="Arial" w:cs="Arial"/>
          <w:noProof/>
          <w:sz w:val="22"/>
        </w:rPr>
        <w:lastRenderedPageBreak/>
        <w:drawing>
          <wp:inline distT="0" distB="0" distL="0" distR="0" wp14:anchorId="51348194" wp14:editId="305DD846">
            <wp:extent cx="5567680" cy="39045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6-05 at 12.22.16 PM.png"/>
                    <pic:cNvPicPr/>
                  </pic:nvPicPr>
                  <pic:blipFill>
                    <a:blip r:embed="rId25">
                      <a:extLst>
                        <a:ext uri="{28A0092B-C50C-407E-A947-70E740481C1C}">
                          <a14:useLocalDpi xmlns:a14="http://schemas.microsoft.com/office/drawing/2010/main" val="0"/>
                        </a:ext>
                      </a:extLst>
                    </a:blip>
                    <a:stretch>
                      <a:fillRect/>
                    </a:stretch>
                  </pic:blipFill>
                  <pic:spPr>
                    <a:xfrm>
                      <a:off x="0" y="0"/>
                      <a:ext cx="5574885" cy="3909567"/>
                    </a:xfrm>
                    <a:prstGeom prst="rect">
                      <a:avLst/>
                    </a:prstGeom>
                  </pic:spPr>
                </pic:pic>
              </a:graphicData>
            </a:graphic>
          </wp:inline>
        </w:drawing>
      </w:r>
    </w:p>
    <w:p w14:paraId="6F228B00" w14:textId="11A8C840" w:rsidR="00213525" w:rsidRDefault="00213525" w:rsidP="00C05D5D">
      <w:pPr>
        <w:spacing w:line="360" w:lineRule="auto"/>
        <w:rPr>
          <w:rFonts w:ascii="Arial" w:eastAsia="Times New Roman" w:hAnsi="Arial" w:cs="Arial"/>
          <w:sz w:val="22"/>
        </w:rPr>
      </w:pPr>
      <w:r w:rsidRPr="00213525">
        <w:rPr>
          <w:rFonts w:ascii="Arial" w:eastAsia="Times New Roman" w:hAnsi="Arial" w:cs="Arial"/>
          <w:b/>
          <w:bCs/>
          <w:sz w:val="22"/>
        </w:rPr>
        <w:t>Figure 5:</w:t>
      </w:r>
      <w:r>
        <w:rPr>
          <w:rFonts w:ascii="Arial" w:eastAsia="Times New Roman" w:hAnsi="Arial" w:cs="Arial"/>
          <w:sz w:val="22"/>
        </w:rPr>
        <w:t xml:space="preserve"> IGV screenshot of a decrease in copy number toward the end of chromosome XI, indicating a potential candidate for the location of the partially duplicated arm of chromosome X in line 76. </w:t>
      </w:r>
    </w:p>
    <w:p w14:paraId="68A11FEE" w14:textId="20954E60" w:rsidR="009D4DE4" w:rsidRDefault="009D4DE4" w:rsidP="00C05D5D">
      <w:pPr>
        <w:spacing w:line="360" w:lineRule="auto"/>
      </w:pPr>
    </w:p>
    <w:p w14:paraId="1AEC8DC5" w14:textId="77777777" w:rsidR="009D4DE4" w:rsidRDefault="009D4DE4" w:rsidP="00C05D5D">
      <w:pPr>
        <w:spacing w:line="360" w:lineRule="auto"/>
      </w:pPr>
    </w:p>
    <w:p w14:paraId="7D64982E" w14:textId="77777777" w:rsidR="00623142" w:rsidRDefault="004F7BC0" w:rsidP="00C05D5D">
      <w:pPr>
        <w:spacing w:line="360" w:lineRule="auto"/>
      </w:pPr>
      <w:r w:rsidRPr="00E74C40">
        <w:rPr>
          <w:noProof/>
        </w:rPr>
        <w:lastRenderedPageBreak/>
        <w:drawing>
          <wp:inline distT="0" distB="0" distL="0" distR="0" wp14:anchorId="3772AC99" wp14:editId="45543BDA">
            <wp:extent cx="2664430" cy="5254173"/>
            <wp:effectExtent l="0" t="0" r="0" b="0"/>
            <wp:docPr id="4" name="Picture 71">
              <a:extLst xmlns:a="http://schemas.openxmlformats.org/drawingml/2006/main">
                <a:ext uri="{FF2B5EF4-FFF2-40B4-BE49-F238E27FC236}">
                  <a16:creationId xmlns:a16="http://schemas.microsoft.com/office/drawing/2014/main" id="{A070556C-F9DD-3042-BAE4-A4EA7760FF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71">
                      <a:extLst>
                        <a:ext uri="{FF2B5EF4-FFF2-40B4-BE49-F238E27FC236}">
                          <a16:creationId xmlns:a16="http://schemas.microsoft.com/office/drawing/2014/main" id="{A070556C-F9DD-3042-BAE4-A4EA7760FFA1}"/>
                        </a:ext>
                      </a:extLs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64430" cy="5254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EB5FEF1" w14:textId="2886A382" w:rsidR="004F7BC0" w:rsidRDefault="00CD3C1D" w:rsidP="00C05D5D">
      <w:pPr>
        <w:spacing w:line="360" w:lineRule="auto"/>
      </w:pPr>
      <w:r w:rsidRPr="00CD3C1D">
        <w:rPr>
          <w:b/>
          <w:bCs/>
        </w:rPr>
        <w:t>Figure 6:</w:t>
      </w:r>
      <w:r>
        <w:t xml:space="preserve"> </w:t>
      </w:r>
      <w:r w:rsidR="004F7BC0">
        <w:t>Heatmap depicting differential gene expression at the whole-chromosome level in aneuploid lines, when compared to ancestral expression levels.</w:t>
      </w:r>
    </w:p>
    <w:p w14:paraId="02FB2080" w14:textId="160F1863" w:rsidR="002A3599" w:rsidRDefault="007C14E6" w:rsidP="00C05D5D">
      <w:pPr>
        <w:spacing w:line="360" w:lineRule="auto"/>
      </w:pPr>
      <w:r>
        <w:rPr>
          <w:noProof/>
        </w:rPr>
        <w:lastRenderedPageBreak/>
        <w:drawing>
          <wp:inline distT="0" distB="0" distL="0" distR="0" wp14:anchorId="5C2752AC" wp14:editId="00C4D986">
            <wp:extent cx="5943600"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oxplots_all.pdf"/>
                    <pic:cNvPicPr/>
                  </pic:nvPicPr>
                  <pic:blipFill>
                    <a:blip r:embed="rId2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B4A9EE3" w14:textId="4DEA9446" w:rsidR="004F7BC0" w:rsidRDefault="00CD3C1D" w:rsidP="00C05D5D">
      <w:pPr>
        <w:spacing w:line="360" w:lineRule="auto"/>
      </w:pPr>
      <w:r w:rsidRPr="00CD3C1D">
        <w:rPr>
          <w:b/>
          <w:bCs/>
        </w:rPr>
        <w:t>Figure 7:</w:t>
      </w:r>
      <w:r>
        <w:t xml:space="preserve"> </w:t>
      </w:r>
      <w:r w:rsidR="004F7BC0">
        <w:t>Boxplot</w:t>
      </w:r>
      <w:r>
        <w:t>s</w:t>
      </w:r>
      <w:r w:rsidR="004F7BC0">
        <w:t xml:space="preserve"> showing that gene expression levels (as measured by log2(</w:t>
      </w:r>
      <w:proofErr w:type="spellStart"/>
      <w:r w:rsidR="004F7BC0">
        <w:t>FPKMratio</w:t>
      </w:r>
      <w:proofErr w:type="spellEnd"/>
      <w:r w:rsidR="004F7BC0">
        <w:t>)</w:t>
      </w:r>
      <w:r w:rsidR="00A21911">
        <w:t>)</w:t>
      </w:r>
      <w:r w:rsidR="004F7BC0">
        <w:t xml:space="preserve"> are as expected for aneuploid chromosomes. Boxes in blue represent monosomic chromosomes in the line, boxes in red represent trisomic chromosomes in the line,</w:t>
      </w:r>
      <w:r>
        <w:t xml:space="preserve"> dark red boxes indicate </w:t>
      </w:r>
      <w:proofErr w:type="spellStart"/>
      <w:r>
        <w:t>tetrasomic</w:t>
      </w:r>
      <w:proofErr w:type="spellEnd"/>
      <w:r>
        <w:t xml:space="preserve"> chromosomes, pink represents partially duplicated chromosomes,</w:t>
      </w:r>
      <w:r w:rsidR="004F7BC0">
        <w:t xml:space="preserve"> and gray boxes are euploid </w:t>
      </w:r>
      <w:r>
        <w:t>chromosomes</w:t>
      </w:r>
      <w:r w:rsidR="004F7BC0">
        <w:t xml:space="preserve">. Red line indicates expected log2 ratio for a 1.5x increase in gene dosage, and the blue line represents expected log2 ratio for a 0.5x decrease in gene dosage. Gray middle line indicates no change in gene dosage. </w:t>
      </w:r>
    </w:p>
    <w:p w14:paraId="3BD49AF9" w14:textId="77777777" w:rsidR="00D25776" w:rsidRDefault="00D25776" w:rsidP="00C05D5D">
      <w:pPr>
        <w:spacing w:line="360" w:lineRule="auto"/>
      </w:pPr>
    </w:p>
    <w:tbl>
      <w:tblPr>
        <w:tblW w:w="4482" w:type="dxa"/>
        <w:tblCellMar>
          <w:left w:w="0" w:type="dxa"/>
          <w:right w:w="0" w:type="dxa"/>
        </w:tblCellMar>
        <w:tblLook w:val="0600" w:firstRow="0" w:lastRow="0" w:firstColumn="0" w:lastColumn="0" w:noHBand="1" w:noVBand="1"/>
      </w:tblPr>
      <w:tblGrid>
        <w:gridCol w:w="2241"/>
        <w:gridCol w:w="2241"/>
      </w:tblGrid>
      <w:tr w:rsidR="00293DD5" w:rsidRPr="009D577A" w14:paraId="77676526" w14:textId="77777777" w:rsidTr="00F24214">
        <w:trPr>
          <w:trHeight w:val="1209"/>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6455A291"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lastRenderedPageBreak/>
              <w:t>Trisomic Chromosome</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444A7496"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Expected median/mode of ratio of gene expression when compared to euploid</w:t>
            </w:r>
          </w:p>
        </w:tc>
      </w:tr>
      <w:tr w:rsidR="00293DD5" w:rsidRPr="009D577A" w14:paraId="5EF98918" w14:textId="77777777" w:rsidTr="00F24214">
        <w:trPr>
          <w:trHeight w:val="474"/>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54A047A8"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I</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23E9E4C1"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0.98130081</w:t>
            </w:r>
          </w:p>
        </w:tc>
      </w:tr>
      <w:tr w:rsidR="00293DD5" w:rsidRPr="009D577A" w14:paraId="1F5D5FBF" w14:textId="77777777" w:rsidTr="00F24214">
        <w:trPr>
          <w:trHeight w:val="474"/>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260D346A"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II</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63A0800D"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0.9371118</w:t>
            </w:r>
          </w:p>
        </w:tc>
      </w:tr>
      <w:tr w:rsidR="00293DD5" w:rsidRPr="009D577A" w14:paraId="7DD06E51" w14:textId="77777777" w:rsidTr="00F24214">
        <w:trPr>
          <w:trHeight w:val="474"/>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5C2EE0E0"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III</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0D75DDF3"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0.97417272</w:t>
            </w:r>
          </w:p>
        </w:tc>
      </w:tr>
      <w:tr w:rsidR="00293DD5" w:rsidRPr="009D577A" w14:paraId="25B789B9" w14:textId="77777777" w:rsidTr="00F24214">
        <w:trPr>
          <w:trHeight w:val="474"/>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40251EB9"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IV</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6B187E70"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0.8875</w:t>
            </w:r>
          </w:p>
        </w:tc>
      </w:tr>
      <w:tr w:rsidR="00293DD5" w:rsidRPr="009D577A" w14:paraId="694C5BD7" w14:textId="77777777" w:rsidTr="00F24214">
        <w:trPr>
          <w:trHeight w:val="474"/>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0D2B3B94"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V</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4E99472D"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0.9541502</w:t>
            </w:r>
          </w:p>
        </w:tc>
      </w:tr>
      <w:tr w:rsidR="00293DD5" w:rsidRPr="009D577A" w14:paraId="4F81F7AA" w14:textId="77777777" w:rsidTr="00F24214">
        <w:trPr>
          <w:trHeight w:val="474"/>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316C46C9"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VI</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21E45447"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0.97811994</w:t>
            </w:r>
          </w:p>
        </w:tc>
      </w:tr>
      <w:tr w:rsidR="00293DD5" w:rsidRPr="009D577A" w14:paraId="2EDE28CC" w14:textId="77777777" w:rsidTr="00F24214">
        <w:trPr>
          <w:trHeight w:val="474"/>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480726B9"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VII</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55656B9C"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0.91717325</w:t>
            </w:r>
          </w:p>
        </w:tc>
      </w:tr>
      <w:tr w:rsidR="00293DD5" w:rsidRPr="009D577A" w14:paraId="103AFC87" w14:textId="77777777" w:rsidTr="00F24214">
        <w:trPr>
          <w:trHeight w:val="474"/>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1BCFEDE2"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VIII</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12E5AD6D"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0.95566112</w:t>
            </w:r>
          </w:p>
        </w:tc>
      </w:tr>
      <w:tr w:rsidR="00293DD5" w:rsidRPr="009D577A" w14:paraId="6DD6158C" w14:textId="77777777" w:rsidTr="00F24214">
        <w:trPr>
          <w:trHeight w:val="474"/>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41F676EC"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IX</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273D1833"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0.96482814</w:t>
            </w:r>
          </w:p>
        </w:tc>
      </w:tr>
      <w:tr w:rsidR="00293DD5" w:rsidRPr="009D577A" w14:paraId="68BE829F" w14:textId="77777777" w:rsidTr="00F24214">
        <w:trPr>
          <w:trHeight w:val="474"/>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49057E77"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X</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72D17691"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0.94149766</w:t>
            </w:r>
          </w:p>
        </w:tc>
      </w:tr>
      <w:tr w:rsidR="00293DD5" w:rsidRPr="009D577A" w14:paraId="5FCCC7B4" w14:textId="77777777" w:rsidTr="00F24214">
        <w:trPr>
          <w:trHeight w:val="474"/>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6FA607F8"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XI</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4F8C98BF"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0.94740973</w:t>
            </w:r>
          </w:p>
        </w:tc>
      </w:tr>
      <w:tr w:rsidR="00293DD5" w:rsidRPr="009D577A" w14:paraId="47DDFE90" w14:textId="77777777" w:rsidTr="00F24214">
        <w:trPr>
          <w:trHeight w:val="474"/>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4E1628F2"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XII</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432D9C9D"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0.91787072</w:t>
            </w:r>
          </w:p>
        </w:tc>
      </w:tr>
      <w:tr w:rsidR="00293DD5" w:rsidRPr="009D577A" w14:paraId="5E42A53F" w14:textId="77777777" w:rsidTr="00F24214">
        <w:trPr>
          <w:trHeight w:val="474"/>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2A7BB7C0"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XIII</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674507A1"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0.92917629</w:t>
            </w:r>
          </w:p>
        </w:tc>
      </w:tr>
      <w:tr w:rsidR="00293DD5" w:rsidRPr="009D577A" w14:paraId="76DCEC9E" w14:textId="77777777" w:rsidTr="00F24214">
        <w:trPr>
          <w:trHeight w:val="474"/>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3DCA4218"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XIV</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13567541"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0.93929961</w:t>
            </w:r>
          </w:p>
        </w:tc>
      </w:tr>
      <w:tr w:rsidR="00293DD5" w:rsidRPr="009D577A" w14:paraId="71D4EF1E" w14:textId="77777777" w:rsidTr="00F24214">
        <w:trPr>
          <w:trHeight w:val="474"/>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146E5779"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XV</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681E69FD"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0.91717325</w:t>
            </w:r>
          </w:p>
        </w:tc>
      </w:tr>
      <w:tr w:rsidR="00293DD5" w:rsidRPr="009D577A" w14:paraId="53C54874" w14:textId="77777777" w:rsidTr="00F24214">
        <w:trPr>
          <w:trHeight w:val="474"/>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10E6346F"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XVI</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6A763467"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0.92703533</w:t>
            </w:r>
          </w:p>
        </w:tc>
      </w:tr>
    </w:tbl>
    <w:p w14:paraId="4E167223" w14:textId="2DEB17BD" w:rsidR="00293DD5" w:rsidRDefault="00293DD5" w:rsidP="00C05D5D">
      <w:pPr>
        <w:spacing w:line="360" w:lineRule="auto"/>
      </w:pPr>
      <w:r>
        <w:t xml:space="preserve">Table ^: Expected trans genes ratios for trisomic chromosomes. </w:t>
      </w:r>
    </w:p>
    <w:p w14:paraId="21C64675" w14:textId="6A81F9BD" w:rsidR="00C027A7" w:rsidRDefault="00A33910" w:rsidP="00C05D5D">
      <w:pPr>
        <w:spacing w:line="360" w:lineRule="auto"/>
      </w:pPr>
      <w:r>
        <w:rPr>
          <w:noProof/>
        </w:rPr>
        <w:lastRenderedPageBreak/>
        <w:drawing>
          <wp:inline distT="0" distB="0" distL="0" distR="0" wp14:anchorId="474BF484" wp14:editId="3A4C18D0">
            <wp:extent cx="5943600" cy="592010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A_samples_euploids_Distr.pdf"/>
                    <pic:cNvPicPr/>
                  </pic:nvPicPr>
                  <pic:blipFill>
                    <a:blip r:embed="rId28">
                      <a:extLst>
                        <a:ext uri="{28A0092B-C50C-407E-A947-70E740481C1C}">
                          <a14:useLocalDpi xmlns:a14="http://schemas.microsoft.com/office/drawing/2010/main" val="0"/>
                        </a:ext>
                      </a:extLst>
                    </a:blip>
                    <a:stretch>
                      <a:fillRect/>
                    </a:stretch>
                  </pic:blipFill>
                  <pic:spPr>
                    <a:xfrm>
                      <a:off x="0" y="0"/>
                      <a:ext cx="5943600" cy="5920105"/>
                    </a:xfrm>
                    <a:prstGeom prst="rect">
                      <a:avLst/>
                    </a:prstGeom>
                  </pic:spPr>
                </pic:pic>
              </a:graphicData>
            </a:graphic>
          </wp:inline>
        </w:drawing>
      </w:r>
    </w:p>
    <w:p w14:paraId="03EE73A1" w14:textId="17F1F941" w:rsidR="00C027A7" w:rsidRDefault="00C027A7" w:rsidP="00C05D5D">
      <w:pPr>
        <w:spacing w:line="360" w:lineRule="auto"/>
      </w:pPr>
      <w:r>
        <w:t xml:space="preserve">Figure ^: Ratio distribution plots of euploid progenitor lines compared to the ancestor. This plot: lab strain. </w:t>
      </w:r>
    </w:p>
    <w:p w14:paraId="4860DE7E" w14:textId="41A5CEFF" w:rsidR="009D577A" w:rsidRDefault="00A33910" w:rsidP="00C05D5D">
      <w:pPr>
        <w:spacing w:line="360" w:lineRule="auto"/>
      </w:pPr>
      <w:r>
        <w:rPr>
          <w:noProof/>
        </w:rPr>
        <w:lastRenderedPageBreak/>
        <w:drawing>
          <wp:inline distT="0" distB="0" distL="0" distR="0" wp14:anchorId="409F88E0" wp14:editId="034CCED2">
            <wp:extent cx="4556837" cy="6803756"/>
            <wp:effectExtent l="0" t="0" r="254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C_samples_euploids_Dist.pdf"/>
                    <pic:cNvPicPr/>
                  </pic:nvPicPr>
                  <pic:blipFill>
                    <a:blip r:embed="rId29">
                      <a:extLst>
                        <a:ext uri="{28A0092B-C50C-407E-A947-70E740481C1C}">
                          <a14:useLocalDpi xmlns:a14="http://schemas.microsoft.com/office/drawing/2010/main" val="0"/>
                        </a:ext>
                      </a:extLst>
                    </a:blip>
                    <a:stretch>
                      <a:fillRect/>
                    </a:stretch>
                  </pic:blipFill>
                  <pic:spPr>
                    <a:xfrm>
                      <a:off x="0" y="0"/>
                      <a:ext cx="4563489" cy="6813688"/>
                    </a:xfrm>
                    <a:prstGeom prst="rect">
                      <a:avLst/>
                    </a:prstGeom>
                  </pic:spPr>
                </pic:pic>
              </a:graphicData>
            </a:graphic>
          </wp:inline>
        </w:drawing>
      </w:r>
    </w:p>
    <w:p w14:paraId="501E6C24" w14:textId="42656088" w:rsidR="00C027A7" w:rsidRDefault="00C027A7" w:rsidP="00C027A7">
      <w:pPr>
        <w:spacing w:line="360" w:lineRule="auto"/>
      </w:pPr>
      <w:r>
        <w:t xml:space="preserve">Figure ^: Ratio distribution plots of euploid progenitor lines compared to the ancestor. This plot: hybrid strain. </w:t>
      </w:r>
    </w:p>
    <w:p w14:paraId="1102DD0A" w14:textId="77777777" w:rsidR="00C027A7" w:rsidRDefault="00C027A7" w:rsidP="00C05D5D">
      <w:pPr>
        <w:spacing w:line="360" w:lineRule="auto"/>
      </w:pPr>
    </w:p>
    <w:p w14:paraId="77723F43" w14:textId="1FBE9C70" w:rsidR="005C47CE" w:rsidRDefault="00B11042" w:rsidP="00C05D5D">
      <w:pPr>
        <w:spacing w:line="360" w:lineRule="auto"/>
      </w:pPr>
      <w:r>
        <w:rPr>
          <w:noProof/>
        </w:rPr>
        <w:lastRenderedPageBreak/>
        <w:drawing>
          <wp:inline distT="0" distB="0" distL="0" distR="0" wp14:anchorId="523BF629" wp14:editId="235D8787">
            <wp:extent cx="3206750" cy="601997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hrI_aneuploidsDistr.pdf"/>
                    <pic:cNvPicPr/>
                  </pic:nvPicPr>
                  <pic:blipFill rotWithShape="1">
                    <a:blip r:embed="rId30">
                      <a:extLst>
                        <a:ext uri="{28A0092B-C50C-407E-A947-70E740481C1C}">
                          <a14:useLocalDpi xmlns:a14="http://schemas.microsoft.com/office/drawing/2010/main" val="0"/>
                        </a:ext>
                      </a:extLst>
                    </a:blip>
                    <a:srcRect l="16548" t="3587" r="19438" b="3553"/>
                    <a:stretch/>
                  </pic:blipFill>
                  <pic:spPr bwMode="auto">
                    <a:xfrm>
                      <a:off x="0" y="0"/>
                      <a:ext cx="3211848" cy="6029542"/>
                    </a:xfrm>
                    <a:prstGeom prst="rect">
                      <a:avLst/>
                    </a:prstGeom>
                    <a:ln>
                      <a:noFill/>
                    </a:ln>
                    <a:extLst>
                      <a:ext uri="{53640926-AAD7-44D8-BBD7-CCE9431645EC}">
                        <a14:shadowObscured xmlns:a14="http://schemas.microsoft.com/office/drawing/2010/main"/>
                      </a:ext>
                    </a:extLst>
                  </pic:spPr>
                </pic:pic>
              </a:graphicData>
            </a:graphic>
          </wp:inline>
        </w:drawing>
      </w:r>
    </w:p>
    <w:p w14:paraId="6E844528" w14:textId="1E8530E5" w:rsidR="00B11042" w:rsidRDefault="00B11042" w:rsidP="00C05D5D">
      <w:pPr>
        <w:spacing w:line="360" w:lineRule="auto"/>
      </w:pPr>
      <w:r>
        <w:t xml:space="preserve">Figure ^: a. Cis genes located on chromosome I for line 7 (hybrid strain), b. trans genes (located elsewhere in the genome) for line 7 (hybrid strain). C. cis genes chromosome I for line 18 (hybrid strain), d. trans genes for line 18, </w:t>
      </w:r>
      <w:r w:rsidR="001368ED">
        <w:t xml:space="preserve">e. cis genes for chromosome I line 152 (lab strain), f. trans genes line 152, g. cis genes chromosome I line 11 (hybrid strain), h. trans genes line 11 </w:t>
      </w:r>
    </w:p>
    <w:p w14:paraId="76B189DE" w14:textId="414E909F" w:rsidR="00645B8F" w:rsidRDefault="001D0E6E" w:rsidP="00C05D5D">
      <w:pPr>
        <w:spacing w:line="360" w:lineRule="auto"/>
      </w:pPr>
      <w:r>
        <w:rPr>
          <w:noProof/>
        </w:rPr>
        <w:lastRenderedPageBreak/>
        <w:drawing>
          <wp:inline distT="0" distB="0" distL="0" distR="0" wp14:anchorId="7E0EFE7F" wp14:editId="73F14AF3">
            <wp:extent cx="3491148" cy="6772759"/>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hrV_aneuploidsDistr.pdf"/>
                    <pic:cNvPicPr/>
                  </pic:nvPicPr>
                  <pic:blipFill rotWithShape="1">
                    <a:blip r:embed="rId31">
                      <a:extLst>
                        <a:ext uri="{28A0092B-C50C-407E-A947-70E740481C1C}">
                          <a14:useLocalDpi xmlns:a14="http://schemas.microsoft.com/office/drawing/2010/main" val="0"/>
                        </a:ext>
                      </a:extLst>
                    </a:blip>
                    <a:srcRect l="18254" t="3325" r="19035" b="2667"/>
                    <a:stretch/>
                  </pic:blipFill>
                  <pic:spPr bwMode="auto">
                    <a:xfrm>
                      <a:off x="0" y="0"/>
                      <a:ext cx="3497589" cy="6785254"/>
                    </a:xfrm>
                    <a:prstGeom prst="rect">
                      <a:avLst/>
                    </a:prstGeom>
                    <a:ln>
                      <a:noFill/>
                    </a:ln>
                    <a:extLst>
                      <a:ext uri="{53640926-AAD7-44D8-BBD7-CCE9431645EC}">
                        <a14:shadowObscured xmlns:a14="http://schemas.microsoft.com/office/drawing/2010/main"/>
                      </a:ext>
                    </a:extLst>
                  </pic:spPr>
                </pic:pic>
              </a:graphicData>
            </a:graphic>
          </wp:inline>
        </w:drawing>
      </w:r>
    </w:p>
    <w:p w14:paraId="5CC77705" w14:textId="2A3DD63E" w:rsidR="00AE04BD" w:rsidRDefault="00AE04BD" w:rsidP="00C05D5D">
      <w:pPr>
        <w:spacing w:line="360" w:lineRule="auto"/>
      </w:pPr>
      <w:r>
        <w:t xml:space="preserve">Figure ^: a is line 4 cis genes chromosome V, b is line 4 trans genes chromosome V, c is line 49 cis, d is like 49 trans, </w:t>
      </w:r>
      <w:r w:rsidR="009F5A50">
        <w:t>e</w:t>
      </w:r>
      <w:r>
        <w:t xml:space="preserve"> is line 117 cis, </w:t>
      </w:r>
      <w:r w:rsidR="009F5A50">
        <w:t>f</w:t>
      </w:r>
      <w:r>
        <w:t xml:space="preserve"> is line 117 trans, </w:t>
      </w:r>
      <w:r w:rsidR="009F5A50">
        <w:t xml:space="preserve">g </w:t>
      </w:r>
      <w:r>
        <w:t xml:space="preserve">is line 123 cis, </w:t>
      </w:r>
      <w:proofErr w:type="spellStart"/>
      <w:r w:rsidR="009F5A50">
        <w:t>h</w:t>
      </w:r>
      <w:r>
        <w:t xml:space="preserve"> is</w:t>
      </w:r>
      <w:proofErr w:type="spellEnd"/>
      <w:r>
        <w:t xml:space="preserve"> line </w:t>
      </w:r>
      <w:r w:rsidR="009F5A50">
        <w:t>123 trans</w:t>
      </w:r>
    </w:p>
    <w:p w14:paraId="1B5537E4" w14:textId="0E09B4D8" w:rsidR="0061408B" w:rsidRDefault="001328A4" w:rsidP="00C05D5D">
      <w:pPr>
        <w:spacing w:line="360" w:lineRule="auto"/>
      </w:pPr>
      <w:r>
        <w:rPr>
          <w:noProof/>
        </w:rPr>
        <w:lastRenderedPageBreak/>
        <w:drawing>
          <wp:inline distT="0" distB="0" distL="0" distR="0" wp14:anchorId="28BE68EC" wp14:editId="532A3879">
            <wp:extent cx="5029200" cy="509778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hrVII_aneuploidsDistr.pdf"/>
                    <pic:cNvPicPr/>
                  </pic:nvPicPr>
                  <pic:blipFill rotWithShape="1">
                    <a:blip r:embed="rId32">
                      <a:extLst>
                        <a:ext uri="{28A0092B-C50C-407E-A947-70E740481C1C}">
                          <a14:useLocalDpi xmlns:a14="http://schemas.microsoft.com/office/drawing/2010/main" val="0"/>
                        </a:ext>
                      </a:extLst>
                    </a:blip>
                    <a:srcRect l="7499" t="16792" r="7886" b="16932"/>
                    <a:stretch/>
                  </pic:blipFill>
                  <pic:spPr bwMode="auto">
                    <a:xfrm>
                      <a:off x="0" y="0"/>
                      <a:ext cx="5029200" cy="5097780"/>
                    </a:xfrm>
                    <a:prstGeom prst="rect">
                      <a:avLst/>
                    </a:prstGeom>
                    <a:ln>
                      <a:noFill/>
                    </a:ln>
                    <a:extLst>
                      <a:ext uri="{53640926-AAD7-44D8-BBD7-CCE9431645EC}">
                        <a14:shadowObscured xmlns:a14="http://schemas.microsoft.com/office/drawing/2010/main"/>
                      </a:ext>
                    </a:extLst>
                  </pic:spPr>
                </pic:pic>
              </a:graphicData>
            </a:graphic>
          </wp:inline>
        </w:drawing>
      </w:r>
    </w:p>
    <w:p w14:paraId="523573E8" w14:textId="22628B73" w:rsidR="001D0E6E" w:rsidRDefault="001328A4" w:rsidP="00C05D5D">
      <w:pPr>
        <w:spacing w:line="360" w:lineRule="auto"/>
      </w:pPr>
      <w:r>
        <w:t xml:space="preserve">Figure ^: a. line 59 </w:t>
      </w:r>
      <w:proofErr w:type="spellStart"/>
      <w:r>
        <w:t>chr</w:t>
      </w:r>
      <w:proofErr w:type="spellEnd"/>
      <w:r>
        <w:t xml:space="preserve"> VII cis genes, b. line 59 trans genes, c. line 61 cis genes, d. line 61 trans genes </w:t>
      </w:r>
    </w:p>
    <w:p w14:paraId="398C8CE7" w14:textId="1646A18E" w:rsidR="0061408B" w:rsidRDefault="0061408B" w:rsidP="00C05D5D">
      <w:pPr>
        <w:spacing w:line="360" w:lineRule="auto"/>
      </w:pPr>
      <w:r>
        <w:rPr>
          <w:noProof/>
        </w:rPr>
        <w:lastRenderedPageBreak/>
        <w:drawing>
          <wp:inline distT="0" distB="0" distL="0" distR="0" wp14:anchorId="4F25A8F6" wp14:editId="72CFC007">
            <wp:extent cx="5212080" cy="50863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hrVIII_aneuploidsDistr.pdf"/>
                    <pic:cNvPicPr/>
                  </pic:nvPicPr>
                  <pic:blipFill rotWithShape="1">
                    <a:blip r:embed="rId33">
                      <a:extLst>
                        <a:ext uri="{28A0092B-C50C-407E-A947-70E740481C1C}">
                          <a14:useLocalDpi xmlns:a14="http://schemas.microsoft.com/office/drawing/2010/main" val="0"/>
                        </a:ext>
                      </a:extLst>
                    </a:blip>
                    <a:srcRect l="6539" t="16940" r="5769" b="16932"/>
                    <a:stretch/>
                  </pic:blipFill>
                  <pic:spPr bwMode="auto">
                    <a:xfrm>
                      <a:off x="0" y="0"/>
                      <a:ext cx="5212080" cy="5086350"/>
                    </a:xfrm>
                    <a:prstGeom prst="rect">
                      <a:avLst/>
                    </a:prstGeom>
                    <a:ln>
                      <a:noFill/>
                    </a:ln>
                    <a:extLst>
                      <a:ext uri="{53640926-AAD7-44D8-BBD7-CCE9431645EC}">
                        <a14:shadowObscured xmlns:a14="http://schemas.microsoft.com/office/drawing/2010/main"/>
                      </a:ext>
                    </a:extLst>
                  </pic:spPr>
                </pic:pic>
              </a:graphicData>
            </a:graphic>
          </wp:inline>
        </w:drawing>
      </w:r>
    </w:p>
    <w:p w14:paraId="2EB083C0" w14:textId="453B7975" w:rsidR="0061408B" w:rsidRDefault="0061408B" w:rsidP="00C05D5D">
      <w:pPr>
        <w:spacing w:line="360" w:lineRule="auto"/>
      </w:pPr>
      <w:r>
        <w:t xml:space="preserve">Figure ^: a. line 108 </w:t>
      </w:r>
      <w:proofErr w:type="spellStart"/>
      <w:r>
        <w:t>chr</w:t>
      </w:r>
      <w:proofErr w:type="spellEnd"/>
      <w:r>
        <w:t xml:space="preserve"> VIII cis genes, </w:t>
      </w:r>
      <w:r w:rsidR="00D11C81">
        <w:t xml:space="preserve">b. line 108 trans genes, c. line 152 </w:t>
      </w:r>
      <w:proofErr w:type="spellStart"/>
      <w:r w:rsidR="00D11C81">
        <w:t>chr</w:t>
      </w:r>
      <w:proofErr w:type="spellEnd"/>
      <w:r w:rsidR="00D11C81">
        <w:t xml:space="preserve"> VIII cis genes, d. line 152 trans genes </w:t>
      </w:r>
    </w:p>
    <w:p w14:paraId="15AF64C2" w14:textId="2269AC44" w:rsidR="00004585" w:rsidRDefault="00004585" w:rsidP="00C05D5D">
      <w:pPr>
        <w:spacing w:line="360" w:lineRule="auto"/>
      </w:pPr>
    </w:p>
    <w:p w14:paraId="4B02686C" w14:textId="3AEB5AE3" w:rsidR="00004585" w:rsidRDefault="00C564C4" w:rsidP="00C05D5D">
      <w:pPr>
        <w:spacing w:line="360" w:lineRule="auto"/>
      </w:pPr>
      <w:r>
        <w:rPr>
          <w:noProof/>
        </w:rPr>
        <w:lastRenderedPageBreak/>
        <w:drawing>
          <wp:inline distT="0" distB="0" distL="0" distR="0" wp14:anchorId="720A85D0" wp14:editId="161A4A2A">
            <wp:extent cx="5074920" cy="40347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hrIX_aneuploidsDistr.pdf"/>
                    <pic:cNvPicPr/>
                  </pic:nvPicPr>
                  <pic:blipFill rotWithShape="1">
                    <a:blip r:embed="rId34">
                      <a:extLst>
                        <a:ext uri="{28A0092B-C50C-407E-A947-70E740481C1C}">
                          <a14:useLocalDpi xmlns:a14="http://schemas.microsoft.com/office/drawing/2010/main" val="0"/>
                        </a:ext>
                      </a:extLst>
                    </a:blip>
                    <a:srcRect l="9423" t="5226" r="5191" b="6927"/>
                    <a:stretch/>
                  </pic:blipFill>
                  <pic:spPr bwMode="auto">
                    <a:xfrm>
                      <a:off x="0" y="0"/>
                      <a:ext cx="5074920" cy="4034790"/>
                    </a:xfrm>
                    <a:prstGeom prst="rect">
                      <a:avLst/>
                    </a:prstGeom>
                    <a:ln>
                      <a:noFill/>
                    </a:ln>
                    <a:extLst>
                      <a:ext uri="{53640926-AAD7-44D8-BBD7-CCE9431645EC}">
                        <a14:shadowObscured xmlns:a14="http://schemas.microsoft.com/office/drawing/2010/main"/>
                      </a:ext>
                    </a:extLst>
                  </pic:spPr>
                </pic:pic>
              </a:graphicData>
            </a:graphic>
          </wp:inline>
        </w:drawing>
      </w:r>
    </w:p>
    <w:p w14:paraId="442595BE" w14:textId="538DBD05" w:rsidR="00D11C81" w:rsidRDefault="00004585" w:rsidP="00C05D5D">
      <w:pPr>
        <w:spacing w:line="360" w:lineRule="auto"/>
      </w:pPr>
      <w:r>
        <w:t xml:space="preserve">Figure ^: a. line 15 </w:t>
      </w:r>
      <w:proofErr w:type="spellStart"/>
      <w:r>
        <w:t>chr</w:t>
      </w:r>
      <w:proofErr w:type="spellEnd"/>
      <w:r>
        <w:t xml:space="preserve"> IX cis genes (trisomic), b. line 15 trans genes, c. line 88 cis, d. line 88 trans</w:t>
      </w:r>
      <w:r w:rsidR="00586BD2">
        <w:t xml:space="preserve">, </w:t>
      </w:r>
      <w:r w:rsidR="00113512">
        <w:t xml:space="preserve">e. line 119 cis, f. line 119 trans, </w:t>
      </w:r>
      <w:r w:rsidR="00C564C4">
        <w:t xml:space="preserve">g. line 76 cis, h. line 76 trans, </w:t>
      </w:r>
      <w:proofErr w:type="spellStart"/>
      <w:r w:rsidR="00C564C4">
        <w:t>i</w:t>
      </w:r>
      <w:proofErr w:type="spellEnd"/>
      <w:r w:rsidR="00C564C4">
        <w:t>. line 29 cis (monosomic), j. line 29 trans, k. line 108 cis (monosomic), l. line 108 trans</w:t>
      </w:r>
      <w:r w:rsidR="00924823">
        <w:rPr>
          <w:noProof/>
        </w:rPr>
        <w:drawing>
          <wp:inline distT="0" distB="0" distL="0" distR="0" wp14:anchorId="7F994786" wp14:editId="62C4B822">
            <wp:extent cx="4469130" cy="23431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hrX_aneuploidDistr.pdf"/>
                    <pic:cNvPicPr/>
                  </pic:nvPicPr>
                  <pic:blipFill rotWithShape="1">
                    <a:blip r:embed="rId35">
                      <a:extLst>
                        <a:ext uri="{28A0092B-C50C-407E-A947-70E740481C1C}">
                          <a14:useLocalDpi xmlns:a14="http://schemas.microsoft.com/office/drawing/2010/main" val="0"/>
                        </a:ext>
                      </a:extLst>
                    </a:blip>
                    <a:srcRect l="12115" t="30610" r="12692" b="18374"/>
                    <a:stretch/>
                  </pic:blipFill>
                  <pic:spPr bwMode="auto">
                    <a:xfrm>
                      <a:off x="0" y="0"/>
                      <a:ext cx="4469130" cy="2343150"/>
                    </a:xfrm>
                    <a:prstGeom prst="rect">
                      <a:avLst/>
                    </a:prstGeom>
                    <a:ln>
                      <a:noFill/>
                    </a:ln>
                    <a:extLst>
                      <a:ext uri="{53640926-AAD7-44D8-BBD7-CCE9431645EC}">
                        <a14:shadowObscured xmlns:a14="http://schemas.microsoft.com/office/drawing/2010/main"/>
                      </a:ext>
                    </a:extLst>
                  </pic:spPr>
                </pic:pic>
              </a:graphicData>
            </a:graphic>
          </wp:inline>
        </w:drawing>
      </w:r>
    </w:p>
    <w:p w14:paraId="508EF0EB" w14:textId="46A18898" w:rsidR="00004585" w:rsidRDefault="00004585" w:rsidP="00C05D5D">
      <w:pPr>
        <w:spacing w:line="360" w:lineRule="auto"/>
      </w:pPr>
    </w:p>
    <w:p w14:paraId="3E02034A" w14:textId="6A8050F9" w:rsidR="00C564C4" w:rsidRDefault="00924823" w:rsidP="00C05D5D">
      <w:pPr>
        <w:spacing w:line="360" w:lineRule="auto"/>
      </w:pPr>
      <w:r>
        <w:t xml:space="preserve">Figure ^: a. cis genes chromosome X line 76 (partially trisomic), b. trans genes line 76 </w:t>
      </w:r>
    </w:p>
    <w:p w14:paraId="57AF53D8" w14:textId="6967DBB0" w:rsidR="007C716C" w:rsidRDefault="007C716C" w:rsidP="00C05D5D">
      <w:pPr>
        <w:spacing w:line="360" w:lineRule="auto"/>
      </w:pPr>
      <w:r>
        <w:rPr>
          <w:noProof/>
        </w:rPr>
        <w:lastRenderedPageBreak/>
        <w:drawing>
          <wp:inline distT="0" distB="0" distL="0" distR="0" wp14:anchorId="5063F01D" wp14:editId="61ABB12D">
            <wp:extent cx="4011930" cy="21031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hrXII_aneuploidDistr.pdf"/>
                    <pic:cNvPicPr/>
                  </pic:nvPicPr>
                  <pic:blipFill rotWithShape="1">
                    <a:blip r:embed="rId36">
                      <a:extLst>
                        <a:ext uri="{28A0092B-C50C-407E-A947-70E740481C1C}">
                          <a14:useLocalDpi xmlns:a14="http://schemas.microsoft.com/office/drawing/2010/main" val="0"/>
                        </a:ext>
                      </a:extLst>
                    </a:blip>
                    <a:srcRect l="15961" t="25383" r="16539" b="28826"/>
                    <a:stretch/>
                  </pic:blipFill>
                  <pic:spPr bwMode="auto">
                    <a:xfrm>
                      <a:off x="0" y="0"/>
                      <a:ext cx="4011930" cy="2103120"/>
                    </a:xfrm>
                    <a:prstGeom prst="rect">
                      <a:avLst/>
                    </a:prstGeom>
                    <a:ln>
                      <a:noFill/>
                    </a:ln>
                    <a:extLst>
                      <a:ext uri="{53640926-AAD7-44D8-BBD7-CCE9431645EC}">
                        <a14:shadowObscured xmlns:a14="http://schemas.microsoft.com/office/drawing/2010/main"/>
                      </a:ext>
                    </a:extLst>
                  </pic:spPr>
                </pic:pic>
              </a:graphicData>
            </a:graphic>
          </wp:inline>
        </w:drawing>
      </w:r>
    </w:p>
    <w:p w14:paraId="5CD702D6" w14:textId="0D30F190" w:rsidR="00924823" w:rsidRDefault="007C716C" w:rsidP="00C05D5D">
      <w:pPr>
        <w:spacing w:line="360" w:lineRule="auto"/>
      </w:pPr>
      <w:r>
        <w:t xml:space="preserve">Figure ^: a. cis genes chromosome XII line 18 (trisomic), b. trans genes line 18 </w:t>
      </w:r>
    </w:p>
    <w:p w14:paraId="29AFEB0B" w14:textId="1BD232A2" w:rsidR="007C716C" w:rsidRDefault="00F861C1" w:rsidP="00C05D5D">
      <w:pPr>
        <w:spacing w:line="360" w:lineRule="auto"/>
      </w:pPr>
      <w:r>
        <w:rPr>
          <w:noProof/>
        </w:rPr>
        <w:drawing>
          <wp:inline distT="0" distB="0" distL="0" distR="0" wp14:anchorId="2936E445" wp14:editId="5230DEB2">
            <wp:extent cx="3966210" cy="20459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hrXV_aneuploidDistr.pdf"/>
                    <pic:cNvPicPr/>
                  </pic:nvPicPr>
                  <pic:blipFill rotWithShape="1">
                    <a:blip r:embed="rId37">
                      <a:extLst>
                        <a:ext uri="{28A0092B-C50C-407E-A947-70E740481C1C}">
                          <a14:useLocalDpi xmlns:a14="http://schemas.microsoft.com/office/drawing/2010/main" val="0"/>
                        </a:ext>
                      </a:extLst>
                    </a:blip>
                    <a:srcRect l="16154" t="27623" r="17116" b="27831"/>
                    <a:stretch/>
                  </pic:blipFill>
                  <pic:spPr bwMode="auto">
                    <a:xfrm>
                      <a:off x="0" y="0"/>
                      <a:ext cx="3966210" cy="2045970"/>
                    </a:xfrm>
                    <a:prstGeom prst="rect">
                      <a:avLst/>
                    </a:prstGeom>
                    <a:ln>
                      <a:noFill/>
                    </a:ln>
                    <a:extLst>
                      <a:ext uri="{53640926-AAD7-44D8-BBD7-CCE9431645EC}">
                        <a14:shadowObscured xmlns:a14="http://schemas.microsoft.com/office/drawing/2010/main"/>
                      </a:ext>
                    </a:extLst>
                  </pic:spPr>
                </pic:pic>
              </a:graphicData>
            </a:graphic>
          </wp:inline>
        </w:drawing>
      </w:r>
    </w:p>
    <w:p w14:paraId="05690DE2" w14:textId="42AAF26C" w:rsidR="007C716C" w:rsidRDefault="00F861C1" w:rsidP="00C05D5D">
      <w:pPr>
        <w:spacing w:line="360" w:lineRule="auto"/>
      </w:pPr>
      <w:r>
        <w:t xml:space="preserve">Figure ^: a. cis genes chromosome XIV, line 9 (trisomic), b. trans genes line 9. </w:t>
      </w:r>
    </w:p>
    <w:p w14:paraId="3322F71F" w14:textId="264E7204" w:rsidR="00F861C1" w:rsidRDefault="00F861C1" w:rsidP="00C05D5D">
      <w:pPr>
        <w:spacing w:line="360" w:lineRule="auto"/>
      </w:pPr>
      <w:r>
        <w:rPr>
          <w:noProof/>
        </w:rPr>
        <w:drawing>
          <wp:inline distT="0" distB="0" distL="0" distR="0" wp14:anchorId="2A78CC96" wp14:editId="700261CB">
            <wp:extent cx="4000500" cy="20802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hrXIV_aneuploidDistr.pdf"/>
                    <pic:cNvPicPr/>
                  </pic:nvPicPr>
                  <pic:blipFill rotWithShape="1">
                    <a:blip r:embed="rId38">
                      <a:extLst>
                        <a:ext uri="{28A0092B-C50C-407E-A947-70E740481C1C}">
                          <a14:useLocalDpi xmlns:a14="http://schemas.microsoft.com/office/drawing/2010/main" val="0"/>
                        </a:ext>
                      </a:extLst>
                    </a:blip>
                    <a:srcRect l="16539" t="27623" r="16154" b="27084"/>
                    <a:stretch/>
                  </pic:blipFill>
                  <pic:spPr bwMode="auto">
                    <a:xfrm>
                      <a:off x="0" y="0"/>
                      <a:ext cx="4000500" cy="2080260"/>
                    </a:xfrm>
                    <a:prstGeom prst="rect">
                      <a:avLst/>
                    </a:prstGeom>
                    <a:ln>
                      <a:noFill/>
                    </a:ln>
                    <a:extLst>
                      <a:ext uri="{53640926-AAD7-44D8-BBD7-CCE9431645EC}">
                        <a14:shadowObscured xmlns:a14="http://schemas.microsoft.com/office/drawing/2010/main"/>
                      </a:ext>
                    </a:extLst>
                  </pic:spPr>
                </pic:pic>
              </a:graphicData>
            </a:graphic>
          </wp:inline>
        </w:drawing>
      </w:r>
    </w:p>
    <w:p w14:paraId="67C59988" w14:textId="6EF18835" w:rsidR="00F861C1" w:rsidRDefault="00F861C1" w:rsidP="00C05D5D">
      <w:pPr>
        <w:spacing w:line="360" w:lineRule="auto"/>
      </w:pPr>
      <w:r>
        <w:lastRenderedPageBreak/>
        <w:t xml:space="preserve">Figure ^: a. cis genes chromosome XV, line 11 (trisomic), b. trans genes line 11. </w:t>
      </w:r>
      <w:r w:rsidR="002102F0">
        <w:rPr>
          <w:noProof/>
        </w:rPr>
        <w:drawing>
          <wp:inline distT="0" distB="0" distL="0" distR="0" wp14:anchorId="430346E0" wp14:editId="02B24797">
            <wp:extent cx="5097780" cy="50749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hrXVI_aneuploidsDistr.pdf"/>
                    <pic:cNvPicPr/>
                  </pic:nvPicPr>
                  <pic:blipFill rotWithShape="1">
                    <a:blip r:embed="rId39">
                      <a:extLst>
                        <a:ext uri="{28A0092B-C50C-407E-A947-70E740481C1C}">
                          <a14:useLocalDpi xmlns:a14="http://schemas.microsoft.com/office/drawing/2010/main" val="0"/>
                        </a:ext>
                      </a:extLst>
                    </a:blip>
                    <a:srcRect l="6731" t="17387" r="7500" b="16635"/>
                    <a:stretch/>
                  </pic:blipFill>
                  <pic:spPr bwMode="auto">
                    <a:xfrm>
                      <a:off x="0" y="0"/>
                      <a:ext cx="5097780" cy="5074920"/>
                    </a:xfrm>
                    <a:prstGeom prst="rect">
                      <a:avLst/>
                    </a:prstGeom>
                    <a:ln>
                      <a:noFill/>
                    </a:ln>
                    <a:extLst>
                      <a:ext uri="{53640926-AAD7-44D8-BBD7-CCE9431645EC}">
                        <a14:shadowObscured xmlns:a14="http://schemas.microsoft.com/office/drawing/2010/main"/>
                      </a:ext>
                    </a:extLst>
                  </pic:spPr>
                </pic:pic>
              </a:graphicData>
            </a:graphic>
          </wp:inline>
        </w:drawing>
      </w:r>
    </w:p>
    <w:p w14:paraId="4292541B" w14:textId="611EBB69" w:rsidR="005F710E" w:rsidRDefault="005F710E" w:rsidP="00C05D5D">
      <w:pPr>
        <w:spacing w:line="360" w:lineRule="auto"/>
      </w:pPr>
    </w:p>
    <w:p w14:paraId="73088295" w14:textId="6D19CAEF" w:rsidR="005F710E" w:rsidRDefault="005F710E" w:rsidP="00C05D5D">
      <w:pPr>
        <w:spacing w:line="360" w:lineRule="auto"/>
      </w:pPr>
      <w:r>
        <w:t>Figure^: a. cis genes chromosome XVI line 112 (trisomic), b. trans genes line 112, c. cis genes line 8 (</w:t>
      </w:r>
      <w:proofErr w:type="spellStart"/>
      <w:r>
        <w:t>tetrasomic</w:t>
      </w:r>
      <w:proofErr w:type="spellEnd"/>
      <w:r>
        <w:t xml:space="preserve">), d. trans genes line 8 </w:t>
      </w:r>
    </w:p>
    <w:p w14:paraId="59EC377C" w14:textId="31AE1A1A" w:rsidR="00D25776" w:rsidRDefault="00D25776" w:rsidP="00C05D5D">
      <w:pPr>
        <w:spacing w:line="360" w:lineRule="auto"/>
      </w:pPr>
      <w:r w:rsidRPr="00015D1C">
        <w:rPr>
          <w:b/>
          <w:bCs/>
        </w:rPr>
        <w:t>Figure 8:</w:t>
      </w:r>
      <w:r>
        <w:t xml:space="preserve"> Ratio distribution of cis and trans genes for two lines with trisomy VIII. Red dotted line: average ratio compared to ancestor, black line: ratio of 1 (no change in dose compared to ancestor), green line: ratio of 0.5 compared to ancestor (expected for monosomic genes), magenta line: ratio of 1.5 compared to ancestor (expected for trisomic genes). </w:t>
      </w:r>
    </w:p>
    <w:p w14:paraId="7F2C32A2" w14:textId="2797079E" w:rsidR="00D25776" w:rsidRDefault="00D25776" w:rsidP="00C05D5D">
      <w:pPr>
        <w:spacing w:line="360" w:lineRule="auto"/>
      </w:pPr>
      <w:r>
        <w:t xml:space="preserve">** This is an example of plots that I will include – I have a lot </w:t>
      </w:r>
      <w:proofErr w:type="gramStart"/>
      <w:r>
        <w:t>more,</w:t>
      </w:r>
      <w:proofErr w:type="gramEnd"/>
      <w:r>
        <w:t xml:space="preserve"> I just need to modify them to look like this one. </w:t>
      </w:r>
    </w:p>
    <w:p w14:paraId="47CAC8C5" w14:textId="6EA055EA" w:rsidR="007F2F9A" w:rsidRDefault="007F2F9A" w:rsidP="00C05D5D">
      <w:pPr>
        <w:spacing w:line="360" w:lineRule="auto"/>
      </w:pPr>
    </w:p>
    <w:p w14:paraId="4D678A88" w14:textId="77777777" w:rsidR="003A658E" w:rsidRDefault="003A658E" w:rsidP="00C05D5D">
      <w:pPr>
        <w:spacing w:line="360" w:lineRule="auto"/>
      </w:pPr>
    </w:p>
    <w:p w14:paraId="41E2A347" w14:textId="77777777" w:rsidR="003C3348" w:rsidRDefault="003C3348" w:rsidP="00C05D5D">
      <w:pPr>
        <w:spacing w:line="360" w:lineRule="auto"/>
        <w:jc w:val="center"/>
      </w:pPr>
      <w:r>
        <w:rPr>
          <w:noProof/>
        </w:rPr>
        <w:drawing>
          <wp:inline distT="0" distB="0" distL="0" distR="0" wp14:anchorId="1A285528" wp14:editId="18578DD7">
            <wp:extent cx="3200400"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mmonDEgenesDiffAneu.pdf"/>
                    <pic:cNvPicPr/>
                  </pic:nvPicPr>
                  <pic:blipFill>
                    <a:blip r:embed="rId40">
                      <a:extLst>
                        <a:ext uri="{28A0092B-C50C-407E-A947-70E740481C1C}">
                          <a14:useLocalDpi xmlns:a14="http://schemas.microsoft.com/office/drawing/2010/main" val="0"/>
                        </a:ext>
                      </a:extLst>
                    </a:blip>
                    <a:stretch>
                      <a:fillRect/>
                    </a:stretch>
                  </pic:blipFill>
                  <pic:spPr>
                    <a:xfrm>
                      <a:off x="0" y="0"/>
                      <a:ext cx="3200400" cy="3200400"/>
                    </a:xfrm>
                    <a:prstGeom prst="rect">
                      <a:avLst/>
                    </a:prstGeom>
                  </pic:spPr>
                </pic:pic>
              </a:graphicData>
            </a:graphic>
          </wp:inline>
        </w:drawing>
      </w:r>
    </w:p>
    <w:p w14:paraId="2E9EB8E7" w14:textId="77777777" w:rsidR="003C3348" w:rsidRDefault="003C3348" w:rsidP="00C05D5D">
      <w:pPr>
        <w:spacing w:line="360" w:lineRule="auto"/>
      </w:pPr>
      <w:r w:rsidRPr="003C3348">
        <w:rPr>
          <w:b/>
          <w:bCs/>
        </w:rPr>
        <w:t>Figure 9:</w:t>
      </w:r>
      <w:r>
        <w:t xml:space="preserve"> Aneuploids for different aneuploid chromosomes share differentially expressed genes located on euploid chromosomes</w:t>
      </w:r>
    </w:p>
    <w:p w14:paraId="6617B06F" w14:textId="0E286212" w:rsidR="004F7BC0" w:rsidRDefault="003C3348" w:rsidP="00C05D5D">
      <w:pPr>
        <w:spacing w:line="360" w:lineRule="auto"/>
      </w:pPr>
      <w:r>
        <w:t>*** This is also an example of just one of the graphs I would add (and one way of displaying the information). I will make more of these with more data and include an alternative way of displaying the data.</w:t>
      </w:r>
    </w:p>
    <w:p w14:paraId="35D87C46" w14:textId="38247313" w:rsidR="004F7BC0" w:rsidRDefault="007A391E" w:rsidP="00C05D5D">
      <w:pPr>
        <w:spacing w:line="360" w:lineRule="auto"/>
      </w:pPr>
      <w:r w:rsidRPr="008C2F6C">
        <w:rPr>
          <w:noProof/>
        </w:rPr>
        <mc:AlternateContent>
          <mc:Choice Requires="wpg">
            <w:drawing>
              <wp:anchor distT="0" distB="0" distL="114300" distR="114300" simplePos="0" relativeHeight="251659264" behindDoc="0" locked="0" layoutInCell="1" allowOverlap="1" wp14:anchorId="6F78D007" wp14:editId="662E5733">
                <wp:simplePos x="0" y="0"/>
                <wp:positionH relativeFrom="column">
                  <wp:posOffset>118751</wp:posOffset>
                </wp:positionH>
                <wp:positionV relativeFrom="paragraph">
                  <wp:posOffset>121285</wp:posOffset>
                </wp:positionV>
                <wp:extent cx="6578600" cy="4051300"/>
                <wp:effectExtent l="0" t="0" r="12700" b="0"/>
                <wp:wrapNone/>
                <wp:docPr id="11" name="Group 159"/>
                <wp:cNvGraphicFramePr/>
                <a:graphic xmlns:a="http://schemas.openxmlformats.org/drawingml/2006/main">
                  <a:graphicData uri="http://schemas.microsoft.com/office/word/2010/wordprocessingGroup">
                    <wpg:wgp>
                      <wpg:cNvGrpSpPr/>
                      <wpg:grpSpPr bwMode="auto">
                        <a:xfrm>
                          <a:off x="0" y="0"/>
                          <a:ext cx="6578600" cy="4051300"/>
                          <a:chOff x="0" y="0"/>
                          <a:chExt cx="11983145" cy="6064389"/>
                        </a:xfrm>
                      </wpg:grpSpPr>
                      <pic:pic xmlns:pic="http://schemas.openxmlformats.org/drawingml/2006/picture">
                        <pic:nvPicPr>
                          <pic:cNvPr id="12"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64389" cy="60643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aphicFrame>
                        <wpg:cNvPr id="13" name="Chart 13"/>
                        <wpg:cNvFrPr>
                          <a:graphicFrameLocks/>
                        </wpg:cNvFrPr>
                        <wpg:xfrm>
                          <a:off x="6132754" y="640287"/>
                          <a:ext cx="5850391" cy="4659731"/>
                        </wpg:xfrm>
                        <a:graphic>
                          <a:graphicData uri="http://schemas.openxmlformats.org/drawingml/2006/chart">
                            <c:chart xmlns:c="http://schemas.openxmlformats.org/drawingml/2006/chart" xmlns:r="http://schemas.openxmlformats.org/officeDocument/2006/relationships" r:id="rId42"/>
                          </a:graphicData>
                        </a:graphic>
                      </wpg:graphicFrame>
                    </wpg:wgp>
                  </a:graphicData>
                </a:graphic>
                <wp14:sizeRelH relativeFrom="margin">
                  <wp14:pctWidth>0</wp14:pctWidth>
                </wp14:sizeRelH>
                <wp14:sizeRelV relativeFrom="margin">
                  <wp14:pctHeight>0</wp14:pctHeight>
                </wp14:sizeRelV>
              </wp:anchor>
            </w:drawing>
          </mc:Choice>
          <mc:Fallback>
            <w:pict>
              <v:group w14:anchorId="07E4A6FA" id="Group 159" o:spid="_x0000_s1026" style="position:absolute;margin-left:9.35pt;margin-top:9.55pt;width:518pt;height:319pt;z-index:251659264;mso-width-relative:margin;mso-height-relative:margin" coordsize="119831,60643" o:gfxdata="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60643;height:606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">
                  <v:imagedata r:id="rId44" o:title=""/>
                </v:shape>
                <v:shape id="Chart 13" o:spid="_x0000_s1028" type="#_x0000_t75" style="position:absolute;left:61072;top:6273;width:58990;height:46956;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">
                  <v:imagedata r:id="rId45" o:title=""/>
                  <o:lock v:ext="edit" aspectratio="f"/>
                </v:shape>
              </v:group>
            </w:pict>
          </mc:Fallback>
        </mc:AlternateContent>
      </w:r>
    </w:p>
    <w:p w14:paraId="4D245D20" w14:textId="77777777" w:rsidR="004F7BC0" w:rsidRDefault="004F7BC0" w:rsidP="00C05D5D">
      <w:pPr>
        <w:spacing w:line="360" w:lineRule="auto"/>
      </w:pPr>
    </w:p>
    <w:p w14:paraId="07156A59" w14:textId="77777777" w:rsidR="004F7BC0" w:rsidRDefault="004F7BC0" w:rsidP="00C05D5D">
      <w:pPr>
        <w:spacing w:line="360" w:lineRule="auto"/>
      </w:pPr>
    </w:p>
    <w:p w14:paraId="5B9D8404" w14:textId="77777777" w:rsidR="004F7BC0" w:rsidRDefault="004F7BC0" w:rsidP="00C05D5D">
      <w:pPr>
        <w:spacing w:line="360" w:lineRule="auto"/>
      </w:pPr>
    </w:p>
    <w:p w14:paraId="44DE6352" w14:textId="77777777" w:rsidR="004F7BC0" w:rsidRDefault="004F7BC0" w:rsidP="00C05D5D">
      <w:pPr>
        <w:spacing w:line="360" w:lineRule="auto"/>
      </w:pPr>
    </w:p>
    <w:p w14:paraId="229520C6" w14:textId="77777777" w:rsidR="004F7BC0" w:rsidRDefault="004F7BC0" w:rsidP="00C05D5D">
      <w:pPr>
        <w:spacing w:line="360" w:lineRule="auto"/>
      </w:pPr>
    </w:p>
    <w:p w14:paraId="4E17198E" w14:textId="77777777" w:rsidR="004F7BC0" w:rsidRDefault="004F7BC0" w:rsidP="00C05D5D">
      <w:pPr>
        <w:spacing w:line="360" w:lineRule="auto"/>
      </w:pPr>
    </w:p>
    <w:p w14:paraId="673C3D51" w14:textId="5E7B381C" w:rsidR="004F7BC0" w:rsidRDefault="004F7BC0" w:rsidP="00C05D5D">
      <w:pPr>
        <w:spacing w:line="360" w:lineRule="auto"/>
      </w:pPr>
    </w:p>
    <w:p w14:paraId="0D093960" w14:textId="77777777" w:rsidR="004F7BC0" w:rsidRDefault="004F7BC0" w:rsidP="00C05D5D">
      <w:pPr>
        <w:spacing w:line="360" w:lineRule="auto"/>
      </w:pPr>
    </w:p>
    <w:p w14:paraId="35EACF66" w14:textId="77777777" w:rsidR="004F7BC0" w:rsidRDefault="004F7BC0" w:rsidP="00C05D5D">
      <w:pPr>
        <w:spacing w:line="360" w:lineRule="auto"/>
      </w:pPr>
    </w:p>
    <w:p w14:paraId="0C234663" w14:textId="77777777" w:rsidR="004F7BC0" w:rsidRDefault="004F7BC0" w:rsidP="00C05D5D">
      <w:pPr>
        <w:spacing w:line="360" w:lineRule="auto"/>
      </w:pPr>
    </w:p>
    <w:p w14:paraId="20986825" w14:textId="77777777" w:rsidR="004F7BC0" w:rsidRDefault="004F7BC0" w:rsidP="00C05D5D">
      <w:pPr>
        <w:spacing w:line="360" w:lineRule="auto"/>
      </w:pPr>
    </w:p>
    <w:p w14:paraId="11E0056C" w14:textId="6C75C838" w:rsidR="004F7BC0" w:rsidRDefault="00DA2406" w:rsidP="00C05D5D">
      <w:pPr>
        <w:spacing w:line="360" w:lineRule="auto"/>
      </w:pPr>
      <w:r w:rsidRPr="00DA2406">
        <w:rPr>
          <w:b/>
          <w:bCs/>
        </w:rPr>
        <w:lastRenderedPageBreak/>
        <w:t>Figure 10:</w:t>
      </w:r>
      <w:r>
        <w:t xml:space="preserve"> </w:t>
      </w:r>
      <w:r w:rsidR="00B436FF">
        <w:t>Hybrid e</w:t>
      </w:r>
      <w:r w:rsidR="004F7BC0">
        <w:t xml:space="preserve">uploid lines share a common gene expression signature, likely caused by mutation accumulation. </w:t>
      </w:r>
      <w:r w:rsidR="00B436FF">
        <w:t xml:space="preserve">GO analysis indicated that most of these genes are related to mitochondrial function. </w:t>
      </w:r>
    </w:p>
    <w:p w14:paraId="7D8EF145" w14:textId="32870C07" w:rsidR="00B436FF" w:rsidRDefault="00B436FF" w:rsidP="00C05D5D">
      <w:pPr>
        <w:spacing w:line="360" w:lineRule="auto"/>
      </w:pPr>
      <w:r>
        <w:t xml:space="preserve">** I still need to make one of these for lab strain samples. </w:t>
      </w:r>
    </w:p>
    <w:p w14:paraId="1FF0FF7D" w14:textId="7B8625BD" w:rsidR="008236D4" w:rsidRDefault="008236D4" w:rsidP="00C05D5D">
      <w:pPr>
        <w:spacing w:line="360" w:lineRule="auto"/>
      </w:pPr>
    </w:p>
    <w:p w14:paraId="6462C0DD" w14:textId="2989F037" w:rsidR="008236D4" w:rsidRDefault="008236D4" w:rsidP="00C05D5D">
      <w:pPr>
        <w:spacing w:line="360" w:lineRule="auto"/>
      </w:pPr>
      <w:r>
        <w:rPr>
          <w:noProof/>
        </w:rPr>
        <w:drawing>
          <wp:inline distT="0" distB="0" distL="0" distR="0" wp14:anchorId="189B6AF1" wp14:editId="2539819D">
            <wp:extent cx="6773122" cy="4842933"/>
            <wp:effectExtent l="0" t="0" r="8890" b="8890"/>
            <wp:docPr id="1" name="Chart 1">
              <a:extLst xmlns:a="http://schemas.openxmlformats.org/drawingml/2006/main">
                <a:ext uri="{FF2B5EF4-FFF2-40B4-BE49-F238E27FC236}">
                  <a16:creationId xmlns:a16="http://schemas.microsoft.com/office/drawing/2014/main" id="{6B8D59EA-61F1-1D42-B30A-483FB50D30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011CFC28" w14:textId="77777777" w:rsidR="00DA2406" w:rsidRDefault="00DA2406" w:rsidP="00C05D5D">
      <w:pPr>
        <w:spacing w:line="360" w:lineRule="auto"/>
      </w:pPr>
    </w:p>
    <w:p w14:paraId="2BD149C5" w14:textId="6EEFC110" w:rsidR="008236D4" w:rsidRDefault="00DA2406" w:rsidP="00C05D5D">
      <w:pPr>
        <w:spacing w:line="360" w:lineRule="auto"/>
      </w:pPr>
      <w:r w:rsidRPr="00DA2406">
        <w:rPr>
          <w:b/>
          <w:bCs/>
        </w:rPr>
        <w:t>Figure 11:</w:t>
      </w:r>
      <w:r>
        <w:t xml:space="preserve"> </w:t>
      </w:r>
      <w:r w:rsidR="008236D4">
        <w:t xml:space="preserve">Percentage of genes differentially expressed located on cis (aneuploid) chromosome and trans (non-aneuploid) chromosomes </w:t>
      </w:r>
    </w:p>
    <w:p w14:paraId="0E7B9A78" w14:textId="36F36145" w:rsidR="00CA6FD4" w:rsidRDefault="00CA6FD4" w:rsidP="00C05D5D">
      <w:pPr>
        <w:spacing w:line="360" w:lineRule="auto"/>
      </w:pPr>
    </w:p>
    <w:p w14:paraId="31E76CB5" w14:textId="00DD96B2" w:rsidR="00686FFE" w:rsidRDefault="00686FFE" w:rsidP="00C05D5D">
      <w:pPr>
        <w:spacing w:line="360" w:lineRule="auto"/>
      </w:pPr>
      <w:r>
        <w:rPr>
          <w:noProof/>
        </w:rPr>
        <w:lastRenderedPageBreak/>
        <w:drawing>
          <wp:inline distT="0" distB="0" distL="0" distR="0" wp14:anchorId="0333F63F" wp14:editId="4A07A737">
            <wp:extent cx="5943600" cy="3669665"/>
            <wp:effectExtent l="0" t="0" r="12700" b="13335"/>
            <wp:docPr id="2" name="Chart 2">
              <a:extLst xmlns:a="http://schemas.openxmlformats.org/drawingml/2006/main">
                <a:ext uri="{FF2B5EF4-FFF2-40B4-BE49-F238E27FC236}">
                  <a16:creationId xmlns:a16="http://schemas.microsoft.com/office/drawing/2014/main" id="{F04530FC-34FA-3547-9C5D-D924C2D0D67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5D105977" w14:textId="37CC7BEA" w:rsidR="00B436FF" w:rsidRDefault="00B436FF" w:rsidP="00C05D5D">
      <w:pPr>
        <w:spacing w:line="360" w:lineRule="auto"/>
      </w:pPr>
      <w:r w:rsidRPr="00B436FF">
        <w:rPr>
          <w:b/>
          <w:bCs/>
        </w:rPr>
        <w:t>Figure 12:</w:t>
      </w:r>
      <w:r>
        <w:t xml:space="preserve"> </w:t>
      </w:r>
      <w:r w:rsidR="00686FFE">
        <w:t xml:space="preserve">Breakdown of genes on aneuploid chromosomes by compensation type. Shown is average percentage of genes on the given aneuploid chromosome. </w:t>
      </w:r>
      <w:r>
        <w:t xml:space="preserve">** I will likely redo this later and make it look better. </w:t>
      </w:r>
    </w:p>
    <w:p w14:paraId="3ABA950D" w14:textId="6CB07319" w:rsidR="003A658E" w:rsidRDefault="003A658E" w:rsidP="00C05D5D">
      <w:pPr>
        <w:spacing w:line="360" w:lineRule="auto"/>
      </w:pPr>
    </w:p>
    <w:p w14:paraId="27B7A718" w14:textId="584D2996" w:rsidR="001F7CF1" w:rsidRDefault="001F7CF1" w:rsidP="00C027A7">
      <w:pPr>
        <w:spacing w:line="360" w:lineRule="auto"/>
      </w:pPr>
      <w:r>
        <w:t xml:space="preserve"> </w:t>
      </w:r>
    </w:p>
    <w:p w14:paraId="3C927BFF" w14:textId="77777777" w:rsidR="001F7CF1" w:rsidRDefault="001F7CF1" w:rsidP="00C05D5D">
      <w:pPr>
        <w:spacing w:line="360" w:lineRule="auto"/>
      </w:pPr>
    </w:p>
    <w:p w14:paraId="0CF28BAA" w14:textId="5C8501DA" w:rsidR="00DE6819" w:rsidRDefault="00985EE6" w:rsidP="00C05D5D">
      <w:pPr>
        <w:spacing w:line="360" w:lineRule="auto"/>
      </w:pPr>
      <w:r>
        <w:rPr>
          <w:noProof/>
        </w:rPr>
        <w:lastRenderedPageBreak/>
        <w:drawing>
          <wp:inline distT="0" distB="0" distL="0" distR="0" wp14:anchorId="1B603BFE" wp14:editId="3C7C900B">
            <wp:extent cx="5943600" cy="3966210"/>
            <wp:effectExtent l="0" t="0" r="12700" b="8890"/>
            <wp:docPr id="28" name="Chart 28">
              <a:extLst xmlns:a="http://schemas.openxmlformats.org/drawingml/2006/main">
                <a:ext uri="{FF2B5EF4-FFF2-40B4-BE49-F238E27FC236}">
                  <a16:creationId xmlns:a16="http://schemas.microsoft.com/office/drawing/2014/main" id="{37EFC732-60DC-D94D-A41F-CF54777D1C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75A4FA3C" w14:textId="677A1867" w:rsidR="00985EE6" w:rsidRDefault="00985EE6" w:rsidP="00C05D5D">
      <w:pPr>
        <w:spacing w:line="360" w:lineRule="auto"/>
      </w:pPr>
      <w:r w:rsidRPr="000A2DAA">
        <w:rPr>
          <w:b/>
          <w:bCs/>
        </w:rPr>
        <w:t>Figure 24:</w:t>
      </w:r>
      <w:r>
        <w:t xml:space="preserve"> Plot indicating the average number of differentially expressed environmental response (ESR) genes in the aneuploid lines, arranged by chromosome. Plot also indicates the number of shared ESR genes between samples that are aneuploid for the same chromosome (genetic background and ploidy not taken into account). </w:t>
      </w:r>
      <w:r w:rsidR="000A2DAA">
        <w:t xml:space="preserve">Chromosomes with no bars were not sampled in our analyses. </w:t>
      </w:r>
    </w:p>
    <w:p w14:paraId="6F85ED00" w14:textId="32012F5E" w:rsidR="000A2DAA" w:rsidRDefault="000A2DAA" w:rsidP="004353CF">
      <w:pPr>
        <w:spacing w:line="360" w:lineRule="auto"/>
      </w:pPr>
    </w:p>
    <w:p w14:paraId="22693CC8" w14:textId="77777777" w:rsidR="00A40538" w:rsidRPr="00496D59" w:rsidRDefault="00A40538" w:rsidP="00A40538">
      <w:pPr>
        <w:spacing w:line="360" w:lineRule="auto"/>
        <w:rPr>
          <w:rFonts w:ascii="Arial" w:hAnsi="Arial" w:cs="Arial"/>
          <w:sz w:val="22"/>
          <w:szCs w:val="22"/>
        </w:rPr>
      </w:pPr>
      <w:r w:rsidRPr="00496D59">
        <w:rPr>
          <w:rFonts w:ascii="Arial" w:hAnsi="Arial" w:cs="Arial"/>
          <w:noProof/>
          <w:sz w:val="22"/>
          <w:szCs w:val="22"/>
        </w:rPr>
        <w:lastRenderedPageBreak/>
        <w:drawing>
          <wp:inline distT="0" distB="0" distL="0" distR="0" wp14:anchorId="46EAD452" wp14:editId="39E02DFF">
            <wp:extent cx="5943600" cy="4296410"/>
            <wp:effectExtent l="0" t="0" r="12700" b="8890"/>
            <wp:docPr id="32" name="Chart 32">
              <a:extLst xmlns:a="http://schemas.openxmlformats.org/drawingml/2006/main">
                <a:ext uri="{FF2B5EF4-FFF2-40B4-BE49-F238E27FC236}">
                  <a16:creationId xmlns:a16="http://schemas.microsoft.com/office/drawing/2014/main" id="{3FB9A6A8-74CB-AC4A-BC9B-484975A81B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3A4D7BBB" w14:textId="77777777" w:rsidR="00A40538" w:rsidRPr="00496D59" w:rsidRDefault="00A40538" w:rsidP="00A40538">
      <w:pPr>
        <w:spacing w:line="360" w:lineRule="auto"/>
        <w:rPr>
          <w:rFonts w:ascii="Arial" w:hAnsi="Arial" w:cs="Arial"/>
          <w:sz w:val="22"/>
          <w:szCs w:val="22"/>
        </w:rPr>
      </w:pPr>
      <w:r w:rsidRPr="00496D59">
        <w:rPr>
          <w:rFonts w:ascii="Arial" w:hAnsi="Arial" w:cs="Arial"/>
          <w:noProof/>
          <w:sz w:val="22"/>
          <w:szCs w:val="22"/>
        </w:rPr>
        <w:drawing>
          <wp:inline distT="0" distB="0" distL="0" distR="0" wp14:anchorId="6851722A" wp14:editId="1795AFFE">
            <wp:extent cx="5888052" cy="3144520"/>
            <wp:effectExtent l="0" t="0" r="17780" b="17780"/>
            <wp:docPr id="33" name="Chart 33">
              <a:extLst xmlns:a="http://schemas.openxmlformats.org/drawingml/2006/main">
                <a:ext uri="{FF2B5EF4-FFF2-40B4-BE49-F238E27FC236}">
                  <a16:creationId xmlns:a16="http://schemas.microsoft.com/office/drawing/2014/main" id="{05BCACAD-0D37-704B-AFC0-61ECE3BBC9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49907BD1" w14:textId="77777777" w:rsidR="00A40538" w:rsidRPr="00496D59" w:rsidRDefault="00A40538" w:rsidP="00A40538">
      <w:pPr>
        <w:spacing w:line="360" w:lineRule="auto"/>
        <w:rPr>
          <w:rFonts w:ascii="Arial" w:hAnsi="Arial" w:cs="Arial"/>
          <w:sz w:val="22"/>
          <w:szCs w:val="22"/>
        </w:rPr>
      </w:pPr>
      <w:r w:rsidRPr="00496D59">
        <w:rPr>
          <w:rFonts w:ascii="Arial" w:hAnsi="Arial" w:cs="Arial"/>
          <w:b/>
          <w:bCs/>
          <w:sz w:val="22"/>
          <w:szCs w:val="22"/>
        </w:rPr>
        <w:t>Figure 25:</w:t>
      </w:r>
      <w:r w:rsidRPr="00496D59">
        <w:rPr>
          <w:rFonts w:ascii="Arial" w:hAnsi="Arial" w:cs="Arial"/>
          <w:sz w:val="22"/>
          <w:szCs w:val="22"/>
        </w:rPr>
        <w:t xml:space="preserve"> Pie chart indicating the percentage of genes falling into various GO categories for ESR genes differentially expressed in hybrid euploid samples. </w:t>
      </w:r>
    </w:p>
    <w:p w14:paraId="728301A3" w14:textId="77777777" w:rsidR="00A40538" w:rsidRDefault="00A40538" w:rsidP="00C05D5D">
      <w:pPr>
        <w:spacing w:line="360" w:lineRule="auto"/>
      </w:pPr>
    </w:p>
    <w:p w14:paraId="38F624BE" w14:textId="77777777" w:rsidR="000F1BBD" w:rsidRPr="000F1BBD" w:rsidRDefault="00CA6FD4" w:rsidP="000F1BBD">
      <w:pPr>
        <w:pStyle w:val="EndNoteBibliography"/>
        <w:ind w:left="720" w:hanging="720"/>
        <w:rPr>
          <w:noProof/>
        </w:rPr>
      </w:pPr>
      <w:r>
        <w:fldChar w:fldCharType="begin"/>
      </w:r>
      <w:r>
        <w:instrText xml:space="preserve"> ADDIN EN.REFLIST </w:instrText>
      </w:r>
      <w:r>
        <w:fldChar w:fldCharType="separate"/>
      </w:r>
      <w:r w:rsidR="000F1BBD" w:rsidRPr="000F1BBD">
        <w:rPr>
          <w:noProof/>
        </w:rPr>
        <w:t>Anders, K. R., J. R. Kudrna, K. E. Keller, B. Kinghorn, E. M. Miller</w:t>
      </w:r>
      <w:r w:rsidR="000F1BBD" w:rsidRPr="000F1BBD">
        <w:rPr>
          <w:i/>
          <w:noProof/>
        </w:rPr>
        <w:t xml:space="preserve"> et al.</w:t>
      </w:r>
      <w:r w:rsidR="000F1BBD" w:rsidRPr="000F1BBD">
        <w:rPr>
          <w:noProof/>
        </w:rPr>
        <w:t>, 2009 A strategy for constructing aneuploid yeast strains by transient nondisjunction of a target chromosome. BMC Genet 10</w:t>
      </w:r>
      <w:r w:rsidR="000F1BBD" w:rsidRPr="000F1BBD">
        <w:rPr>
          <w:b/>
          <w:noProof/>
        </w:rPr>
        <w:t>:</w:t>
      </w:r>
      <w:r w:rsidR="000F1BBD" w:rsidRPr="000F1BBD">
        <w:rPr>
          <w:noProof/>
        </w:rPr>
        <w:t xml:space="preserve"> 36.</w:t>
      </w:r>
    </w:p>
    <w:p w14:paraId="6A1942B1" w14:textId="77777777" w:rsidR="000F1BBD" w:rsidRPr="000F1BBD" w:rsidRDefault="000F1BBD" w:rsidP="000F1BBD">
      <w:pPr>
        <w:pStyle w:val="EndNoteBibliography"/>
        <w:ind w:left="720" w:hanging="720"/>
        <w:rPr>
          <w:noProof/>
        </w:rPr>
      </w:pPr>
      <w:r w:rsidRPr="000F1BBD">
        <w:rPr>
          <w:noProof/>
        </w:rPr>
        <w:t>Anders, S., P. T. Pyl and W. Huber, 2015 HTSeq—a Python framework to work with high-throughput sequencing data. Bioinformatics 31</w:t>
      </w:r>
      <w:r w:rsidRPr="000F1BBD">
        <w:rPr>
          <w:b/>
          <w:noProof/>
        </w:rPr>
        <w:t>:</w:t>
      </w:r>
      <w:r w:rsidRPr="000F1BBD">
        <w:rPr>
          <w:noProof/>
        </w:rPr>
        <w:t xml:space="preserve"> 166-169.</w:t>
      </w:r>
    </w:p>
    <w:p w14:paraId="3524B895" w14:textId="77777777" w:rsidR="000F1BBD" w:rsidRPr="000F1BBD" w:rsidRDefault="000F1BBD" w:rsidP="000F1BBD">
      <w:pPr>
        <w:pStyle w:val="EndNoteBibliography"/>
        <w:ind w:left="720" w:hanging="720"/>
        <w:rPr>
          <w:noProof/>
        </w:rPr>
      </w:pPr>
      <w:r w:rsidRPr="000F1BBD">
        <w:rPr>
          <w:noProof/>
        </w:rPr>
        <w:t>Anderson, M. Z., A. Saha, A. Haseeb and R. J. Bennett, 2017 A chromosome 4 trisomy contributes to increased fluconazole resistance in a clinical isolate of Candida albicans. Microbiology 163</w:t>
      </w:r>
      <w:r w:rsidRPr="000F1BBD">
        <w:rPr>
          <w:b/>
          <w:noProof/>
        </w:rPr>
        <w:t>:</w:t>
      </w:r>
      <w:r w:rsidRPr="000F1BBD">
        <w:rPr>
          <w:noProof/>
        </w:rPr>
        <w:t xml:space="preserve"> 856-865.</w:t>
      </w:r>
    </w:p>
    <w:p w14:paraId="4934F33B" w14:textId="77777777" w:rsidR="000F1BBD" w:rsidRPr="000F1BBD" w:rsidRDefault="000F1BBD" w:rsidP="000F1BBD">
      <w:pPr>
        <w:pStyle w:val="EndNoteBibliography"/>
        <w:ind w:left="720" w:hanging="720"/>
        <w:rPr>
          <w:noProof/>
        </w:rPr>
      </w:pPr>
      <w:r w:rsidRPr="000F1BBD">
        <w:rPr>
          <w:noProof/>
        </w:rPr>
        <w:t>Audrey P Gasch, J. H., Michael A Newton, Maria Sardi, Mun Yong, Zhishi Wang, 2016 Further support for aneuploidy tolerance in wild yeast and effects of dosage compensation on gene copy-number evolution. eLIFE 5</w:t>
      </w:r>
      <w:r w:rsidRPr="000F1BBD">
        <w:rPr>
          <w:b/>
          <w:noProof/>
        </w:rPr>
        <w:t>:</w:t>
      </w:r>
      <w:r w:rsidRPr="000F1BBD">
        <w:rPr>
          <w:noProof/>
        </w:rPr>
        <w:t xml:space="preserve"> 1-12.</w:t>
      </w:r>
    </w:p>
    <w:p w14:paraId="189963FF" w14:textId="77777777" w:rsidR="000F1BBD" w:rsidRPr="000F1BBD" w:rsidRDefault="000F1BBD" w:rsidP="000F1BBD">
      <w:pPr>
        <w:pStyle w:val="EndNoteBibliography"/>
        <w:ind w:left="720" w:hanging="720"/>
        <w:rPr>
          <w:noProof/>
        </w:rPr>
      </w:pPr>
      <w:r w:rsidRPr="000F1BBD">
        <w:rPr>
          <w:noProof/>
        </w:rPr>
        <w:t>Birchler, J. A., J. Hiebert and K. Paigen, 1990 Analysis of autosomal dosage compensation involving the alcohol dehydrogenase locus in Drosophila melanogaster. Genetics 124</w:t>
      </w:r>
      <w:r w:rsidRPr="000F1BBD">
        <w:rPr>
          <w:b/>
          <w:noProof/>
        </w:rPr>
        <w:t>:</w:t>
      </w:r>
      <w:r w:rsidRPr="000F1BBD">
        <w:rPr>
          <w:noProof/>
        </w:rPr>
        <w:t xml:space="preserve"> 677-686.</w:t>
      </w:r>
    </w:p>
    <w:p w14:paraId="00C3BB65" w14:textId="77777777" w:rsidR="000F1BBD" w:rsidRPr="000F1BBD" w:rsidRDefault="000F1BBD" w:rsidP="000F1BBD">
      <w:pPr>
        <w:pStyle w:val="EndNoteBibliography"/>
        <w:ind w:left="720" w:hanging="720"/>
        <w:rPr>
          <w:noProof/>
        </w:rPr>
      </w:pPr>
      <w:r w:rsidRPr="000F1BBD">
        <w:rPr>
          <w:noProof/>
        </w:rPr>
        <w:t>Birchler, J. A., and K. J. Newton, 1981 Modulation of protein levels in chromosomal dosage series of maize: the biochemical basis of aneuploid syndromes. Genetics 99</w:t>
      </w:r>
      <w:r w:rsidRPr="000F1BBD">
        <w:rPr>
          <w:b/>
          <w:noProof/>
        </w:rPr>
        <w:t>:</w:t>
      </w:r>
      <w:r w:rsidRPr="000F1BBD">
        <w:rPr>
          <w:noProof/>
        </w:rPr>
        <w:t xml:space="preserve"> 247-266.</w:t>
      </w:r>
    </w:p>
    <w:p w14:paraId="5063CDCA" w14:textId="77777777" w:rsidR="000F1BBD" w:rsidRPr="000F1BBD" w:rsidRDefault="000F1BBD" w:rsidP="000F1BBD">
      <w:pPr>
        <w:pStyle w:val="EndNoteBibliography"/>
        <w:ind w:left="720" w:hanging="720"/>
        <w:rPr>
          <w:noProof/>
        </w:rPr>
      </w:pPr>
      <w:r w:rsidRPr="000F1BBD">
        <w:rPr>
          <w:noProof/>
        </w:rPr>
        <w:t>Bonney, M. E., H. Moriya and A. Amon, 2015 Aneuploid proliferation defects in yeast are not driven by copy number changes of a few dosage-sensitive genes. Genes &amp; development 29</w:t>
      </w:r>
      <w:r w:rsidRPr="000F1BBD">
        <w:rPr>
          <w:b/>
          <w:noProof/>
        </w:rPr>
        <w:t>:</w:t>
      </w:r>
      <w:r w:rsidRPr="000F1BBD">
        <w:rPr>
          <w:noProof/>
        </w:rPr>
        <w:t xml:space="preserve"> 898-903.</w:t>
      </w:r>
    </w:p>
    <w:p w14:paraId="23478F44" w14:textId="77777777" w:rsidR="000F1BBD" w:rsidRPr="000F1BBD" w:rsidRDefault="000F1BBD" w:rsidP="000F1BBD">
      <w:pPr>
        <w:pStyle w:val="EndNoteBibliography"/>
        <w:ind w:left="720" w:hanging="720"/>
        <w:rPr>
          <w:noProof/>
        </w:rPr>
      </w:pPr>
      <w:r w:rsidRPr="000F1BBD">
        <w:rPr>
          <w:noProof/>
        </w:rPr>
        <w:t>Campbell, D., J. S. Doctor, J. H. Feuersanger and M. M. Doolittle, 1981 Differential mitotic stability of yeast disomes derived from triploid meiosis. Genetics 98</w:t>
      </w:r>
      <w:r w:rsidRPr="000F1BBD">
        <w:rPr>
          <w:b/>
          <w:noProof/>
        </w:rPr>
        <w:t>:</w:t>
      </w:r>
      <w:r w:rsidRPr="000F1BBD">
        <w:rPr>
          <w:noProof/>
        </w:rPr>
        <w:t xml:space="preserve"> 239-255.</w:t>
      </w:r>
    </w:p>
    <w:p w14:paraId="7EFAF722" w14:textId="77777777" w:rsidR="000F1BBD" w:rsidRPr="000F1BBD" w:rsidRDefault="000F1BBD" w:rsidP="000F1BBD">
      <w:pPr>
        <w:pStyle w:val="EndNoteBibliography"/>
        <w:ind w:left="720" w:hanging="720"/>
        <w:rPr>
          <w:noProof/>
        </w:rPr>
      </w:pPr>
      <w:r w:rsidRPr="000F1BBD">
        <w:rPr>
          <w:noProof/>
        </w:rPr>
        <w:t>Carlson M, M. B., 2015 TxDb.Scerevisiae.UCSC.sacCer3.sgdGene: Annotation package for TxDb object(s). R package version 3.2.2.</w:t>
      </w:r>
    </w:p>
    <w:p w14:paraId="61BAA237" w14:textId="77777777" w:rsidR="000F1BBD" w:rsidRPr="000F1BBD" w:rsidRDefault="000F1BBD" w:rsidP="000F1BBD">
      <w:pPr>
        <w:pStyle w:val="EndNoteBibliography"/>
        <w:ind w:left="720" w:hanging="720"/>
        <w:rPr>
          <w:noProof/>
        </w:rPr>
      </w:pPr>
      <w:r w:rsidRPr="000F1BBD">
        <w:rPr>
          <w:noProof/>
        </w:rPr>
        <w:t>Chandler, C. H., 2017 When and why does sex chromosome dosage compensation evolve? Ann N Y Acad Sci 1389</w:t>
      </w:r>
      <w:r w:rsidRPr="000F1BBD">
        <w:rPr>
          <w:b/>
          <w:noProof/>
        </w:rPr>
        <w:t>:</w:t>
      </w:r>
      <w:r w:rsidRPr="000F1BBD">
        <w:rPr>
          <w:noProof/>
        </w:rPr>
        <w:t xml:space="preserve"> 37-51.</w:t>
      </w:r>
    </w:p>
    <w:p w14:paraId="116C770C" w14:textId="77777777" w:rsidR="000F1BBD" w:rsidRPr="000F1BBD" w:rsidRDefault="000F1BBD" w:rsidP="000F1BBD">
      <w:pPr>
        <w:pStyle w:val="EndNoteBibliography"/>
        <w:ind w:left="720" w:hanging="720"/>
        <w:rPr>
          <w:noProof/>
        </w:rPr>
      </w:pPr>
      <w:r w:rsidRPr="000F1BBD">
        <w:rPr>
          <w:noProof/>
        </w:rPr>
        <w:t>Charlesworth, B., 1991 The evolution of sex chromosomes. Science 251</w:t>
      </w:r>
      <w:r w:rsidRPr="000F1BBD">
        <w:rPr>
          <w:b/>
          <w:noProof/>
        </w:rPr>
        <w:t>:</w:t>
      </w:r>
      <w:r w:rsidRPr="000F1BBD">
        <w:rPr>
          <w:noProof/>
        </w:rPr>
        <w:t xml:space="preserve"> 1030-1033.</w:t>
      </w:r>
    </w:p>
    <w:p w14:paraId="22ED62CB" w14:textId="77777777" w:rsidR="000F1BBD" w:rsidRPr="000F1BBD" w:rsidRDefault="000F1BBD" w:rsidP="000F1BBD">
      <w:pPr>
        <w:pStyle w:val="EndNoteBibliography"/>
        <w:ind w:left="720" w:hanging="720"/>
        <w:rPr>
          <w:noProof/>
        </w:rPr>
      </w:pPr>
      <w:r w:rsidRPr="000F1BBD">
        <w:rPr>
          <w:noProof/>
        </w:rPr>
        <w:t>Chen, D., W. M. Toone, J. Mata, R. Lyne, G. Burns</w:t>
      </w:r>
      <w:r w:rsidRPr="000F1BBD">
        <w:rPr>
          <w:i/>
          <w:noProof/>
        </w:rPr>
        <w:t xml:space="preserve"> et al.</w:t>
      </w:r>
      <w:r w:rsidRPr="000F1BBD">
        <w:rPr>
          <w:noProof/>
        </w:rPr>
        <w:t>, 2003 Global transcriptional responses of fission yeast to environmental stress. Mol Biol Cell 14</w:t>
      </w:r>
      <w:r w:rsidRPr="000F1BBD">
        <w:rPr>
          <w:b/>
          <w:noProof/>
        </w:rPr>
        <w:t>:</w:t>
      </w:r>
      <w:r w:rsidRPr="000F1BBD">
        <w:rPr>
          <w:noProof/>
        </w:rPr>
        <w:t xml:space="preserve"> 214-229.</w:t>
      </w:r>
    </w:p>
    <w:p w14:paraId="67A1168B" w14:textId="77777777" w:rsidR="000F1BBD" w:rsidRPr="000F1BBD" w:rsidRDefault="000F1BBD" w:rsidP="000F1BBD">
      <w:pPr>
        <w:pStyle w:val="EndNoteBibliography"/>
        <w:ind w:left="720" w:hanging="720"/>
        <w:rPr>
          <w:noProof/>
        </w:rPr>
      </w:pPr>
      <w:r w:rsidRPr="000F1BBD">
        <w:rPr>
          <w:noProof/>
        </w:rPr>
        <w:t>Chen, Z. X., and B. Oliver, 2015 X Chromosome and Autosome Dosage Responses in Drosophila melanogaster Heads. G3 (Bethesda) 5</w:t>
      </w:r>
      <w:r w:rsidRPr="000F1BBD">
        <w:rPr>
          <w:b/>
          <w:noProof/>
        </w:rPr>
        <w:t>:</w:t>
      </w:r>
      <w:r w:rsidRPr="000F1BBD">
        <w:rPr>
          <w:noProof/>
        </w:rPr>
        <w:t xml:space="preserve"> 1057-1063.</w:t>
      </w:r>
    </w:p>
    <w:p w14:paraId="4E03CFE3" w14:textId="77777777" w:rsidR="000F1BBD" w:rsidRPr="000F1BBD" w:rsidRDefault="000F1BBD" w:rsidP="000F1BBD">
      <w:pPr>
        <w:pStyle w:val="EndNoteBibliography"/>
        <w:ind w:left="720" w:hanging="720"/>
        <w:rPr>
          <w:noProof/>
        </w:rPr>
      </w:pPr>
      <w:r w:rsidRPr="000F1BBD">
        <w:rPr>
          <w:noProof/>
        </w:rPr>
        <w:t>Devlin, R. H., D. G. Holm and T. A. Grigliatti, 1982 Autosomal dosage compensation Drosophila melanogaster strains trisomic for the left arm of chromosome 2. Proc Natl Acad Sci U S A 79</w:t>
      </w:r>
      <w:r w:rsidRPr="000F1BBD">
        <w:rPr>
          <w:b/>
          <w:noProof/>
        </w:rPr>
        <w:t>:</w:t>
      </w:r>
      <w:r w:rsidRPr="000F1BBD">
        <w:rPr>
          <w:noProof/>
        </w:rPr>
        <w:t xml:space="preserve"> 1200-1204.</w:t>
      </w:r>
    </w:p>
    <w:p w14:paraId="72E0A3A0" w14:textId="77777777" w:rsidR="000F1BBD" w:rsidRPr="000F1BBD" w:rsidRDefault="000F1BBD" w:rsidP="000F1BBD">
      <w:pPr>
        <w:pStyle w:val="EndNoteBibliography"/>
        <w:ind w:left="720" w:hanging="720"/>
        <w:rPr>
          <w:noProof/>
        </w:rPr>
      </w:pPr>
      <w:r w:rsidRPr="000F1BBD">
        <w:rPr>
          <w:noProof/>
        </w:rPr>
        <w:t>Dumetz, F., H. Imamura, M. Sanders, V. Seblova, J. Myskova</w:t>
      </w:r>
      <w:r w:rsidRPr="000F1BBD">
        <w:rPr>
          <w:i/>
          <w:noProof/>
        </w:rPr>
        <w:t xml:space="preserve"> et al.</w:t>
      </w:r>
      <w:r w:rsidRPr="000F1BBD">
        <w:rPr>
          <w:noProof/>
        </w:rPr>
        <w:t>, 2017 Modulation of aneuploidy in Leishmania donovani during adaptation to different in vitro and in vivo environments and its impact on gene expression. MBio 8</w:t>
      </w:r>
      <w:r w:rsidRPr="000F1BBD">
        <w:rPr>
          <w:b/>
          <w:noProof/>
        </w:rPr>
        <w:t>:</w:t>
      </w:r>
      <w:r w:rsidRPr="000F1BBD">
        <w:rPr>
          <w:noProof/>
        </w:rPr>
        <w:t xml:space="preserve"> e00599-00517.</w:t>
      </w:r>
    </w:p>
    <w:p w14:paraId="70105225" w14:textId="77777777" w:rsidR="000F1BBD" w:rsidRPr="000F1BBD" w:rsidRDefault="000F1BBD" w:rsidP="000F1BBD">
      <w:pPr>
        <w:pStyle w:val="EndNoteBibliography"/>
        <w:ind w:left="720" w:hanging="720"/>
        <w:rPr>
          <w:noProof/>
        </w:rPr>
      </w:pPr>
      <w:r w:rsidRPr="000F1BBD">
        <w:rPr>
          <w:noProof/>
        </w:rPr>
        <w:t>Eduardo M Torres, M. S., Angelika Amon, 2016 No current evidence for widespread dosage compensation in S. cerevisiae. eLIFE 5</w:t>
      </w:r>
      <w:r w:rsidRPr="000F1BBD">
        <w:rPr>
          <w:b/>
          <w:noProof/>
        </w:rPr>
        <w:t>:</w:t>
      </w:r>
      <w:r w:rsidRPr="000F1BBD">
        <w:rPr>
          <w:noProof/>
        </w:rPr>
        <w:t xml:space="preserve"> 1-19.</w:t>
      </w:r>
    </w:p>
    <w:p w14:paraId="2EB84231" w14:textId="77777777" w:rsidR="000F1BBD" w:rsidRPr="000F1BBD" w:rsidRDefault="000F1BBD" w:rsidP="000F1BBD">
      <w:pPr>
        <w:pStyle w:val="EndNoteBibliography"/>
        <w:ind w:left="720" w:hanging="720"/>
        <w:rPr>
          <w:noProof/>
        </w:rPr>
      </w:pPr>
      <w:r w:rsidRPr="000F1BBD">
        <w:rPr>
          <w:noProof/>
        </w:rPr>
        <w:t>Gasch, A. P., P. T. Spellman, C. M. Kao, O. Carmel-Harel, M. B. Eisen</w:t>
      </w:r>
      <w:r w:rsidRPr="000F1BBD">
        <w:rPr>
          <w:i/>
          <w:noProof/>
        </w:rPr>
        <w:t xml:space="preserve"> et al.</w:t>
      </w:r>
      <w:r w:rsidRPr="000F1BBD">
        <w:rPr>
          <w:noProof/>
        </w:rPr>
        <w:t>, 2000 Genomic expression programs in the response of yeast cells to environmental changes. Molecular biology of the cell 11</w:t>
      </w:r>
      <w:r w:rsidRPr="000F1BBD">
        <w:rPr>
          <w:b/>
          <w:noProof/>
        </w:rPr>
        <w:t>:</w:t>
      </w:r>
      <w:r w:rsidRPr="000F1BBD">
        <w:rPr>
          <w:noProof/>
        </w:rPr>
        <w:t xml:space="preserve"> 4241-4257.</w:t>
      </w:r>
    </w:p>
    <w:p w14:paraId="63A32138" w14:textId="77777777" w:rsidR="000F1BBD" w:rsidRPr="000F1BBD" w:rsidRDefault="000F1BBD" w:rsidP="000F1BBD">
      <w:pPr>
        <w:pStyle w:val="EndNoteBibliography"/>
        <w:ind w:left="720" w:hanging="720"/>
        <w:rPr>
          <w:noProof/>
        </w:rPr>
      </w:pPr>
      <w:r w:rsidRPr="000F1BBD">
        <w:rPr>
          <w:noProof/>
        </w:rPr>
        <w:lastRenderedPageBreak/>
        <w:t>Guo, M., D. Davis and J. A. Birchler, 1996 Dosage effects on gene expression in a maize ploidy series. Genetics 142</w:t>
      </w:r>
      <w:r w:rsidRPr="000F1BBD">
        <w:rPr>
          <w:b/>
          <w:noProof/>
        </w:rPr>
        <w:t>:</w:t>
      </w:r>
      <w:r w:rsidRPr="000F1BBD">
        <w:rPr>
          <w:noProof/>
        </w:rPr>
        <w:t xml:space="preserve"> 1349-1355.</w:t>
      </w:r>
    </w:p>
    <w:p w14:paraId="3F274CB7" w14:textId="77777777" w:rsidR="000F1BBD" w:rsidRPr="000F1BBD" w:rsidRDefault="000F1BBD" w:rsidP="000F1BBD">
      <w:pPr>
        <w:pStyle w:val="EndNoteBibliography"/>
        <w:ind w:left="720" w:hanging="720"/>
        <w:rPr>
          <w:noProof/>
        </w:rPr>
      </w:pPr>
      <w:r w:rsidRPr="000F1BBD">
        <w:rPr>
          <w:noProof/>
        </w:rPr>
        <w:t>Hangnoh Lee, D.-Y. C., Cale Whitworth, Robert Eisman, Melissa Phelps, John Roote, Thomas Kaufman, Kevin Cook, Steven Russell, Teresa Przytycka, Brian Oliver, 2016 Effects of Gene Dose, Chromatin, and Network Topology on Expression in Drosophila melanogaster. PLoS Genetics 12.</w:t>
      </w:r>
    </w:p>
    <w:p w14:paraId="129094E6" w14:textId="77777777" w:rsidR="000F1BBD" w:rsidRPr="000F1BBD" w:rsidRDefault="000F1BBD" w:rsidP="000F1BBD">
      <w:pPr>
        <w:pStyle w:val="EndNoteBibliography"/>
        <w:ind w:left="720" w:hanging="720"/>
        <w:rPr>
          <w:noProof/>
        </w:rPr>
      </w:pPr>
      <w:r w:rsidRPr="000F1BBD">
        <w:rPr>
          <w:noProof/>
        </w:rPr>
        <w:t>Hassold, T., and P. Hunt, 2001 To err (meiotically) is human: the genesis of human aneuploidy. Nature Reviews Genetics 2</w:t>
      </w:r>
      <w:r w:rsidRPr="000F1BBD">
        <w:rPr>
          <w:b/>
          <w:noProof/>
        </w:rPr>
        <w:t>:</w:t>
      </w:r>
      <w:r w:rsidRPr="000F1BBD">
        <w:rPr>
          <w:noProof/>
        </w:rPr>
        <w:t xml:space="preserve"> 280.</w:t>
      </w:r>
    </w:p>
    <w:p w14:paraId="099DC753" w14:textId="77777777" w:rsidR="000F1BBD" w:rsidRPr="000F1BBD" w:rsidRDefault="000F1BBD" w:rsidP="000F1BBD">
      <w:pPr>
        <w:pStyle w:val="EndNoteBibliography"/>
        <w:ind w:left="720" w:hanging="720"/>
        <w:rPr>
          <w:noProof/>
        </w:rPr>
      </w:pPr>
      <w:r w:rsidRPr="000F1BBD">
        <w:rPr>
          <w:noProof/>
        </w:rPr>
        <w:t>James Hose, C. M. Y., Maria Sardi, Zhishi Wang, Michael A Newton, Audrey P Gasch, 2015 Dosage compensation can buffer copy-number variation in yeast. eLIFE 4</w:t>
      </w:r>
      <w:r w:rsidRPr="000F1BBD">
        <w:rPr>
          <w:b/>
          <w:noProof/>
        </w:rPr>
        <w:t>:</w:t>
      </w:r>
      <w:r w:rsidRPr="000F1BBD">
        <w:rPr>
          <w:noProof/>
        </w:rPr>
        <w:t xml:space="preserve"> 1-27.</w:t>
      </w:r>
    </w:p>
    <w:p w14:paraId="6014D307" w14:textId="77777777" w:rsidR="000F1BBD" w:rsidRPr="000F1BBD" w:rsidRDefault="000F1BBD" w:rsidP="000F1BBD">
      <w:pPr>
        <w:pStyle w:val="EndNoteBibliography"/>
        <w:ind w:left="720" w:hanging="720"/>
        <w:rPr>
          <w:noProof/>
        </w:rPr>
      </w:pPr>
      <w:r w:rsidRPr="000F1BBD">
        <w:rPr>
          <w:noProof/>
        </w:rPr>
        <w:t>Kaya, A., M. V. Gerashchenko, I. Seim, J. Labarre, M. B. Toledano</w:t>
      </w:r>
      <w:r w:rsidRPr="000F1BBD">
        <w:rPr>
          <w:i/>
          <w:noProof/>
        </w:rPr>
        <w:t xml:space="preserve"> et al.</w:t>
      </w:r>
      <w:r w:rsidRPr="000F1BBD">
        <w:rPr>
          <w:noProof/>
        </w:rPr>
        <w:t>, 2015 Adaptive aneuploidy protects against thiol peroxidase deficiency by increasing respiration via key mitochondrial proteins. Proc Natl Acad Sci U S A 112</w:t>
      </w:r>
      <w:r w:rsidRPr="000F1BBD">
        <w:rPr>
          <w:b/>
          <w:noProof/>
        </w:rPr>
        <w:t>:</w:t>
      </w:r>
      <w:r w:rsidRPr="000F1BBD">
        <w:rPr>
          <w:noProof/>
        </w:rPr>
        <w:t xml:space="preserve"> 10685-10690.</w:t>
      </w:r>
    </w:p>
    <w:p w14:paraId="3C27BD61" w14:textId="77777777" w:rsidR="000F1BBD" w:rsidRPr="000F1BBD" w:rsidRDefault="000F1BBD" w:rsidP="000F1BBD">
      <w:pPr>
        <w:pStyle w:val="EndNoteBibliography"/>
        <w:ind w:left="720" w:hanging="720"/>
        <w:rPr>
          <w:noProof/>
        </w:rPr>
      </w:pPr>
      <w:r w:rsidRPr="000F1BBD">
        <w:rPr>
          <w:noProof/>
        </w:rPr>
        <w:t>Koo, D.-H., M. Jugulam, K. Putta, I. B. Cuvaca, D. E. Peterson</w:t>
      </w:r>
      <w:r w:rsidRPr="000F1BBD">
        <w:rPr>
          <w:i/>
          <w:noProof/>
        </w:rPr>
        <w:t xml:space="preserve"> et al.</w:t>
      </w:r>
      <w:r w:rsidRPr="000F1BBD">
        <w:rPr>
          <w:noProof/>
        </w:rPr>
        <w:t>, 2018 Gene duplication and aneuploidy trigger rapid evolution of herbicide resistance in common waterhemp. Plant physiology 176</w:t>
      </w:r>
      <w:r w:rsidRPr="000F1BBD">
        <w:rPr>
          <w:b/>
          <w:noProof/>
        </w:rPr>
        <w:t>:</w:t>
      </w:r>
      <w:r w:rsidRPr="000F1BBD">
        <w:rPr>
          <w:noProof/>
        </w:rPr>
        <w:t xml:space="preserve"> 1932-1938.</w:t>
      </w:r>
    </w:p>
    <w:p w14:paraId="04C5F8DB" w14:textId="77777777" w:rsidR="000F1BBD" w:rsidRPr="000F1BBD" w:rsidRDefault="000F1BBD" w:rsidP="000F1BBD">
      <w:pPr>
        <w:pStyle w:val="EndNoteBibliography"/>
        <w:ind w:left="720" w:hanging="720"/>
        <w:rPr>
          <w:noProof/>
        </w:rPr>
      </w:pPr>
      <w:r w:rsidRPr="000F1BBD">
        <w:rPr>
          <w:noProof/>
        </w:rPr>
        <w:t>Kumaran, R., S.-Y. Yang and J.-Y. Leu, 2013 Characterization of chromosome stability in diploid, polyploid and hybrid yeast cells. PLoS One 8</w:t>
      </w:r>
      <w:r w:rsidRPr="000F1BBD">
        <w:rPr>
          <w:b/>
          <w:noProof/>
        </w:rPr>
        <w:t>:</w:t>
      </w:r>
      <w:r w:rsidRPr="000F1BBD">
        <w:rPr>
          <w:noProof/>
        </w:rPr>
        <w:t xml:space="preserve"> e68094.</w:t>
      </w:r>
    </w:p>
    <w:p w14:paraId="0FD4CE4B" w14:textId="77777777" w:rsidR="000F1BBD" w:rsidRPr="000F1BBD" w:rsidRDefault="000F1BBD" w:rsidP="000F1BBD">
      <w:pPr>
        <w:pStyle w:val="EndNoteBibliography"/>
        <w:ind w:left="720" w:hanging="720"/>
        <w:rPr>
          <w:noProof/>
        </w:rPr>
      </w:pPr>
      <w:r w:rsidRPr="000F1BBD">
        <w:rPr>
          <w:noProof/>
        </w:rPr>
        <w:t>Lee, H., D.-Y. Cho, C. Whitworth, R. Eisman, M. Phelps</w:t>
      </w:r>
      <w:r w:rsidRPr="000F1BBD">
        <w:rPr>
          <w:i/>
          <w:noProof/>
        </w:rPr>
        <w:t xml:space="preserve"> et al.</w:t>
      </w:r>
      <w:r w:rsidRPr="000F1BBD">
        <w:rPr>
          <w:noProof/>
        </w:rPr>
        <w:t>, 2016 Effects of gene dose, chromatin, and network topology on expression in Drosophila melanogaster. PLoS genetics 12</w:t>
      </w:r>
      <w:r w:rsidRPr="000F1BBD">
        <w:rPr>
          <w:b/>
          <w:noProof/>
        </w:rPr>
        <w:t>:</w:t>
      </w:r>
      <w:r w:rsidRPr="000F1BBD">
        <w:rPr>
          <w:noProof/>
        </w:rPr>
        <w:t xml:space="preserve"> e1006295.</w:t>
      </w:r>
    </w:p>
    <w:p w14:paraId="3EA0621E" w14:textId="77777777" w:rsidR="000F1BBD" w:rsidRPr="000F1BBD" w:rsidRDefault="000F1BBD" w:rsidP="000F1BBD">
      <w:pPr>
        <w:pStyle w:val="EndNoteBibliography"/>
        <w:ind w:left="720" w:hanging="720"/>
        <w:rPr>
          <w:noProof/>
        </w:rPr>
      </w:pPr>
      <w:r w:rsidRPr="000F1BBD">
        <w:rPr>
          <w:noProof/>
        </w:rPr>
        <w:t>Li, H., B. Handsaker, A. Wysoker, T. Fennell, J. Ruan</w:t>
      </w:r>
      <w:r w:rsidRPr="000F1BBD">
        <w:rPr>
          <w:i/>
          <w:noProof/>
        </w:rPr>
        <w:t xml:space="preserve"> et al.</w:t>
      </w:r>
      <w:r w:rsidRPr="000F1BBD">
        <w:rPr>
          <w:noProof/>
        </w:rPr>
        <w:t>, 2009 The sequence alignment/map format and SAMtools. Bioinformatics 25</w:t>
      </w:r>
      <w:r w:rsidRPr="000F1BBD">
        <w:rPr>
          <w:b/>
          <w:noProof/>
        </w:rPr>
        <w:t>:</w:t>
      </w:r>
      <w:r w:rsidRPr="000F1BBD">
        <w:rPr>
          <w:noProof/>
        </w:rPr>
        <w:t xml:space="preserve"> 2078-2079.</w:t>
      </w:r>
    </w:p>
    <w:p w14:paraId="0AC5DF76" w14:textId="77777777" w:rsidR="000F1BBD" w:rsidRPr="000F1BBD" w:rsidRDefault="000F1BBD" w:rsidP="000F1BBD">
      <w:pPr>
        <w:pStyle w:val="EndNoteBibliography"/>
        <w:ind w:left="720" w:hanging="720"/>
        <w:rPr>
          <w:noProof/>
        </w:rPr>
      </w:pPr>
      <w:r w:rsidRPr="000F1BBD">
        <w:rPr>
          <w:noProof/>
        </w:rPr>
        <w:t>Linder, R. A., J. P. Greco, F. Seidl, T. Matsui and I. M. Ehrenreich, 2017 The Stress-Inducible Peroxidase TSA2 Underlies a Conditionally Beneficial Chromosomal Duplication in Saccharomyces cerevisiae. G3 (Bethesda) 7</w:t>
      </w:r>
      <w:r w:rsidRPr="000F1BBD">
        <w:rPr>
          <w:b/>
          <w:noProof/>
        </w:rPr>
        <w:t>:</w:t>
      </w:r>
      <w:r w:rsidRPr="000F1BBD">
        <w:rPr>
          <w:noProof/>
        </w:rPr>
        <w:t xml:space="preserve"> 3177-3184.</w:t>
      </w:r>
    </w:p>
    <w:p w14:paraId="3FE8F9DC" w14:textId="77777777" w:rsidR="000F1BBD" w:rsidRPr="000F1BBD" w:rsidRDefault="000F1BBD" w:rsidP="000F1BBD">
      <w:pPr>
        <w:pStyle w:val="EndNoteBibliography"/>
        <w:ind w:left="720" w:hanging="720"/>
        <w:rPr>
          <w:noProof/>
        </w:rPr>
      </w:pPr>
      <w:r w:rsidRPr="000F1BBD">
        <w:rPr>
          <w:noProof/>
        </w:rPr>
        <w:t>Lundberg, L. E., M. L. Figueiredo, P. Stenberg and J. Larsson, 2012 Buffering and proteolysis are induced by segmental monosomy in Drosophila melanogaster. Nucleic Acids Res 40</w:t>
      </w:r>
      <w:r w:rsidRPr="000F1BBD">
        <w:rPr>
          <w:b/>
          <w:noProof/>
        </w:rPr>
        <w:t>:</w:t>
      </w:r>
      <w:r w:rsidRPr="000F1BBD">
        <w:rPr>
          <w:noProof/>
        </w:rPr>
        <w:t xml:space="preserve"> 5926-5937.</w:t>
      </w:r>
    </w:p>
    <w:p w14:paraId="07FF6465" w14:textId="77777777" w:rsidR="000F1BBD" w:rsidRPr="000F1BBD" w:rsidRDefault="000F1BBD" w:rsidP="000F1BBD">
      <w:pPr>
        <w:pStyle w:val="EndNoteBibliography"/>
        <w:ind w:left="720" w:hanging="720"/>
        <w:rPr>
          <w:noProof/>
        </w:rPr>
      </w:pPr>
      <w:r w:rsidRPr="000F1BBD">
        <w:rPr>
          <w:noProof/>
        </w:rPr>
        <w:t>Makanae, K., R. Kintaka, T. Makino, H. Kitano and H. Moriya, 2013 Identification of dosage-sensitive genes in Saccharomyces cerevisiae using the genetic tug-of-war method. Genome research 23</w:t>
      </w:r>
      <w:r w:rsidRPr="000F1BBD">
        <w:rPr>
          <w:b/>
          <w:noProof/>
        </w:rPr>
        <w:t>:</w:t>
      </w:r>
      <w:r w:rsidRPr="000F1BBD">
        <w:rPr>
          <w:noProof/>
        </w:rPr>
        <w:t xml:space="preserve"> 300-311.</w:t>
      </w:r>
    </w:p>
    <w:p w14:paraId="085B8DA1" w14:textId="77777777" w:rsidR="000F1BBD" w:rsidRPr="000F1BBD" w:rsidRDefault="000F1BBD" w:rsidP="000F1BBD">
      <w:pPr>
        <w:pStyle w:val="EndNoteBibliography"/>
        <w:ind w:left="720" w:hanging="720"/>
        <w:rPr>
          <w:noProof/>
        </w:rPr>
      </w:pPr>
      <w:r w:rsidRPr="000F1BBD">
        <w:rPr>
          <w:noProof/>
        </w:rPr>
        <w:t>Malone, J. H., D. Y. Cho, N. R. Mattiuzzo, C. G. Artieri, L. Jiang</w:t>
      </w:r>
      <w:r w:rsidRPr="000F1BBD">
        <w:rPr>
          <w:i/>
          <w:noProof/>
        </w:rPr>
        <w:t xml:space="preserve"> et al.</w:t>
      </w:r>
      <w:r w:rsidRPr="000F1BBD">
        <w:rPr>
          <w:noProof/>
        </w:rPr>
        <w:t>, 2012 Mediation of Drosophila autosomal dosage effects and compensation by network interactions. Genome Biol 13</w:t>
      </w:r>
      <w:r w:rsidRPr="000F1BBD">
        <w:rPr>
          <w:b/>
          <w:noProof/>
        </w:rPr>
        <w:t>:</w:t>
      </w:r>
      <w:r w:rsidRPr="000F1BBD">
        <w:rPr>
          <w:noProof/>
        </w:rPr>
        <w:t xml:space="preserve"> r28.</w:t>
      </w:r>
    </w:p>
    <w:p w14:paraId="70396738" w14:textId="77777777" w:rsidR="000F1BBD" w:rsidRPr="000F1BBD" w:rsidRDefault="000F1BBD" w:rsidP="000F1BBD">
      <w:pPr>
        <w:pStyle w:val="EndNoteBibliography"/>
        <w:ind w:left="720" w:hanging="720"/>
        <w:rPr>
          <w:noProof/>
        </w:rPr>
      </w:pPr>
      <w:r w:rsidRPr="000F1BBD">
        <w:rPr>
          <w:noProof/>
        </w:rPr>
        <w:t>Marin, I., M. L. Siegal and B. S. Baker, 2000 The evolution of dosage-compensation mechanisms. system 18</w:t>
      </w:r>
      <w:r w:rsidRPr="000F1BBD">
        <w:rPr>
          <w:b/>
          <w:noProof/>
        </w:rPr>
        <w:t>:</w:t>
      </w:r>
      <w:r w:rsidRPr="000F1BBD">
        <w:rPr>
          <w:noProof/>
        </w:rPr>
        <w:t xml:space="preserve"> 19.</w:t>
      </w:r>
    </w:p>
    <w:p w14:paraId="5B6E8782" w14:textId="77777777" w:rsidR="000F1BBD" w:rsidRPr="000F1BBD" w:rsidRDefault="000F1BBD" w:rsidP="000F1BBD">
      <w:pPr>
        <w:pStyle w:val="EndNoteBibliography"/>
        <w:ind w:left="720" w:hanging="720"/>
        <w:rPr>
          <w:noProof/>
        </w:rPr>
      </w:pPr>
      <w:r w:rsidRPr="000F1BBD">
        <w:rPr>
          <w:noProof/>
        </w:rPr>
        <w:t>Marinoni, G., M. Manuel, R. F. Petersen, J. Hvidtfeldt, P. Sulo</w:t>
      </w:r>
      <w:r w:rsidRPr="000F1BBD">
        <w:rPr>
          <w:i/>
          <w:noProof/>
        </w:rPr>
        <w:t xml:space="preserve"> et al.</w:t>
      </w:r>
      <w:r w:rsidRPr="000F1BBD">
        <w:rPr>
          <w:noProof/>
        </w:rPr>
        <w:t>, 1999 Horizontal transfer of genetic material amongSaccharomyces yeasts. Journal of Bacteriology 181</w:t>
      </w:r>
      <w:r w:rsidRPr="000F1BBD">
        <w:rPr>
          <w:b/>
          <w:noProof/>
        </w:rPr>
        <w:t>:</w:t>
      </w:r>
      <w:r w:rsidRPr="000F1BBD">
        <w:rPr>
          <w:noProof/>
        </w:rPr>
        <w:t xml:space="preserve"> 6488-6496.</w:t>
      </w:r>
    </w:p>
    <w:p w14:paraId="6071ABBE" w14:textId="77777777" w:rsidR="000F1BBD" w:rsidRPr="000F1BBD" w:rsidRDefault="000F1BBD" w:rsidP="000F1BBD">
      <w:pPr>
        <w:pStyle w:val="EndNoteBibliography"/>
        <w:ind w:left="720" w:hanging="720"/>
        <w:rPr>
          <w:noProof/>
        </w:rPr>
      </w:pPr>
      <w:r w:rsidRPr="000F1BBD">
        <w:rPr>
          <w:noProof/>
        </w:rPr>
        <w:t>Matos, I., M. Machado, M. Schartl and M. Coelho, 2015 Gene expression dosage regulation in an allopolyploid fish. PloS one 10</w:t>
      </w:r>
      <w:r w:rsidRPr="000F1BBD">
        <w:rPr>
          <w:b/>
          <w:noProof/>
        </w:rPr>
        <w:t>:</w:t>
      </w:r>
      <w:r w:rsidRPr="000F1BBD">
        <w:rPr>
          <w:noProof/>
        </w:rPr>
        <w:t xml:space="preserve"> e0116309.</w:t>
      </w:r>
    </w:p>
    <w:p w14:paraId="3D005B3D" w14:textId="77777777" w:rsidR="000F1BBD" w:rsidRPr="000F1BBD" w:rsidRDefault="000F1BBD" w:rsidP="000F1BBD">
      <w:pPr>
        <w:pStyle w:val="EndNoteBibliography"/>
        <w:ind w:left="720" w:hanging="720"/>
        <w:rPr>
          <w:noProof/>
        </w:rPr>
      </w:pPr>
      <w:r w:rsidRPr="000F1BBD">
        <w:rPr>
          <w:noProof/>
        </w:rPr>
        <w:t>McAnally, A. A., and L. Y. Yampolsky, 2009 Widespread transcriptional autosomal dosage compensation in Drosophila correlates with gene expression level. Genome Biol Evol 2</w:t>
      </w:r>
      <w:r w:rsidRPr="000F1BBD">
        <w:rPr>
          <w:b/>
          <w:noProof/>
        </w:rPr>
        <w:t>:</w:t>
      </w:r>
      <w:r w:rsidRPr="000F1BBD">
        <w:rPr>
          <w:noProof/>
        </w:rPr>
        <w:t xml:space="preserve"> 44-52.</w:t>
      </w:r>
    </w:p>
    <w:p w14:paraId="0D54DF0A" w14:textId="77777777" w:rsidR="000F1BBD" w:rsidRPr="000F1BBD" w:rsidRDefault="000F1BBD" w:rsidP="000F1BBD">
      <w:pPr>
        <w:pStyle w:val="EndNoteBibliography"/>
        <w:ind w:left="720" w:hanging="720"/>
        <w:rPr>
          <w:noProof/>
        </w:rPr>
      </w:pPr>
      <w:r w:rsidRPr="000F1BBD">
        <w:rPr>
          <w:noProof/>
        </w:rPr>
        <w:lastRenderedPageBreak/>
        <w:t>Medici, M., E. Porcu, G. Pistis, A. Teumer, S. J. Brown</w:t>
      </w:r>
      <w:r w:rsidRPr="000F1BBD">
        <w:rPr>
          <w:i/>
          <w:noProof/>
        </w:rPr>
        <w:t xml:space="preserve"> et al.</w:t>
      </w:r>
      <w:r w:rsidRPr="000F1BBD">
        <w:rPr>
          <w:noProof/>
        </w:rPr>
        <w:t>, 2014 Identification of novel genetic Loci associated with thyroid peroxidase antibodies and clinical thyroid disease. PLoS Genet 10</w:t>
      </w:r>
      <w:r w:rsidRPr="000F1BBD">
        <w:rPr>
          <w:b/>
          <w:noProof/>
        </w:rPr>
        <w:t>:</w:t>
      </w:r>
      <w:r w:rsidRPr="000F1BBD">
        <w:rPr>
          <w:noProof/>
        </w:rPr>
        <w:t xml:space="preserve"> e1004123.</w:t>
      </w:r>
    </w:p>
    <w:p w14:paraId="0B93278A" w14:textId="77777777" w:rsidR="000F1BBD" w:rsidRPr="000F1BBD" w:rsidRDefault="000F1BBD" w:rsidP="000F1BBD">
      <w:pPr>
        <w:pStyle w:val="EndNoteBibliography"/>
        <w:ind w:left="720" w:hanging="720"/>
        <w:rPr>
          <w:noProof/>
        </w:rPr>
      </w:pPr>
      <w:r w:rsidRPr="000F1BBD">
        <w:rPr>
          <w:noProof/>
        </w:rPr>
        <w:t>Mulla, W., J. Zhu and R. Li, 2014 Yeast: a simple model system to study complex phenomena of aneuploidy. FEMS microbiology reviews 38</w:t>
      </w:r>
      <w:r w:rsidRPr="000F1BBD">
        <w:rPr>
          <w:b/>
          <w:noProof/>
        </w:rPr>
        <w:t>:</w:t>
      </w:r>
      <w:r w:rsidRPr="000F1BBD">
        <w:rPr>
          <w:noProof/>
        </w:rPr>
        <w:t xml:space="preserve"> 201-212.</w:t>
      </w:r>
    </w:p>
    <w:p w14:paraId="18ADBB53" w14:textId="77777777" w:rsidR="000F1BBD" w:rsidRPr="000F1BBD" w:rsidRDefault="000F1BBD" w:rsidP="000F1BBD">
      <w:pPr>
        <w:pStyle w:val="EndNoteBibliography"/>
        <w:ind w:left="720" w:hanging="720"/>
        <w:rPr>
          <w:noProof/>
        </w:rPr>
      </w:pPr>
      <w:r w:rsidRPr="000F1BBD">
        <w:rPr>
          <w:noProof/>
        </w:rPr>
        <w:t>Osley, M. A., and L. M. Hereford, 1981 Yeast histone genes show dosage compensation. Cell 24</w:t>
      </w:r>
      <w:r w:rsidRPr="000F1BBD">
        <w:rPr>
          <w:b/>
          <w:noProof/>
        </w:rPr>
        <w:t>:</w:t>
      </w:r>
      <w:r w:rsidRPr="000F1BBD">
        <w:rPr>
          <w:noProof/>
        </w:rPr>
        <w:t xml:space="preserve"> 377-384.</w:t>
      </w:r>
    </w:p>
    <w:p w14:paraId="587F0A2F" w14:textId="77777777" w:rsidR="000F1BBD" w:rsidRPr="000F1BBD" w:rsidRDefault="000F1BBD" w:rsidP="000F1BBD">
      <w:pPr>
        <w:pStyle w:val="EndNoteBibliography"/>
        <w:ind w:left="720" w:hanging="720"/>
        <w:rPr>
          <w:noProof/>
        </w:rPr>
      </w:pPr>
      <w:r w:rsidRPr="000F1BBD">
        <w:rPr>
          <w:noProof/>
        </w:rPr>
        <w:t>Peter R. Eriksson, D. G., V. Nagarajavel, and David J. Clark, 2012 Regulation of Histone Gene Expression in Budding Yeast. Genetics 191</w:t>
      </w:r>
      <w:r w:rsidRPr="000F1BBD">
        <w:rPr>
          <w:b/>
          <w:noProof/>
        </w:rPr>
        <w:t>:</w:t>
      </w:r>
      <w:r w:rsidRPr="000F1BBD">
        <w:rPr>
          <w:noProof/>
        </w:rPr>
        <w:t xml:space="preserve"> 7-20.</w:t>
      </w:r>
    </w:p>
    <w:p w14:paraId="5B4F3B6E" w14:textId="77777777" w:rsidR="000F1BBD" w:rsidRPr="000F1BBD" w:rsidRDefault="000F1BBD" w:rsidP="000F1BBD">
      <w:pPr>
        <w:pStyle w:val="EndNoteBibliography"/>
        <w:ind w:left="720" w:hanging="720"/>
        <w:rPr>
          <w:noProof/>
        </w:rPr>
      </w:pPr>
      <w:r w:rsidRPr="000F1BBD">
        <w:rPr>
          <w:noProof/>
        </w:rPr>
        <w:t>Robinson, M. D., D. J. McCarthy and G. K. Smyth, 2010 edgeR: a Bioconductor package for differential expression analysis of digital gene expression data. Bioinformatics 26</w:t>
      </w:r>
      <w:r w:rsidRPr="000F1BBD">
        <w:rPr>
          <w:b/>
          <w:noProof/>
        </w:rPr>
        <w:t>:</w:t>
      </w:r>
      <w:r w:rsidRPr="000F1BBD">
        <w:rPr>
          <w:noProof/>
        </w:rPr>
        <w:t xml:space="preserve"> 139-140.</w:t>
      </w:r>
    </w:p>
    <w:p w14:paraId="4E0C47EC" w14:textId="77777777" w:rsidR="000F1BBD" w:rsidRPr="000F1BBD" w:rsidRDefault="000F1BBD" w:rsidP="000F1BBD">
      <w:pPr>
        <w:pStyle w:val="EndNoteBibliography"/>
        <w:ind w:left="720" w:hanging="720"/>
        <w:rPr>
          <w:noProof/>
        </w:rPr>
      </w:pPr>
      <w:r w:rsidRPr="000F1BBD">
        <w:rPr>
          <w:noProof/>
        </w:rPr>
        <w:t>Strope, P. K., D. A. Skelly, S. G. Kozmin, G. Mahadevan, E. A. Stone</w:t>
      </w:r>
      <w:r w:rsidRPr="000F1BBD">
        <w:rPr>
          <w:i/>
          <w:noProof/>
        </w:rPr>
        <w:t xml:space="preserve"> et al.</w:t>
      </w:r>
      <w:r w:rsidRPr="000F1BBD">
        <w:rPr>
          <w:noProof/>
        </w:rPr>
        <w:t>, 2015 The 100-genomes strains, an S. cerevisiae resource that illuminates its natural phenotypic and genotypic variation and emergence as an opportunistic pathogen. Genome research 25</w:t>
      </w:r>
      <w:r w:rsidRPr="000F1BBD">
        <w:rPr>
          <w:b/>
          <w:noProof/>
        </w:rPr>
        <w:t>:</w:t>
      </w:r>
      <w:r w:rsidRPr="000F1BBD">
        <w:rPr>
          <w:noProof/>
        </w:rPr>
        <w:t xml:space="preserve"> 762-774.</w:t>
      </w:r>
    </w:p>
    <w:p w14:paraId="78520B5E" w14:textId="77777777" w:rsidR="000F1BBD" w:rsidRPr="000F1BBD" w:rsidRDefault="000F1BBD" w:rsidP="000F1BBD">
      <w:pPr>
        <w:pStyle w:val="EndNoteBibliography"/>
        <w:ind w:left="720" w:hanging="720"/>
        <w:rPr>
          <w:noProof/>
        </w:rPr>
      </w:pPr>
      <w:r w:rsidRPr="000F1BBD">
        <w:rPr>
          <w:noProof/>
        </w:rPr>
        <w:t>Team, R. C., 2013 R: A language and environment for statistical computing.</w:t>
      </w:r>
    </w:p>
    <w:p w14:paraId="3751D411" w14:textId="77777777" w:rsidR="000F1BBD" w:rsidRPr="000F1BBD" w:rsidRDefault="000F1BBD" w:rsidP="000F1BBD">
      <w:pPr>
        <w:pStyle w:val="EndNoteBibliography"/>
        <w:ind w:left="720" w:hanging="720"/>
        <w:rPr>
          <w:noProof/>
        </w:rPr>
      </w:pPr>
      <w:r w:rsidRPr="000F1BBD">
        <w:rPr>
          <w:noProof/>
        </w:rPr>
        <w:t>Thomas, P. D., M. J. Campbell, A. Kejariwal, H. Mi, B. Karlak</w:t>
      </w:r>
      <w:r w:rsidRPr="000F1BBD">
        <w:rPr>
          <w:i/>
          <w:noProof/>
        </w:rPr>
        <w:t xml:space="preserve"> et al.</w:t>
      </w:r>
      <w:r w:rsidRPr="000F1BBD">
        <w:rPr>
          <w:noProof/>
        </w:rPr>
        <w:t>, 2003 PANTHER: a library of protein families and subfamilies indexed by function. Genome research 13</w:t>
      </w:r>
      <w:r w:rsidRPr="000F1BBD">
        <w:rPr>
          <w:b/>
          <w:noProof/>
        </w:rPr>
        <w:t>:</w:t>
      </w:r>
      <w:r w:rsidRPr="000F1BBD">
        <w:rPr>
          <w:noProof/>
        </w:rPr>
        <w:t xml:space="preserve"> 2129-2141.</w:t>
      </w:r>
    </w:p>
    <w:p w14:paraId="7244700F" w14:textId="77777777" w:rsidR="000F1BBD" w:rsidRPr="000F1BBD" w:rsidRDefault="000F1BBD" w:rsidP="000F1BBD">
      <w:pPr>
        <w:pStyle w:val="EndNoteBibliography"/>
        <w:ind w:left="720" w:hanging="720"/>
        <w:rPr>
          <w:noProof/>
        </w:rPr>
      </w:pPr>
      <w:r w:rsidRPr="000F1BBD">
        <w:rPr>
          <w:noProof/>
        </w:rPr>
        <w:t>Todd, R. T., A. Forche and A. Selmecki, 2017 Ploidy Variation in Fungi–Polyploidy, Aneuploidy, and Genome Evolution. Microbiology spectrum 5.</w:t>
      </w:r>
    </w:p>
    <w:p w14:paraId="7DA45762" w14:textId="77777777" w:rsidR="000F1BBD" w:rsidRPr="000F1BBD" w:rsidRDefault="000F1BBD" w:rsidP="000F1BBD">
      <w:pPr>
        <w:pStyle w:val="EndNoteBibliography"/>
        <w:ind w:left="720" w:hanging="720"/>
        <w:rPr>
          <w:noProof/>
        </w:rPr>
      </w:pPr>
      <w:r w:rsidRPr="000F1BBD">
        <w:rPr>
          <w:noProof/>
        </w:rPr>
        <w:t>Torres, E. M., N. Dephoure, A. Panneerselvam, C. M. Tucker, C. A. Whittaker</w:t>
      </w:r>
      <w:r w:rsidRPr="000F1BBD">
        <w:rPr>
          <w:i/>
          <w:noProof/>
        </w:rPr>
        <w:t xml:space="preserve"> et al.</w:t>
      </w:r>
      <w:r w:rsidRPr="000F1BBD">
        <w:rPr>
          <w:noProof/>
        </w:rPr>
        <w:t>, 2010 Identification of aneuploidy-tolerating mutations. Cell 143</w:t>
      </w:r>
      <w:r w:rsidRPr="000F1BBD">
        <w:rPr>
          <w:b/>
          <w:noProof/>
        </w:rPr>
        <w:t>:</w:t>
      </w:r>
      <w:r w:rsidRPr="000F1BBD">
        <w:rPr>
          <w:noProof/>
        </w:rPr>
        <w:t xml:space="preserve"> 71-83.</w:t>
      </w:r>
    </w:p>
    <w:p w14:paraId="2C132D86" w14:textId="77777777" w:rsidR="000F1BBD" w:rsidRPr="000F1BBD" w:rsidRDefault="000F1BBD" w:rsidP="000F1BBD">
      <w:pPr>
        <w:pStyle w:val="EndNoteBibliography"/>
        <w:ind w:left="720" w:hanging="720"/>
        <w:rPr>
          <w:noProof/>
        </w:rPr>
      </w:pPr>
      <w:r w:rsidRPr="000F1BBD">
        <w:rPr>
          <w:noProof/>
        </w:rPr>
        <w:t>Torres, E. M., T. Sokolsky, C. M. Tucker, L. Y. Chan, M. Boselli</w:t>
      </w:r>
      <w:r w:rsidRPr="000F1BBD">
        <w:rPr>
          <w:i/>
          <w:noProof/>
        </w:rPr>
        <w:t xml:space="preserve"> et al.</w:t>
      </w:r>
      <w:r w:rsidRPr="000F1BBD">
        <w:rPr>
          <w:noProof/>
        </w:rPr>
        <w:t>, 2007 Effects of aneuploidy on cellular physiology and cell division in haploid yeast. Science 317</w:t>
      </w:r>
      <w:r w:rsidRPr="000F1BBD">
        <w:rPr>
          <w:b/>
          <w:noProof/>
        </w:rPr>
        <w:t>:</w:t>
      </w:r>
      <w:r w:rsidRPr="000F1BBD">
        <w:rPr>
          <w:noProof/>
        </w:rPr>
        <w:t xml:space="preserve"> 916-924.</w:t>
      </w:r>
    </w:p>
    <w:p w14:paraId="18F0F814" w14:textId="77777777" w:rsidR="000F1BBD" w:rsidRPr="000F1BBD" w:rsidRDefault="000F1BBD" w:rsidP="000F1BBD">
      <w:pPr>
        <w:pStyle w:val="EndNoteBibliography"/>
        <w:ind w:left="720" w:hanging="720"/>
        <w:rPr>
          <w:noProof/>
        </w:rPr>
      </w:pPr>
      <w:r w:rsidRPr="000F1BBD">
        <w:rPr>
          <w:noProof/>
        </w:rPr>
        <w:t>Trapnell, C., A. Roberts, L. Goff, G. Pertea, D. Kim</w:t>
      </w:r>
      <w:r w:rsidRPr="000F1BBD">
        <w:rPr>
          <w:i/>
          <w:noProof/>
        </w:rPr>
        <w:t xml:space="preserve"> et al.</w:t>
      </w:r>
      <w:r w:rsidRPr="000F1BBD">
        <w:rPr>
          <w:noProof/>
        </w:rPr>
        <w:t>, 2012 Differential gene and transcript expression analysis of RNA-seq experiments with TopHat and Cufflinks. Nature protocols 7</w:t>
      </w:r>
      <w:r w:rsidRPr="000F1BBD">
        <w:rPr>
          <w:b/>
          <w:noProof/>
        </w:rPr>
        <w:t>:</w:t>
      </w:r>
      <w:r w:rsidRPr="000F1BBD">
        <w:rPr>
          <w:noProof/>
        </w:rPr>
        <w:t xml:space="preserve"> 562-578.</w:t>
      </w:r>
    </w:p>
    <w:p w14:paraId="4793D835" w14:textId="77777777" w:rsidR="000F1BBD" w:rsidRPr="000F1BBD" w:rsidRDefault="000F1BBD" w:rsidP="000F1BBD">
      <w:pPr>
        <w:pStyle w:val="EndNoteBibliography"/>
        <w:ind w:left="720" w:hanging="720"/>
        <w:rPr>
          <w:noProof/>
        </w:rPr>
      </w:pPr>
      <w:r w:rsidRPr="000F1BBD">
        <w:rPr>
          <w:noProof/>
        </w:rPr>
        <w:t>Veitia, R. A., S. Bottani and J. A. Birchler, 2008 Cellular reactions to gene dosage imbalance: genomic, transcriptomic and proteomic effects. Trends in Genetics 24</w:t>
      </w:r>
      <w:r w:rsidRPr="000F1BBD">
        <w:rPr>
          <w:b/>
          <w:noProof/>
        </w:rPr>
        <w:t>:</w:t>
      </w:r>
      <w:r w:rsidRPr="000F1BBD">
        <w:rPr>
          <w:noProof/>
        </w:rPr>
        <w:t xml:space="preserve"> 390-397.</w:t>
      </w:r>
    </w:p>
    <w:p w14:paraId="4D60CFDD" w14:textId="77777777" w:rsidR="000F1BBD" w:rsidRPr="000F1BBD" w:rsidRDefault="000F1BBD" w:rsidP="000F1BBD">
      <w:pPr>
        <w:pStyle w:val="EndNoteBibliography"/>
        <w:ind w:left="720" w:hanging="720"/>
        <w:rPr>
          <w:noProof/>
        </w:rPr>
      </w:pPr>
      <w:r w:rsidRPr="000F1BBD">
        <w:rPr>
          <w:noProof/>
        </w:rPr>
        <w:t>Wakabayashi, H., C. Tucker, G. Bethlendy, A. Kravets, S. L. Welle</w:t>
      </w:r>
      <w:r w:rsidRPr="000F1BBD">
        <w:rPr>
          <w:i/>
          <w:noProof/>
        </w:rPr>
        <w:t xml:space="preserve"> et al.</w:t>
      </w:r>
      <w:r w:rsidRPr="000F1BBD">
        <w:rPr>
          <w:noProof/>
        </w:rPr>
        <w:t>, 2017 NuA4 histone acetyltransferase activity is required for H4 acetylation on a dosage-compensated monosomic chromosome that confers resistance to fungal toxins. Epigenetics Chromatin 10</w:t>
      </w:r>
      <w:r w:rsidRPr="000F1BBD">
        <w:rPr>
          <w:b/>
          <w:noProof/>
        </w:rPr>
        <w:t>:</w:t>
      </w:r>
      <w:r w:rsidRPr="000F1BBD">
        <w:rPr>
          <w:noProof/>
        </w:rPr>
        <w:t xml:space="preserve"> 49.</w:t>
      </w:r>
    </w:p>
    <w:p w14:paraId="202195BF" w14:textId="77777777" w:rsidR="000F1BBD" w:rsidRPr="000F1BBD" w:rsidRDefault="000F1BBD" w:rsidP="000F1BBD">
      <w:pPr>
        <w:pStyle w:val="EndNoteBibliography"/>
        <w:ind w:left="720" w:hanging="720"/>
        <w:rPr>
          <w:noProof/>
        </w:rPr>
      </w:pPr>
      <w:r w:rsidRPr="000F1BBD">
        <w:rPr>
          <w:noProof/>
        </w:rPr>
        <w:t xml:space="preserve">Wickham, H., 2016 </w:t>
      </w:r>
      <w:r w:rsidRPr="000F1BBD">
        <w:rPr>
          <w:i/>
          <w:noProof/>
        </w:rPr>
        <w:t>ggplot2: elegant graphics for data analysis</w:t>
      </w:r>
      <w:r w:rsidRPr="000F1BBD">
        <w:rPr>
          <w:noProof/>
        </w:rPr>
        <w:t>. Springer.</w:t>
      </w:r>
    </w:p>
    <w:p w14:paraId="24CCC105" w14:textId="77777777" w:rsidR="000F1BBD" w:rsidRPr="000F1BBD" w:rsidRDefault="000F1BBD" w:rsidP="000F1BBD">
      <w:pPr>
        <w:pStyle w:val="EndNoteBibliography"/>
        <w:ind w:left="720" w:hanging="720"/>
        <w:rPr>
          <w:noProof/>
        </w:rPr>
      </w:pPr>
      <w:r w:rsidRPr="000F1BBD">
        <w:rPr>
          <w:noProof/>
        </w:rPr>
        <w:t>Yona, A. H., Y. S. Manor, R. H. Herbst, G. H. Romano, A. Mitchell</w:t>
      </w:r>
      <w:r w:rsidRPr="000F1BBD">
        <w:rPr>
          <w:i/>
          <w:noProof/>
        </w:rPr>
        <w:t xml:space="preserve"> et al.</w:t>
      </w:r>
      <w:r w:rsidRPr="000F1BBD">
        <w:rPr>
          <w:noProof/>
        </w:rPr>
        <w:t>, 2012 Chromosomal duplication is a transient evolutionary solution to stress. Proceedings of the National Academy of Sciences 109</w:t>
      </w:r>
      <w:r w:rsidRPr="000F1BBD">
        <w:rPr>
          <w:b/>
          <w:noProof/>
        </w:rPr>
        <w:t>:</w:t>
      </w:r>
      <w:r w:rsidRPr="000F1BBD">
        <w:rPr>
          <w:noProof/>
        </w:rPr>
        <w:t xml:space="preserve"> 21010-21015.</w:t>
      </w:r>
    </w:p>
    <w:p w14:paraId="7EF6A044" w14:textId="77777777" w:rsidR="000F1BBD" w:rsidRPr="000F1BBD" w:rsidRDefault="000F1BBD" w:rsidP="000F1BBD">
      <w:pPr>
        <w:pStyle w:val="EndNoteBibliography"/>
        <w:ind w:left="720" w:hanging="720"/>
        <w:rPr>
          <w:noProof/>
        </w:rPr>
      </w:pPr>
      <w:r w:rsidRPr="000F1BBD">
        <w:rPr>
          <w:noProof/>
        </w:rPr>
        <w:t>Zhang, R., L. Hao, L. Wang, M. Chen, W. Li</w:t>
      </w:r>
      <w:r w:rsidRPr="000F1BBD">
        <w:rPr>
          <w:i/>
          <w:noProof/>
        </w:rPr>
        <w:t xml:space="preserve"> et al.</w:t>
      </w:r>
      <w:r w:rsidRPr="000F1BBD">
        <w:rPr>
          <w:noProof/>
        </w:rPr>
        <w:t>, 2013 Gene expression analysis of induced pluripotent stem cells from aneuploid chromosomal syndromes. BMC genomics 14</w:t>
      </w:r>
      <w:r w:rsidRPr="000F1BBD">
        <w:rPr>
          <w:b/>
          <w:noProof/>
        </w:rPr>
        <w:t>:</w:t>
      </w:r>
      <w:r w:rsidRPr="000F1BBD">
        <w:rPr>
          <w:noProof/>
        </w:rPr>
        <w:t xml:space="preserve"> S8.</w:t>
      </w:r>
    </w:p>
    <w:p w14:paraId="76CA6B1E" w14:textId="77777777" w:rsidR="000F1BBD" w:rsidRPr="000F1BBD" w:rsidRDefault="000F1BBD" w:rsidP="000F1BBD">
      <w:pPr>
        <w:pStyle w:val="EndNoteBibliography"/>
        <w:ind w:left="720" w:hanging="720"/>
        <w:rPr>
          <w:noProof/>
        </w:rPr>
      </w:pPr>
      <w:r w:rsidRPr="000F1BBD">
        <w:rPr>
          <w:noProof/>
        </w:rPr>
        <w:t>Zhu, Y. O., M. L. Siegal, D. W. Hall and D. A. Petrov, 2014 Precise estimates of mutation rate and spectrum in yeast. Proceedings of the National Academy of Sciences 111</w:t>
      </w:r>
      <w:r w:rsidRPr="000F1BBD">
        <w:rPr>
          <w:b/>
          <w:noProof/>
        </w:rPr>
        <w:t>:</w:t>
      </w:r>
      <w:r w:rsidRPr="000F1BBD">
        <w:rPr>
          <w:noProof/>
        </w:rPr>
        <w:t xml:space="preserve"> E2310-E2318.</w:t>
      </w:r>
    </w:p>
    <w:p w14:paraId="6C83CDF1" w14:textId="77777777" w:rsidR="000F1BBD" w:rsidRPr="000F1BBD" w:rsidRDefault="000F1BBD" w:rsidP="000F1BBD">
      <w:pPr>
        <w:pStyle w:val="EndNoteBibliography"/>
        <w:ind w:left="720" w:hanging="720"/>
        <w:rPr>
          <w:noProof/>
        </w:rPr>
      </w:pPr>
      <w:r w:rsidRPr="000F1BBD">
        <w:rPr>
          <w:noProof/>
        </w:rPr>
        <w:t>Zillikens, M. C., S. Demissie, Y. H. Hsu, L. M. Yerges-Armstrong, W. C. Chou</w:t>
      </w:r>
      <w:r w:rsidRPr="000F1BBD">
        <w:rPr>
          <w:i/>
          <w:noProof/>
        </w:rPr>
        <w:t xml:space="preserve"> et al.</w:t>
      </w:r>
      <w:r w:rsidRPr="000F1BBD">
        <w:rPr>
          <w:noProof/>
        </w:rPr>
        <w:t>, 2017 Erratum: Large meta-analysis of genome-wide association studies identifies five loci for lean body mass. Nat Commun 8</w:t>
      </w:r>
      <w:r w:rsidRPr="000F1BBD">
        <w:rPr>
          <w:b/>
          <w:noProof/>
        </w:rPr>
        <w:t>:</w:t>
      </w:r>
      <w:r w:rsidRPr="000F1BBD">
        <w:rPr>
          <w:noProof/>
        </w:rPr>
        <w:t xml:space="preserve"> 1414.</w:t>
      </w:r>
    </w:p>
    <w:p w14:paraId="5A3CB9A1" w14:textId="19F0E434" w:rsidR="004F7BC0" w:rsidRDefault="00CA6FD4" w:rsidP="00C05D5D">
      <w:pPr>
        <w:spacing w:line="360" w:lineRule="auto"/>
      </w:pPr>
      <w:r>
        <w:lastRenderedPageBreak/>
        <w:fldChar w:fldCharType="end"/>
      </w:r>
    </w:p>
    <w:sectPr w:rsidR="004F7BC0" w:rsidSect="009D432F">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3" w:author="Holly Celina Mcqueary" w:date="2019-09-24T10:55:00Z" w:initials="HCM">
    <w:p w14:paraId="6E0FD792" w14:textId="2BCBE1B0" w:rsidR="009E4C0E" w:rsidRDefault="009E4C0E">
      <w:pPr>
        <w:pStyle w:val="CommentText"/>
      </w:pPr>
      <w:r>
        <w:rPr>
          <w:rStyle w:val="CommentReference"/>
        </w:rPr>
        <w:annotationRef/>
      </w:r>
      <w:r>
        <w:t>Need citations here</w:t>
      </w:r>
    </w:p>
  </w:comment>
  <w:comment w:id="34" w:author="Holly Celina Mcqueary" w:date="2019-09-19T17:06:00Z" w:initials="HCM">
    <w:p w14:paraId="6D5AFDE3" w14:textId="33015F42" w:rsidR="009E4C0E" w:rsidRDefault="009E4C0E">
      <w:pPr>
        <w:pStyle w:val="CommentText"/>
      </w:pPr>
      <w:r>
        <w:rPr>
          <w:rStyle w:val="CommentReference"/>
        </w:rPr>
        <w:annotationRef/>
      </w:r>
      <w:r>
        <w:t xml:space="preserve">This paragraph says basically the same thing as the one </w:t>
      </w:r>
      <w:proofErr w:type="gramStart"/>
      <w:r>
        <w:t>above</w:t>
      </w:r>
      <w:proofErr w:type="gramEnd"/>
      <w:r>
        <w:t xml:space="preserve"> but I put it in the sex chromosome context sort of here </w:t>
      </w:r>
    </w:p>
  </w:comment>
  <w:comment w:id="35" w:author="Holly Celina Mcqueary" w:date="2019-07-18T16:31:00Z" w:initials="HCM">
    <w:p w14:paraId="1222BA3C" w14:textId="77777777" w:rsidR="009E4C0E" w:rsidRDefault="009E4C0E" w:rsidP="000F3246">
      <w:pPr>
        <w:pStyle w:val="CommentText"/>
      </w:pPr>
      <w:r>
        <w:rPr>
          <w:rStyle w:val="CommentReference"/>
        </w:rPr>
        <w:annotationRef/>
      </w:r>
      <w:r>
        <w:t>Is this in the counter argument to the Hose paper?</w:t>
      </w:r>
    </w:p>
  </w:comment>
  <w:comment w:id="36" w:author="Holly Celina Mcqueary" w:date="2019-09-19T17:10:00Z" w:initials="HCM">
    <w:p w14:paraId="46B41A0F" w14:textId="4023E069" w:rsidR="009E4C0E" w:rsidRDefault="009E4C0E">
      <w:pPr>
        <w:pStyle w:val="CommentText"/>
      </w:pPr>
      <w:r>
        <w:rPr>
          <w:rStyle w:val="CommentReference"/>
        </w:rPr>
        <w:annotationRef/>
      </w:r>
      <w:r>
        <w:t>I don’t know if I want to start off with this or just say something like “analyze the rate, types, and effects of aneuploidy” instead of focusing on dosage compensation?</w:t>
      </w:r>
    </w:p>
  </w:comment>
  <w:comment w:id="42" w:author="Holly McQueary" w:date="2018-03-23T09:45:00Z" w:initials="HCM">
    <w:p w14:paraId="5605901D" w14:textId="77777777" w:rsidR="009E4C0E" w:rsidRDefault="009E4C0E" w:rsidP="00D543AC">
      <w:pPr>
        <w:pStyle w:val="CommentText"/>
      </w:pPr>
      <w:r>
        <w:rPr>
          <w:rStyle w:val="CommentReference"/>
        </w:rPr>
        <w:annotationRef/>
      </w:r>
      <w:r>
        <w:t>I decided to call them “hybrid” and “lab strain” to avoid confusion between GC/MA</w:t>
      </w:r>
    </w:p>
  </w:comment>
  <w:comment w:id="43" w:author="Holly Celina Mcqueary" w:date="2019-09-20T12:55:00Z" w:initials="HCM">
    <w:p w14:paraId="1CDE13D4" w14:textId="77777777" w:rsidR="009E4C0E" w:rsidRDefault="009E4C0E">
      <w:pPr>
        <w:pStyle w:val="CommentText"/>
      </w:pPr>
      <w:r>
        <w:rPr>
          <w:rStyle w:val="CommentReference"/>
        </w:rPr>
        <w:annotationRef/>
      </w:r>
      <w:r>
        <w:t>Is this still true?</w:t>
      </w:r>
    </w:p>
    <w:p w14:paraId="1FDE07FC" w14:textId="607252C4" w:rsidR="009E4C0E" w:rsidRDefault="009E4C0E">
      <w:pPr>
        <w:pStyle w:val="CommentText"/>
      </w:pPr>
    </w:p>
  </w:comment>
  <w:comment w:id="44" w:author="Holly Celina Mcqueary" w:date="2019-09-20T12:56:00Z" w:initials="HCM">
    <w:p w14:paraId="51A9A8F8" w14:textId="20AC4672" w:rsidR="009E4C0E" w:rsidRDefault="009E4C0E">
      <w:pPr>
        <w:pStyle w:val="CommentText"/>
      </w:pPr>
      <w:r>
        <w:rPr>
          <w:rStyle w:val="CommentReference"/>
        </w:rPr>
        <w:annotationRef/>
      </w:r>
      <w:r>
        <w:t>I need to double-check that these are correct (because some of the samples were actually euploid not aneuploid)</w:t>
      </w:r>
    </w:p>
  </w:comment>
  <w:comment w:id="46" w:author="Microsoft Office User" w:date="2018-02-22T15:56:00Z" w:initials="MOU">
    <w:p w14:paraId="2E767A5C" w14:textId="77777777" w:rsidR="009E4C0E" w:rsidRDefault="009E4C0E" w:rsidP="00D543AC">
      <w:pPr>
        <w:pStyle w:val="CommentText"/>
      </w:pPr>
      <w:r>
        <w:rPr>
          <w:rStyle w:val="CommentReference"/>
        </w:rPr>
        <w:annotationRef/>
      </w:r>
      <w:r>
        <w:t xml:space="preserve">My </w:t>
      </w:r>
      <w:proofErr w:type="spellStart"/>
      <w:r>
        <w:t>github</w:t>
      </w:r>
      <w:proofErr w:type="spellEnd"/>
      <w:r>
        <w:t xml:space="preserve"> is currently private so this link goes nowhere</w:t>
      </w:r>
    </w:p>
  </w:comment>
  <w:comment w:id="47" w:author="Holly Celina Mcqueary" w:date="2019-07-19T11:27:00Z" w:initials="HCM">
    <w:p w14:paraId="1240DC63" w14:textId="77777777" w:rsidR="009E4C0E" w:rsidRDefault="009E4C0E" w:rsidP="00D543AC">
      <w:pPr>
        <w:pStyle w:val="CommentText"/>
      </w:pPr>
      <w:r>
        <w:rPr>
          <w:rStyle w:val="CommentReference"/>
        </w:rPr>
        <w:annotationRef/>
      </w:r>
      <w:r>
        <w:t>Add citation for DESeq2</w:t>
      </w:r>
    </w:p>
  </w:comment>
  <w:comment w:id="49" w:author="Holly Celina Mcqueary" w:date="2019-09-20T14:51:00Z" w:initials="HCM">
    <w:p w14:paraId="2EA30A06" w14:textId="17D9D83E" w:rsidR="009E4C0E" w:rsidRDefault="009E4C0E">
      <w:pPr>
        <w:pStyle w:val="CommentText"/>
      </w:pPr>
      <w:r>
        <w:rPr>
          <w:rStyle w:val="CommentReference"/>
        </w:rPr>
        <w:annotationRef/>
      </w:r>
      <w:r>
        <w:t xml:space="preserve">I feel like this might be more useful in the </w:t>
      </w:r>
      <w:proofErr w:type="gramStart"/>
      <w:r>
        <w:t>results section?</w:t>
      </w:r>
      <w:proofErr w:type="gramEnd"/>
    </w:p>
  </w:comment>
  <w:comment w:id="50" w:author="Dave Hall" w:date="2019-08-20T08:49:00Z" w:initials="DWH">
    <w:p w14:paraId="52D262EA" w14:textId="657331AA" w:rsidR="009E4C0E" w:rsidRDefault="009E4C0E">
      <w:pPr>
        <w:pStyle w:val="CommentText"/>
      </w:pPr>
      <w:r>
        <w:rPr>
          <w:rStyle w:val="CommentReference"/>
        </w:rPr>
        <w:annotationRef/>
      </w:r>
      <w:r>
        <w:t>Not sure a figure is needed for this result. Maybe a table?</w:t>
      </w:r>
    </w:p>
  </w:comment>
  <w:comment w:id="51" w:author="Holly Celina Mcqueary" w:date="2019-06-14T12:58:00Z" w:initials="HCM">
    <w:p w14:paraId="78A868B2" w14:textId="388852BD" w:rsidR="009E4C0E" w:rsidRDefault="009E4C0E" w:rsidP="001076C4">
      <w:pPr>
        <w:pStyle w:val="CommentText"/>
      </w:pPr>
      <w:r>
        <w:rPr>
          <w:rStyle w:val="CommentReference"/>
        </w:rPr>
        <w:annotationRef/>
      </w:r>
      <w:r>
        <w:t>Tie this into my data somehow – calculate rate of aneuploidy specifically for chromosome v?</w:t>
      </w:r>
    </w:p>
  </w:comment>
  <w:comment w:id="52" w:author="Dave Hall" w:date="2019-08-20T08:50:00Z" w:initials="DWH">
    <w:p w14:paraId="77395432" w14:textId="355B6976" w:rsidR="009E4C0E" w:rsidRDefault="009E4C0E">
      <w:pPr>
        <w:pStyle w:val="CommentText"/>
      </w:pPr>
      <w:r>
        <w:rPr>
          <w:rStyle w:val="CommentReference"/>
        </w:rPr>
        <w:annotationRef/>
      </w:r>
      <w:r>
        <w:t xml:space="preserve">Indeed. We could calculate the rate for chromosome V directly. In addition, a consideration of the rate across </w:t>
      </w:r>
      <w:proofErr w:type="spellStart"/>
      <w:r>
        <w:t>chromsooems</w:t>
      </w:r>
      <w:proofErr w:type="spellEnd"/>
      <w:r>
        <w:t xml:space="preserve"> might be worth </w:t>
      </w:r>
      <w:proofErr w:type="spellStart"/>
      <w:r>
        <w:t>dioscussing</w:t>
      </w:r>
      <w:proofErr w:type="spellEnd"/>
      <w:r>
        <w:t xml:space="preserve">. Do you think all chromosomes can be trisomic? Are </w:t>
      </w:r>
      <w:proofErr w:type="spellStart"/>
      <w:r>
        <w:t>spome</w:t>
      </w:r>
      <w:proofErr w:type="spellEnd"/>
      <w:r>
        <w:t xml:space="preserve"> better </w:t>
      </w:r>
      <w:proofErr w:type="spellStart"/>
      <w:r>
        <w:t>toelrated</w:t>
      </w:r>
      <w:proofErr w:type="spellEnd"/>
      <w:r>
        <w:t xml:space="preserve"> than others (and thus detected at higher frequency)? Maybe come up with a distribution assuming chromosome identity does not matter and use rate to calculate a Poisson expectation for number of chromosomes with 0, 1, 2, </w:t>
      </w:r>
      <w:proofErr w:type="spellStart"/>
      <w:r>
        <w:t>etc</w:t>
      </w:r>
      <w:proofErr w:type="spellEnd"/>
      <w:r>
        <w:t xml:space="preserve"> aneuploidies </w:t>
      </w:r>
      <w:proofErr w:type="spellStart"/>
      <w:r>
        <w:t>ac ross</w:t>
      </w:r>
      <w:proofErr w:type="spellEnd"/>
      <w:r>
        <w:t xml:space="preserve"> both </w:t>
      </w:r>
      <w:proofErr w:type="spellStart"/>
      <w:r>
        <w:t>experiemnts</w:t>
      </w:r>
      <w:proofErr w:type="spellEnd"/>
      <w:r>
        <w:t xml:space="preserve"> (or for each). </w:t>
      </w:r>
    </w:p>
  </w:comment>
  <w:comment w:id="53" w:author="Holly Celina Mcqueary" w:date="2019-09-03T12:29:00Z" w:initials="HCM">
    <w:p w14:paraId="70586A04" w14:textId="57F84F5C" w:rsidR="009E4C0E" w:rsidRDefault="009E4C0E">
      <w:pPr>
        <w:pStyle w:val="CommentText"/>
      </w:pPr>
      <w:r>
        <w:rPr>
          <w:rStyle w:val="CommentReference"/>
        </w:rPr>
        <w:annotationRef/>
      </w:r>
      <w:r>
        <w:t xml:space="preserve">There were actually 38 </w:t>
      </w:r>
      <w:proofErr w:type="spellStart"/>
      <w:r>
        <w:t>trisomies</w:t>
      </w:r>
      <w:proofErr w:type="spellEnd"/>
      <w:r>
        <w:t xml:space="preserve"> in the GC experiment – counting based on chromosome. Several lines were </w:t>
      </w:r>
      <w:proofErr w:type="spellStart"/>
      <w:r>
        <w:t>aneiploid</w:t>
      </w:r>
      <w:proofErr w:type="spellEnd"/>
      <w:r>
        <w:t xml:space="preserve"> for multiple chromosomes which is why I had said 29 samples above. </w:t>
      </w:r>
    </w:p>
  </w:comment>
  <w:comment w:id="54" w:author="Dave Hall" w:date="2019-08-20T09:07:00Z" w:initials="DWH">
    <w:p w14:paraId="01146411" w14:textId="0F9E5866" w:rsidR="009E4C0E" w:rsidRDefault="009E4C0E">
      <w:pPr>
        <w:pStyle w:val="CommentText"/>
      </w:pPr>
      <w:r>
        <w:rPr>
          <w:rStyle w:val="CommentReference"/>
        </w:rPr>
        <w:annotationRef/>
      </w:r>
      <w:r>
        <w:t>What does this mean?</w:t>
      </w:r>
    </w:p>
  </w:comment>
  <w:comment w:id="55" w:author="Dave Hall" w:date="2019-08-20T09:07:00Z" w:initials="DWH">
    <w:p w14:paraId="12C67CAE" w14:textId="6A4320F3" w:rsidR="009E4C0E" w:rsidRDefault="009E4C0E">
      <w:pPr>
        <w:pStyle w:val="CommentText"/>
      </w:pPr>
      <w:r>
        <w:rPr>
          <w:rStyle w:val="CommentReference"/>
        </w:rPr>
        <w:annotationRef/>
      </w:r>
      <w:r>
        <w:t xml:space="preserve">How many times? Greater than 9 events? </w:t>
      </w:r>
    </w:p>
  </w:comment>
  <w:comment w:id="56" w:author="Dave Hall" w:date="2019-08-20T09:08:00Z" w:initials="DWH">
    <w:p w14:paraId="000B4513" w14:textId="72551875" w:rsidR="009E4C0E" w:rsidRDefault="009E4C0E">
      <w:pPr>
        <w:pStyle w:val="CommentText"/>
      </w:pPr>
      <w:r>
        <w:rPr>
          <w:rStyle w:val="CommentReference"/>
        </w:rPr>
        <w:annotationRef/>
      </w:r>
      <w:r>
        <w:t>Any evidence for XVI being unstable in either or both of our experiments?</w:t>
      </w:r>
    </w:p>
  </w:comment>
  <w:comment w:id="57" w:author="Holly Celina Mcqueary" w:date="2019-09-03T12:11:00Z" w:initials="HCM">
    <w:p w14:paraId="099104B8" w14:textId="3683FF94" w:rsidR="009E4C0E" w:rsidRDefault="009E4C0E">
      <w:pPr>
        <w:pStyle w:val="CommentText"/>
      </w:pPr>
      <w:r>
        <w:rPr>
          <w:rStyle w:val="CommentReference"/>
        </w:rPr>
        <w:annotationRef/>
      </w:r>
      <w:r>
        <w:t xml:space="preserve">Yes – there are a 9 </w:t>
      </w:r>
      <w:proofErr w:type="spellStart"/>
      <w:r>
        <w:t>trisomies</w:t>
      </w:r>
      <w:proofErr w:type="spellEnd"/>
      <w:r>
        <w:t xml:space="preserve"> of </w:t>
      </w:r>
      <w:proofErr w:type="spellStart"/>
      <w:r>
        <w:t>chrom</w:t>
      </w:r>
      <w:proofErr w:type="spellEnd"/>
      <w:r>
        <w:t xml:space="preserve"> XVI in hybrid strain and 3 </w:t>
      </w:r>
      <w:proofErr w:type="spellStart"/>
      <w:r>
        <w:t>trisomies</w:t>
      </w:r>
      <w:proofErr w:type="spellEnd"/>
      <w:r>
        <w:t xml:space="preserve"> in lab strain (which is high for that strain considering the most was chromosome 8 with 4 </w:t>
      </w:r>
      <w:proofErr w:type="spellStart"/>
      <w:r>
        <w:t>trisomies</w:t>
      </w:r>
      <w:proofErr w:type="spellEnd"/>
      <w:r>
        <w:t xml:space="preserve">). </w:t>
      </w:r>
      <w:proofErr w:type="gramStart"/>
      <w:r>
        <w:t>Also</w:t>
      </w:r>
      <w:proofErr w:type="gramEnd"/>
      <w:r>
        <w:t xml:space="preserve"> </w:t>
      </w:r>
      <w:proofErr w:type="spellStart"/>
      <w:r>
        <w:t>Chr</w:t>
      </w:r>
      <w:proofErr w:type="spellEnd"/>
      <w:r>
        <w:t xml:space="preserve"> XVI had a tetrasomy in the hybrid strain. </w:t>
      </w:r>
    </w:p>
  </w:comment>
  <w:comment w:id="58" w:author="Dave Hall" w:date="2019-08-20T09:09:00Z" w:initials="DWH">
    <w:p w14:paraId="434C0753" w14:textId="39D8C953" w:rsidR="009E4C0E" w:rsidRDefault="009E4C0E">
      <w:pPr>
        <w:pStyle w:val="CommentText"/>
      </w:pPr>
      <w:r>
        <w:rPr>
          <w:rStyle w:val="CommentReference"/>
        </w:rPr>
        <w:annotationRef/>
      </w:r>
      <w:r>
        <w:t>Is this the start of the chromosome? I would guess that it was a terminal duplication.</w:t>
      </w:r>
    </w:p>
  </w:comment>
  <w:comment w:id="59" w:author="Holly Celina Mcqueary" w:date="2019-08-28T14:14:00Z" w:initials="HCM">
    <w:p w14:paraId="3860EB10" w14:textId="3A654F02" w:rsidR="009E4C0E" w:rsidRDefault="009E4C0E">
      <w:pPr>
        <w:pStyle w:val="CommentText"/>
      </w:pPr>
      <w:r>
        <w:rPr>
          <w:rStyle w:val="CommentReference"/>
        </w:rPr>
        <w:annotationRef/>
      </w:r>
      <w:r>
        <w:t>I thought it would be too, but the read depth before this point looks disomic</w:t>
      </w:r>
    </w:p>
  </w:comment>
  <w:comment w:id="60" w:author="Dave Hall" w:date="2019-08-20T09:10:00Z" w:initials="DWH">
    <w:p w14:paraId="6F44AAB9" w14:textId="25E90E06" w:rsidR="009E4C0E" w:rsidRDefault="009E4C0E">
      <w:pPr>
        <w:pStyle w:val="CommentText"/>
      </w:pPr>
      <w:r>
        <w:rPr>
          <w:rStyle w:val="CommentReference"/>
        </w:rPr>
        <w:annotationRef/>
      </w:r>
      <w:r>
        <w:t xml:space="preserve">It makes locating where it might now be difficult, unless we can find a chromosome end that has reduced depth from the end up to a TE. Are there any </w:t>
      </w:r>
      <w:proofErr w:type="spellStart"/>
      <w:r>
        <w:t>Tes</w:t>
      </w:r>
      <w:proofErr w:type="spellEnd"/>
      <w:r>
        <w:t xml:space="preserve"> located near chromosome ends? (These may not be very well annotated)</w:t>
      </w:r>
    </w:p>
  </w:comment>
  <w:comment w:id="61" w:author="Dave Hall" w:date="2019-08-20T09:11:00Z" w:initials="DWH">
    <w:p w14:paraId="2AB3757F" w14:textId="26D8D71B" w:rsidR="009E4C0E" w:rsidRDefault="009E4C0E">
      <w:pPr>
        <w:pStyle w:val="CommentText"/>
      </w:pPr>
      <w:r>
        <w:rPr>
          <w:rStyle w:val="CommentReference"/>
        </w:rPr>
        <w:annotationRef/>
      </w:r>
      <w:proofErr w:type="gramStart"/>
      <w:r>
        <w:t>Ha,</w:t>
      </w:r>
      <w:proofErr w:type="gramEnd"/>
      <w:r>
        <w:t xml:space="preserve"> should have read to end of paragraph before previous comment!</w:t>
      </w:r>
    </w:p>
  </w:comment>
  <w:comment w:id="62" w:author="Holly Celina Mcqueary" w:date="2019-06-14T13:07:00Z" w:initials="HCM">
    <w:p w14:paraId="7512744C" w14:textId="7F47A1CA" w:rsidR="009E4C0E" w:rsidRDefault="009E4C0E">
      <w:pPr>
        <w:pStyle w:val="CommentText"/>
      </w:pPr>
      <w:r>
        <w:rPr>
          <w:rStyle w:val="CommentReference"/>
        </w:rPr>
        <w:annotationRef/>
      </w:r>
      <w:r>
        <w:t xml:space="preserve">I haven’t gotten to this yet </w:t>
      </w:r>
    </w:p>
  </w:comment>
  <w:comment w:id="63" w:author="Dave Hall" w:date="2019-08-20T09:12:00Z" w:initials="DWH">
    <w:p w14:paraId="0EA44CCA" w14:textId="51027A35" w:rsidR="009E4C0E" w:rsidRDefault="009E4C0E">
      <w:pPr>
        <w:pStyle w:val="CommentText"/>
      </w:pPr>
      <w:r>
        <w:rPr>
          <w:rStyle w:val="CommentReference"/>
        </w:rPr>
        <w:annotationRef/>
      </w:r>
      <w:r>
        <w:t>Interesting idea. I’m not positive what the analysis will be but carry on!</w:t>
      </w:r>
    </w:p>
  </w:comment>
  <w:comment w:id="64" w:author="Holly Celina Mcqueary" w:date="2019-09-20T15:02:00Z" w:initials="HCM">
    <w:p w14:paraId="14E6DFD0" w14:textId="0BD4A27B" w:rsidR="009E4C0E" w:rsidRDefault="009E4C0E">
      <w:pPr>
        <w:pStyle w:val="CommentText"/>
      </w:pPr>
      <w:r>
        <w:rPr>
          <w:rStyle w:val="CommentReference"/>
        </w:rPr>
        <w:annotationRef/>
      </w:r>
      <w:r>
        <w:t xml:space="preserve">I still kind of want to look at this, but I’m not really sure how to approach it, so I’ve tabled it for now. </w:t>
      </w:r>
    </w:p>
  </w:comment>
  <w:comment w:id="66" w:author="Dave Hall" w:date="2019-08-20T09:14:00Z" w:initials="DWH">
    <w:p w14:paraId="1F90E914" w14:textId="664A9580" w:rsidR="009E4C0E" w:rsidRDefault="009E4C0E">
      <w:pPr>
        <w:pStyle w:val="CommentText"/>
      </w:pPr>
      <w:r>
        <w:rPr>
          <w:rStyle w:val="CommentReference"/>
        </w:rPr>
        <w:annotationRef/>
      </w:r>
      <w:r>
        <w:t>“its” refers to what? The entire genome, just the aneuploid chromosome?</w:t>
      </w:r>
    </w:p>
  </w:comment>
  <w:comment w:id="68" w:author="Dave Hall" w:date="2019-08-20T09:26:00Z" w:initials="DWH">
    <w:p w14:paraId="575D4F6E" w14:textId="77777777" w:rsidR="009E4C0E" w:rsidRDefault="009E4C0E" w:rsidP="005F50C6">
      <w:pPr>
        <w:pStyle w:val="CommentText"/>
      </w:pPr>
      <w:r>
        <w:rPr>
          <w:rStyle w:val="CommentReference"/>
        </w:rPr>
        <w:annotationRef/>
      </w:r>
      <w:proofErr w:type="gramStart"/>
      <w:r>
        <w:t>So</w:t>
      </w:r>
      <w:proofErr w:type="gramEnd"/>
      <w:r>
        <w:t xml:space="preserve"> these are the examples where there was a significant difference from expectation? </w:t>
      </w:r>
    </w:p>
  </w:comment>
  <w:comment w:id="69" w:author="Holly Celina Mcqueary" w:date="2019-09-24T11:00:00Z" w:initials="HCM">
    <w:p w14:paraId="199C3400" w14:textId="2DCFD78E" w:rsidR="009E4C0E" w:rsidRDefault="009E4C0E">
      <w:pPr>
        <w:pStyle w:val="CommentText"/>
      </w:pPr>
      <w:r>
        <w:rPr>
          <w:rStyle w:val="CommentReference"/>
        </w:rPr>
        <w:annotationRef/>
      </w:r>
      <w:r>
        <w:t>Add # here</w:t>
      </w:r>
    </w:p>
  </w:comment>
  <w:comment w:id="70" w:author="Holly Celina Mcqueary" w:date="2019-09-24T11:00:00Z" w:initials="HCM">
    <w:p w14:paraId="5BB594FC" w14:textId="0FB73464" w:rsidR="009E4C0E" w:rsidRDefault="009E4C0E">
      <w:pPr>
        <w:pStyle w:val="CommentText"/>
      </w:pPr>
      <w:r>
        <w:rPr>
          <w:rStyle w:val="CommentReference"/>
        </w:rPr>
        <w:annotationRef/>
      </w:r>
      <w:r>
        <w:t>citation</w:t>
      </w:r>
    </w:p>
  </w:comment>
  <w:comment w:id="71" w:author="Dave Hall" w:date="2019-08-20T09:29:00Z" w:initials="DWH">
    <w:p w14:paraId="66161903" w14:textId="3B51BCEE" w:rsidR="009E4C0E" w:rsidRDefault="009E4C0E">
      <w:pPr>
        <w:pStyle w:val="CommentText"/>
      </w:pPr>
      <w:r>
        <w:rPr>
          <w:rStyle w:val="CommentReference"/>
        </w:rPr>
        <w:annotationRef/>
      </w:r>
      <w:r>
        <w:t xml:space="preserve">Maybe say what </w:t>
      </w:r>
      <w:proofErr w:type="gramStart"/>
      <w:r>
        <w:t>these mean</w:t>
      </w:r>
      <w:proofErr w:type="gramEnd"/>
      <w:r>
        <w:t>?</w:t>
      </w:r>
    </w:p>
  </w:comment>
  <w:comment w:id="72" w:author="Dave Hall" w:date="2019-08-20T09:29:00Z" w:initials="DWH">
    <w:p w14:paraId="3EE5B123" w14:textId="0FCA08E1" w:rsidR="009E4C0E" w:rsidRDefault="009E4C0E">
      <w:pPr>
        <w:pStyle w:val="CommentText"/>
      </w:pPr>
      <w:r>
        <w:rPr>
          <w:rStyle w:val="CommentReference"/>
        </w:rPr>
        <w:annotationRef/>
      </w:r>
      <w:r>
        <w:t>These two sentences seem not to agree.</w:t>
      </w:r>
    </w:p>
  </w:comment>
  <w:comment w:id="73" w:author="Holly Celina Mcqueary" w:date="2019-09-11T13:02:00Z" w:initials="HCM">
    <w:p w14:paraId="03FB9532" w14:textId="27F62156" w:rsidR="009E4C0E" w:rsidRDefault="009E4C0E">
      <w:pPr>
        <w:pStyle w:val="CommentText"/>
      </w:pPr>
      <w:r>
        <w:rPr>
          <w:rStyle w:val="CommentReference"/>
        </w:rPr>
        <w:annotationRef/>
      </w:r>
      <w:r>
        <w:t xml:space="preserve">I originally had this in my methods section, but can move it here </w:t>
      </w:r>
    </w:p>
  </w:comment>
  <w:comment w:id="74" w:author="Holly Celina Mcqueary" w:date="2019-06-14T14:54:00Z" w:initials="HCM">
    <w:p w14:paraId="60E3CD68" w14:textId="3FC3FBF6" w:rsidR="009E4C0E" w:rsidRDefault="009E4C0E">
      <w:pPr>
        <w:pStyle w:val="CommentText"/>
      </w:pPr>
      <w:r>
        <w:rPr>
          <w:rStyle w:val="CommentReference"/>
        </w:rPr>
        <w:annotationRef/>
      </w:r>
      <w:r>
        <w:t xml:space="preserve">I don’t have any figures for this data yet, still thinking of how best to display it. (It’s currently in excel spreadsheets). </w:t>
      </w:r>
    </w:p>
  </w:comment>
  <w:comment w:id="75" w:author="Dave Hall" w:date="2019-08-20T09:31:00Z" w:initials="DWH">
    <w:p w14:paraId="7E60507A" w14:textId="00A60649" w:rsidR="009E4C0E" w:rsidRDefault="009E4C0E">
      <w:pPr>
        <w:pStyle w:val="CommentText"/>
      </w:pPr>
      <w:r>
        <w:rPr>
          <w:rStyle w:val="CommentReference"/>
        </w:rPr>
        <w:annotationRef/>
      </w:r>
      <w:r>
        <w:t>Need to figure a better way to present/discuss these data</w:t>
      </w:r>
    </w:p>
  </w:comment>
  <w:comment w:id="76" w:author="Holly Celina Mcqueary" w:date="2019-09-24T11:29:00Z" w:initials="HCM">
    <w:p w14:paraId="5803F08C" w14:textId="471FFA9B" w:rsidR="009E4C0E" w:rsidRDefault="009E4C0E">
      <w:pPr>
        <w:pStyle w:val="CommentText"/>
      </w:pPr>
      <w:r>
        <w:rPr>
          <w:rStyle w:val="CommentReference"/>
        </w:rPr>
        <w:annotationRef/>
      </w:r>
      <w:r>
        <w:t>Still need to do this</w:t>
      </w:r>
    </w:p>
  </w:comment>
  <w:comment w:id="77" w:author="Dave Hall" w:date="2019-08-20T09:32:00Z" w:initials="DWH">
    <w:p w14:paraId="350512D1" w14:textId="57428762" w:rsidR="009E4C0E" w:rsidRDefault="009E4C0E">
      <w:pPr>
        <w:pStyle w:val="CommentText"/>
      </w:pPr>
      <w:r>
        <w:rPr>
          <w:rStyle w:val="CommentReference"/>
        </w:rPr>
        <w:annotationRef/>
      </w:r>
      <w:r>
        <w:t>What do you mean by differentially expressed? AN expectation is needed that we can test against.</w:t>
      </w:r>
    </w:p>
  </w:comment>
  <w:comment w:id="78" w:author="Holly Celina Mcqueary" w:date="2019-09-24T11:00:00Z" w:initials="HCM">
    <w:p w14:paraId="20B35A7C" w14:textId="190BCE1E" w:rsidR="009E4C0E" w:rsidRDefault="009E4C0E">
      <w:pPr>
        <w:pStyle w:val="CommentText"/>
      </w:pPr>
      <w:r>
        <w:rPr>
          <w:rStyle w:val="CommentReference"/>
        </w:rPr>
        <w:annotationRef/>
      </w:r>
      <w:r>
        <w:t>Need to add results here</w:t>
      </w:r>
    </w:p>
  </w:comment>
  <w:comment w:id="79" w:author="Holly Celina Mcqueary" w:date="2019-06-14T14:59:00Z" w:initials="HCM">
    <w:p w14:paraId="46E1EA88" w14:textId="4071A604" w:rsidR="009E4C0E" w:rsidRDefault="009E4C0E">
      <w:pPr>
        <w:pStyle w:val="CommentText"/>
      </w:pPr>
      <w:r>
        <w:rPr>
          <w:rStyle w:val="CommentReference"/>
        </w:rPr>
        <w:annotationRef/>
      </w:r>
      <w:r>
        <w:t xml:space="preserve">I need to redo this analysis. </w:t>
      </w:r>
    </w:p>
  </w:comment>
  <w:comment w:id="80" w:author="Dave Hall" w:date="2019-08-20T09:33:00Z" w:initials="DWH">
    <w:p w14:paraId="3C887562" w14:textId="22618F8B" w:rsidR="009E4C0E" w:rsidRDefault="009E4C0E">
      <w:pPr>
        <w:pStyle w:val="CommentText"/>
      </w:pPr>
      <w:r>
        <w:rPr>
          <w:rStyle w:val="CommentReference"/>
        </w:rPr>
        <w:annotationRef/>
      </w:r>
      <w:r>
        <w:t>Did we find any of these?</w:t>
      </w:r>
    </w:p>
  </w:comment>
  <w:comment w:id="81" w:author="Holly Celina Mcqueary" w:date="2019-09-24T11:30:00Z" w:initials="HCM">
    <w:p w14:paraId="6A777723" w14:textId="270C6906" w:rsidR="009E4C0E" w:rsidRDefault="009E4C0E">
      <w:pPr>
        <w:pStyle w:val="CommentText"/>
      </w:pPr>
      <w:r>
        <w:rPr>
          <w:rStyle w:val="CommentReference"/>
        </w:rPr>
        <w:annotationRef/>
      </w:r>
      <w:r>
        <w:t>In progress</w:t>
      </w:r>
    </w:p>
  </w:comment>
  <w:comment w:id="82" w:author="Holly Celina Mcqueary" w:date="2019-06-14T14:01:00Z" w:initials="HCM">
    <w:p w14:paraId="333F20C6" w14:textId="010F32E3" w:rsidR="009E4C0E" w:rsidRDefault="009E4C0E">
      <w:pPr>
        <w:pStyle w:val="CommentText"/>
      </w:pPr>
      <w:r>
        <w:rPr>
          <w:rStyle w:val="CommentReference"/>
        </w:rPr>
        <w:annotationRef/>
      </w:r>
      <w:r>
        <w:t xml:space="preserve">I wrote this and now I have no idea what I was talking about </w:t>
      </w:r>
    </w:p>
  </w:comment>
  <w:comment w:id="94" w:author="Holly Celina Mcqueary" w:date="2019-06-14T14:01:00Z" w:initials="HCM">
    <w:p w14:paraId="2824E927" w14:textId="77777777" w:rsidR="009E4C0E" w:rsidRDefault="009E4C0E" w:rsidP="00D543AC">
      <w:pPr>
        <w:pStyle w:val="CommentText"/>
      </w:pPr>
      <w:r>
        <w:rPr>
          <w:rStyle w:val="CommentReference"/>
        </w:rPr>
        <w:annotationRef/>
      </w:r>
      <w:r>
        <w:t xml:space="preserve">I’m not sure this is </w:t>
      </w:r>
      <w:proofErr w:type="gramStart"/>
      <w:r>
        <w:t>true..</w:t>
      </w:r>
      <w:proofErr w:type="gramEnd"/>
      <w:r>
        <w:t xml:space="preserve"> did yeast evolve before drosophila? (assuming yes but probably should cite something here)</w:t>
      </w:r>
    </w:p>
  </w:comment>
  <w:comment w:id="96" w:author="Holly Celina Mcqueary" w:date="2019-06-14T14:01:00Z" w:initials="HCM">
    <w:p w14:paraId="40A1A02E" w14:textId="77777777" w:rsidR="009E4C0E" w:rsidRDefault="009E4C0E" w:rsidP="00A21911">
      <w:pPr>
        <w:pStyle w:val="CommentText"/>
      </w:pPr>
      <w:r>
        <w:rPr>
          <w:rStyle w:val="CommentReference"/>
        </w:rPr>
        <w:annotationRef/>
      </w:r>
      <w:r>
        <w:t xml:space="preserve">I’m not sure this is </w:t>
      </w:r>
      <w:proofErr w:type="gramStart"/>
      <w:r>
        <w:t>true..</w:t>
      </w:r>
      <w:proofErr w:type="gramEnd"/>
      <w:r>
        <w:t xml:space="preserve"> did yeast evolve before drosophila? (assuming yes but probably should cite something here)</w:t>
      </w:r>
    </w:p>
  </w:comment>
  <w:comment w:id="95" w:author="Dave Hall" w:date="2019-08-20T09:28:00Z" w:initials="DWH">
    <w:p w14:paraId="138AEBCE" w14:textId="77777777" w:rsidR="009E4C0E" w:rsidRDefault="009E4C0E" w:rsidP="00A21911">
      <w:pPr>
        <w:pStyle w:val="CommentText"/>
      </w:pPr>
      <w:r>
        <w:rPr>
          <w:rStyle w:val="CommentReference"/>
        </w:rPr>
        <w:annotationRef/>
      </w:r>
      <w:r>
        <w:t xml:space="preserve">This is not </w:t>
      </w:r>
      <w:proofErr w:type="gramStart"/>
      <w:r>
        <w:t>results</w:t>
      </w:r>
      <w:proofErr w:type="gramEnd"/>
      <w:r>
        <w:t xml:space="preserve"> but discussion (and wild speculation)</w:t>
      </w:r>
    </w:p>
  </w:comment>
  <w:comment w:id="93" w:author="Holly Celina Mcqueary" w:date="2019-07-12T14:02:00Z" w:initials="HCM">
    <w:p w14:paraId="2B11464D" w14:textId="77777777" w:rsidR="009E4C0E" w:rsidRDefault="009E4C0E" w:rsidP="00D543AC">
      <w:pPr>
        <w:pStyle w:val="CommentText"/>
      </w:pPr>
      <w:r>
        <w:rPr>
          <w:rStyle w:val="CommentReference"/>
        </w:rPr>
        <w:annotationRef/>
      </w:r>
      <w:r>
        <w:t>This is more of a discussion paragraph than results.</w:t>
      </w:r>
    </w:p>
  </w:comment>
  <w:comment w:id="111" w:author="Dave Hall" w:date="2019-08-20T09:43:00Z" w:initials="DWH">
    <w:p w14:paraId="0FD04300" w14:textId="07095359" w:rsidR="009E4C0E" w:rsidRDefault="009E4C0E">
      <w:pPr>
        <w:pStyle w:val="CommentText"/>
      </w:pPr>
      <w:r>
        <w:rPr>
          <w:rStyle w:val="CommentReference"/>
        </w:rPr>
        <w:annotationRef/>
      </w:r>
      <w:r>
        <w:t xml:space="preserve">We need to chat more about this duplication. What is red box? Note that scale of Fig 2 and 3 should be the same. </w:t>
      </w:r>
    </w:p>
  </w:comment>
  <w:comment w:id="112" w:author="Dave Hall" w:date="2019-08-20T09:44:00Z" w:initials="DWH">
    <w:p w14:paraId="32E27402" w14:textId="58139B2D" w:rsidR="009E4C0E" w:rsidRDefault="009E4C0E">
      <w:pPr>
        <w:pStyle w:val="CommentText"/>
      </w:pPr>
      <w:r>
        <w:rPr>
          <w:rStyle w:val="CommentReference"/>
        </w:rPr>
        <w:annotationRef/>
      </w:r>
      <w:r>
        <w:t>Is break point at a 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E0FD792" w15:done="1"/>
  <w15:commentEx w15:paraId="6D5AFDE3" w15:done="0"/>
  <w15:commentEx w15:paraId="1222BA3C" w15:done="0"/>
  <w15:commentEx w15:paraId="46B41A0F" w15:done="0"/>
  <w15:commentEx w15:paraId="5605901D" w15:done="0"/>
  <w15:commentEx w15:paraId="1FDE07FC" w15:done="0"/>
  <w15:commentEx w15:paraId="51A9A8F8" w15:done="0"/>
  <w15:commentEx w15:paraId="2E767A5C" w15:done="0"/>
  <w15:commentEx w15:paraId="1240DC63" w15:done="1"/>
  <w15:commentEx w15:paraId="2EA30A06" w15:done="0"/>
  <w15:commentEx w15:paraId="52D262EA" w15:done="0"/>
  <w15:commentEx w15:paraId="78A868B2" w15:done="0"/>
  <w15:commentEx w15:paraId="77395432" w15:paraIdParent="78A868B2" w15:done="0"/>
  <w15:commentEx w15:paraId="70586A04" w15:done="0"/>
  <w15:commentEx w15:paraId="01146411" w15:done="0"/>
  <w15:commentEx w15:paraId="12C67CAE" w15:done="0"/>
  <w15:commentEx w15:paraId="000B4513" w15:done="0"/>
  <w15:commentEx w15:paraId="099104B8" w15:paraIdParent="000B4513" w15:done="0"/>
  <w15:commentEx w15:paraId="434C0753" w15:done="0"/>
  <w15:commentEx w15:paraId="3860EB10" w15:paraIdParent="434C0753" w15:done="0"/>
  <w15:commentEx w15:paraId="6F44AAB9" w15:done="0"/>
  <w15:commentEx w15:paraId="2AB3757F" w15:done="0"/>
  <w15:commentEx w15:paraId="7512744C" w15:done="0"/>
  <w15:commentEx w15:paraId="0EA44CCA" w15:paraIdParent="7512744C" w15:done="0"/>
  <w15:commentEx w15:paraId="14E6DFD0" w15:done="0"/>
  <w15:commentEx w15:paraId="1F90E914" w15:done="1"/>
  <w15:commentEx w15:paraId="575D4F6E" w15:done="0"/>
  <w15:commentEx w15:paraId="199C3400" w15:done="0"/>
  <w15:commentEx w15:paraId="5BB594FC" w15:done="0"/>
  <w15:commentEx w15:paraId="66161903" w15:done="0"/>
  <w15:commentEx w15:paraId="3EE5B123" w15:done="0"/>
  <w15:commentEx w15:paraId="03FB9532" w15:done="0"/>
  <w15:commentEx w15:paraId="60E3CD68" w15:done="0"/>
  <w15:commentEx w15:paraId="7E60507A" w15:done="0"/>
  <w15:commentEx w15:paraId="5803F08C" w15:paraIdParent="7E60507A" w15:done="0"/>
  <w15:commentEx w15:paraId="350512D1" w15:done="0"/>
  <w15:commentEx w15:paraId="20B35A7C" w15:done="0"/>
  <w15:commentEx w15:paraId="46E1EA88" w15:done="1"/>
  <w15:commentEx w15:paraId="3C887562" w15:done="0"/>
  <w15:commentEx w15:paraId="6A777723" w15:paraIdParent="3C887562" w15:done="0"/>
  <w15:commentEx w15:paraId="333F20C6" w15:done="0"/>
  <w15:commentEx w15:paraId="2824E927" w15:done="0"/>
  <w15:commentEx w15:paraId="40A1A02E" w15:done="0"/>
  <w15:commentEx w15:paraId="138AEBCE" w15:done="0"/>
  <w15:commentEx w15:paraId="2B11464D" w15:done="0"/>
  <w15:commentEx w15:paraId="0FD04300" w15:done="0"/>
  <w15:commentEx w15:paraId="32E2740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E0FD792" w16cid:durableId="21347492"/>
  <w16cid:commentId w16cid:paraId="6D5AFDE3" w16cid:durableId="212E341F"/>
  <w16cid:commentId w16cid:paraId="1222BA3C" w16cid:durableId="212E348F"/>
  <w16cid:commentId w16cid:paraId="46B41A0F" w16cid:durableId="212E3501"/>
  <w16cid:commentId w16cid:paraId="5605901D" w16cid:durableId="1E5F4B46"/>
  <w16cid:commentId w16cid:paraId="1FDE07FC" w16cid:durableId="212F4AAB"/>
  <w16cid:commentId w16cid:paraId="51A9A8F8" w16cid:durableId="212F4AEE"/>
  <w16cid:commentId w16cid:paraId="2E767A5C" w16cid:durableId="1E3966C7"/>
  <w16cid:commentId w16cid:paraId="1240DC63" w16cid:durableId="20DC27A0"/>
  <w16cid:commentId w16cid:paraId="2EA30A06" w16cid:durableId="212F65D7"/>
  <w16cid:commentId w16cid:paraId="52D262EA" w16cid:durableId="210632AF"/>
  <w16cid:commentId w16cid:paraId="78A868B2" w16cid:durableId="20AE188F"/>
  <w16cid:commentId w16cid:paraId="77395432" w16cid:durableId="210632CE"/>
  <w16cid:commentId w16cid:paraId="70586A04" w16cid:durableId="2118DB31"/>
  <w16cid:commentId w16cid:paraId="01146411" w16cid:durableId="210636BE"/>
  <w16cid:commentId w16cid:paraId="12C67CAE" w16cid:durableId="210636DE"/>
  <w16cid:commentId w16cid:paraId="000B4513" w16cid:durableId="2106370F"/>
  <w16cid:commentId w16cid:paraId="099104B8" w16cid:durableId="2118D6E6"/>
  <w16cid:commentId w16cid:paraId="434C0753" w16cid:durableId="21063746"/>
  <w16cid:commentId w16cid:paraId="3860EB10" w16cid:durableId="21110ACA"/>
  <w16cid:commentId w16cid:paraId="6F44AAB9" w16cid:durableId="21063771"/>
  <w16cid:commentId w16cid:paraId="2AB3757F" w16cid:durableId="210637D5"/>
  <w16cid:commentId w16cid:paraId="7512744C" w16cid:durableId="20AE1A9E"/>
  <w16cid:commentId w16cid:paraId="0EA44CCA" w16cid:durableId="210637FB"/>
  <w16cid:commentId w16cid:paraId="14E6DFD0" w16cid:durableId="212F688C"/>
  <w16cid:commentId w16cid:paraId="1F90E914" w16cid:durableId="21063858"/>
  <w16cid:commentId w16cid:paraId="575D4F6E" w16cid:durableId="21347C4F"/>
  <w16cid:commentId w16cid:paraId="199C3400" w16cid:durableId="213475BE"/>
  <w16cid:commentId w16cid:paraId="5BB594FC" w16cid:durableId="213475CE"/>
  <w16cid:commentId w16cid:paraId="66161903" w16cid:durableId="21063BEF"/>
  <w16cid:commentId w16cid:paraId="3EE5B123" w16cid:durableId="21063C13"/>
  <w16cid:commentId w16cid:paraId="03FB9532" w16cid:durableId="21236EF9"/>
  <w16cid:commentId w16cid:paraId="60E3CD68" w16cid:durableId="20AE33AE"/>
  <w16cid:commentId w16cid:paraId="7E60507A" w16cid:durableId="21063C68"/>
  <w16cid:commentId w16cid:paraId="5803F08C" w16cid:durableId="21347CA3"/>
  <w16cid:commentId w16cid:paraId="350512D1" w16cid:durableId="21063CB0"/>
  <w16cid:commentId w16cid:paraId="20B35A7C" w16cid:durableId="213475EA"/>
  <w16cid:commentId w16cid:paraId="46E1EA88" w16cid:durableId="20AE34B7"/>
  <w16cid:commentId w16cid:paraId="3C887562" w16cid:durableId="21063CEC"/>
  <w16cid:commentId w16cid:paraId="6A777723" w16cid:durableId="21347CC9"/>
  <w16cid:commentId w16cid:paraId="333F20C6" w16cid:durableId="20AE2725"/>
  <w16cid:commentId w16cid:paraId="2824E927" w16cid:durableId="20DC4A61"/>
  <w16cid:commentId w16cid:paraId="40A1A02E" w16cid:durableId="212A1025"/>
  <w16cid:commentId w16cid:paraId="138AEBCE" w16cid:durableId="212A1024"/>
  <w16cid:commentId w16cid:paraId="2B11464D" w16cid:durableId="20DC4A60"/>
  <w16cid:commentId w16cid:paraId="0FD04300" w16cid:durableId="21063F59"/>
  <w16cid:commentId w16cid:paraId="32E27402" w16cid:durableId="21063F7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4D"/>
    <w:family w:val="decorative"/>
    <w:pitch w:val="variable"/>
    <w:sig w:usb0="00000003" w:usb1="10000000" w:usb2="00000000" w:usb3="00000000" w:csb0="80000001" w:csb1="00000000"/>
  </w:font>
  <w:font w:name="DengXian Light">
    <w:altName w:val="等线 Light"/>
    <w:panose1 w:val="02010600030101010101"/>
    <w:charset w:val="86"/>
    <w:family w:val="auto"/>
    <w:notTrueType/>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notTrueType/>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01B04B9"/>
    <w:multiLevelType w:val="hybridMultilevel"/>
    <w:tmpl w:val="768086A6"/>
    <w:lvl w:ilvl="0" w:tplc="3982BE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E2B17B9"/>
    <w:multiLevelType w:val="hybridMultilevel"/>
    <w:tmpl w:val="B8D67CF2"/>
    <w:lvl w:ilvl="0" w:tplc="C25AAEC6">
      <w:start w:val="1"/>
      <w:numFmt w:val="bullet"/>
      <w:lvlText w:val="•"/>
      <w:lvlJc w:val="left"/>
      <w:pPr>
        <w:tabs>
          <w:tab w:val="num" w:pos="720"/>
        </w:tabs>
        <w:ind w:left="720" w:hanging="360"/>
      </w:pPr>
      <w:rPr>
        <w:rFonts w:ascii="Arial" w:hAnsi="Arial" w:hint="default"/>
      </w:rPr>
    </w:lvl>
    <w:lvl w:ilvl="1" w:tplc="6AA844A6">
      <w:numFmt w:val="bullet"/>
      <w:lvlText w:val="•"/>
      <w:lvlJc w:val="left"/>
      <w:pPr>
        <w:tabs>
          <w:tab w:val="num" w:pos="1440"/>
        </w:tabs>
        <w:ind w:left="1440" w:hanging="360"/>
      </w:pPr>
      <w:rPr>
        <w:rFonts w:ascii="Arial" w:hAnsi="Arial" w:hint="default"/>
      </w:rPr>
    </w:lvl>
    <w:lvl w:ilvl="2" w:tplc="E44E37FA">
      <w:numFmt w:val="bullet"/>
      <w:lvlText w:val="•"/>
      <w:lvlJc w:val="left"/>
      <w:pPr>
        <w:tabs>
          <w:tab w:val="num" w:pos="2160"/>
        </w:tabs>
        <w:ind w:left="2160" w:hanging="360"/>
      </w:pPr>
      <w:rPr>
        <w:rFonts w:ascii="Arial" w:hAnsi="Arial" w:hint="default"/>
      </w:rPr>
    </w:lvl>
    <w:lvl w:ilvl="3" w:tplc="EA380DCE">
      <w:numFmt w:val="bullet"/>
      <w:lvlText w:val="•"/>
      <w:lvlJc w:val="left"/>
      <w:pPr>
        <w:tabs>
          <w:tab w:val="num" w:pos="2880"/>
        </w:tabs>
        <w:ind w:left="2880" w:hanging="360"/>
      </w:pPr>
      <w:rPr>
        <w:rFonts w:ascii="Arial" w:hAnsi="Arial" w:hint="default"/>
      </w:rPr>
    </w:lvl>
    <w:lvl w:ilvl="4" w:tplc="08BEA846" w:tentative="1">
      <w:start w:val="1"/>
      <w:numFmt w:val="bullet"/>
      <w:lvlText w:val="•"/>
      <w:lvlJc w:val="left"/>
      <w:pPr>
        <w:tabs>
          <w:tab w:val="num" w:pos="3600"/>
        </w:tabs>
        <w:ind w:left="3600" w:hanging="360"/>
      </w:pPr>
      <w:rPr>
        <w:rFonts w:ascii="Arial" w:hAnsi="Arial" w:hint="default"/>
      </w:rPr>
    </w:lvl>
    <w:lvl w:ilvl="5" w:tplc="EE2E06DC" w:tentative="1">
      <w:start w:val="1"/>
      <w:numFmt w:val="bullet"/>
      <w:lvlText w:val="•"/>
      <w:lvlJc w:val="left"/>
      <w:pPr>
        <w:tabs>
          <w:tab w:val="num" w:pos="4320"/>
        </w:tabs>
        <w:ind w:left="4320" w:hanging="360"/>
      </w:pPr>
      <w:rPr>
        <w:rFonts w:ascii="Arial" w:hAnsi="Arial" w:hint="default"/>
      </w:rPr>
    </w:lvl>
    <w:lvl w:ilvl="6" w:tplc="622239DC" w:tentative="1">
      <w:start w:val="1"/>
      <w:numFmt w:val="bullet"/>
      <w:lvlText w:val="•"/>
      <w:lvlJc w:val="left"/>
      <w:pPr>
        <w:tabs>
          <w:tab w:val="num" w:pos="5040"/>
        </w:tabs>
        <w:ind w:left="5040" w:hanging="360"/>
      </w:pPr>
      <w:rPr>
        <w:rFonts w:ascii="Arial" w:hAnsi="Arial" w:hint="default"/>
      </w:rPr>
    </w:lvl>
    <w:lvl w:ilvl="7" w:tplc="0D76E3EC" w:tentative="1">
      <w:start w:val="1"/>
      <w:numFmt w:val="bullet"/>
      <w:lvlText w:val="•"/>
      <w:lvlJc w:val="left"/>
      <w:pPr>
        <w:tabs>
          <w:tab w:val="num" w:pos="5760"/>
        </w:tabs>
        <w:ind w:left="5760" w:hanging="360"/>
      </w:pPr>
      <w:rPr>
        <w:rFonts w:ascii="Arial" w:hAnsi="Arial" w:hint="default"/>
      </w:rPr>
    </w:lvl>
    <w:lvl w:ilvl="8" w:tplc="8BEA148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4FF373C3"/>
    <w:multiLevelType w:val="hybridMultilevel"/>
    <w:tmpl w:val="A5483A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A4729FC"/>
    <w:multiLevelType w:val="hybridMultilevel"/>
    <w:tmpl w:val="E72AB6BA"/>
    <w:lvl w:ilvl="0" w:tplc="986E217C">
      <w:start w:val="1"/>
      <w:numFmt w:val="bullet"/>
      <w:lvlText w:val="•"/>
      <w:lvlJc w:val="left"/>
      <w:pPr>
        <w:tabs>
          <w:tab w:val="num" w:pos="720"/>
        </w:tabs>
        <w:ind w:left="720" w:hanging="360"/>
      </w:pPr>
      <w:rPr>
        <w:rFonts w:ascii="Arial" w:hAnsi="Arial" w:hint="default"/>
      </w:rPr>
    </w:lvl>
    <w:lvl w:ilvl="1" w:tplc="D7D4968E">
      <w:numFmt w:val="bullet"/>
      <w:lvlText w:val="•"/>
      <w:lvlJc w:val="left"/>
      <w:pPr>
        <w:tabs>
          <w:tab w:val="num" w:pos="1440"/>
        </w:tabs>
        <w:ind w:left="1440" w:hanging="360"/>
      </w:pPr>
      <w:rPr>
        <w:rFonts w:ascii="Arial" w:hAnsi="Arial" w:hint="default"/>
      </w:rPr>
    </w:lvl>
    <w:lvl w:ilvl="2" w:tplc="6728FC3E" w:tentative="1">
      <w:start w:val="1"/>
      <w:numFmt w:val="bullet"/>
      <w:lvlText w:val="•"/>
      <w:lvlJc w:val="left"/>
      <w:pPr>
        <w:tabs>
          <w:tab w:val="num" w:pos="2160"/>
        </w:tabs>
        <w:ind w:left="2160" w:hanging="360"/>
      </w:pPr>
      <w:rPr>
        <w:rFonts w:ascii="Arial" w:hAnsi="Arial" w:hint="default"/>
      </w:rPr>
    </w:lvl>
    <w:lvl w:ilvl="3" w:tplc="6B980E6A" w:tentative="1">
      <w:start w:val="1"/>
      <w:numFmt w:val="bullet"/>
      <w:lvlText w:val="•"/>
      <w:lvlJc w:val="left"/>
      <w:pPr>
        <w:tabs>
          <w:tab w:val="num" w:pos="2880"/>
        </w:tabs>
        <w:ind w:left="2880" w:hanging="360"/>
      </w:pPr>
      <w:rPr>
        <w:rFonts w:ascii="Arial" w:hAnsi="Arial" w:hint="default"/>
      </w:rPr>
    </w:lvl>
    <w:lvl w:ilvl="4" w:tplc="57D26488" w:tentative="1">
      <w:start w:val="1"/>
      <w:numFmt w:val="bullet"/>
      <w:lvlText w:val="•"/>
      <w:lvlJc w:val="left"/>
      <w:pPr>
        <w:tabs>
          <w:tab w:val="num" w:pos="3600"/>
        </w:tabs>
        <w:ind w:left="3600" w:hanging="360"/>
      </w:pPr>
      <w:rPr>
        <w:rFonts w:ascii="Arial" w:hAnsi="Arial" w:hint="default"/>
      </w:rPr>
    </w:lvl>
    <w:lvl w:ilvl="5" w:tplc="25325B88" w:tentative="1">
      <w:start w:val="1"/>
      <w:numFmt w:val="bullet"/>
      <w:lvlText w:val="•"/>
      <w:lvlJc w:val="left"/>
      <w:pPr>
        <w:tabs>
          <w:tab w:val="num" w:pos="4320"/>
        </w:tabs>
        <w:ind w:left="4320" w:hanging="360"/>
      </w:pPr>
      <w:rPr>
        <w:rFonts w:ascii="Arial" w:hAnsi="Arial" w:hint="default"/>
      </w:rPr>
    </w:lvl>
    <w:lvl w:ilvl="6" w:tplc="E1647794" w:tentative="1">
      <w:start w:val="1"/>
      <w:numFmt w:val="bullet"/>
      <w:lvlText w:val="•"/>
      <w:lvlJc w:val="left"/>
      <w:pPr>
        <w:tabs>
          <w:tab w:val="num" w:pos="5040"/>
        </w:tabs>
        <w:ind w:left="5040" w:hanging="360"/>
      </w:pPr>
      <w:rPr>
        <w:rFonts w:ascii="Arial" w:hAnsi="Arial" w:hint="default"/>
      </w:rPr>
    </w:lvl>
    <w:lvl w:ilvl="7" w:tplc="CCC430AA" w:tentative="1">
      <w:start w:val="1"/>
      <w:numFmt w:val="bullet"/>
      <w:lvlText w:val="•"/>
      <w:lvlJc w:val="left"/>
      <w:pPr>
        <w:tabs>
          <w:tab w:val="num" w:pos="5760"/>
        </w:tabs>
        <w:ind w:left="5760" w:hanging="360"/>
      </w:pPr>
      <w:rPr>
        <w:rFonts w:ascii="Arial" w:hAnsi="Arial" w:hint="default"/>
      </w:rPr>
    </w:lvl>
    <w:lvl w:ilvl="8" w:tplc="6E8430D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5FC016B3"/>
    <w:multiLevelType w:val="hybridMultilevel"/>
    <w:tmpl w:val="1DBACB12"/>
    <w:lvl w:ilvl="0" w:tplc="1AC662B8">
      <w:start w:val="1"/>
      <w:numFmt w:val="bullet"/>
      <w:lvlText w:val="•"/>
      <w:lvlJc w:val="left"/>
      <w:pPr>
        <w:tabs>
          <w:tab w:val="num" w:pos="720"/>
        </w:tabs>
        <w:ind w:left="720" w:hanging="360"/>
      </w:pPr>
      <w:rPr>
        <w:rFonts w:ascii="Arial" w:hAnsi="Arial" w:hint="default"/>
      </w:rPr>
    </w:lvl>
    <w:lvl w:ilvl="1" w:tplc="A91879E8">
      <w:start w:val="1"/>
      <w:numFmt w:val="bullet"/>
      <w:lvlText w:val="•"/>
      <w:lvlJc w:val="left"/>
      <w:pPr>
        <w:tabs>
          <w:tab w:val="num" w:pos="1440"/>
        </w:tabs>
        <w:ind w:left="1440" w:hanging="360"/>
      </w:pPr>
      <w:rPr>
        <w:rFonts w:ascii="Arial" w:hAnsi="Arial" w:hint="default"/>
      </w:rPr>
    </w:lvl>
    <w:lvl w:ilvl="2" w:tplc="2506DA28">
      <w:start w:val="1"/>
      <w:numFmt w:val="bullet"/>
      <w:lvlText w:val="•"/>
      <w:lvlJc w:val="left"/>
      <w:pPr>
        <w:tabs>
          <w:tab w:val="num" w:pos="2160"/>
        </w:tabs>
        <w:ind w:left="2160" w:hanging="360"/>
      </w:pPr>
      <w:rPr>
        <w:rFonts w:ascii="Arial" w:hAnsi="Arial" w:hint="default"/>
      </w:rPr>
    </w:lvl>
    <w:lvl w:ilvl="3" w:tplc="CC3E256A">
      <w:start w:val="1"/>
      <w:numFmt w:val="bullet"/>
      <w:lvlText w:val="•"/>
      <w:lvlJc w:val="left"/>
      <w:pPr>
        <w:tabs>
          <w:tab w:val="num" w:pos="2880"/>
        </w:tabs>
        <w:ind w:left="2880" w:hanging="360"/>
      </w:pPr>
      <w:rPr>
        <w:rFonts w:ascii="Arial" w:hAnsi="Arial" w:hint="default"/>
      </w:rPr>
    </w:lvl>
    <w:lvl w:ilvl="4" w:tplc="DF30C954" w:tentative="1">
      <w:start w:val="1"/>
      <w:numFmt w:val="bullet"/>
      <w:lvlText w:val="•"/>
      <w:lvlJc w:val="left"/>
      <w:pPr>
        <w:tabs>
          <w:tab w:val="num" w:pos="3600"/>
        </w:tabs>
        <w:ind w:left="3600" w:hanging="360"/>
      </w:pPr>
      <w:rPr>
        <w:rFonts w:ascii="Arial" w:hAnsi="Arial" w:hint="default"/>
      </w:rPr>
    </w:lvl>
    <w:lvl w:ilvl="5" w:tplc="48BCE518" w:tentative="1">
      <w:start w:val="1"/>
      <w:numFmt w:val="bullet"/>
      <w:lvlText w:val="•"/>
      <w:lvlJc w:val="left"/>
      <w:pPr>
        <w:tabs>
          <w:tab w:val="num" w:pos="4320"/>
        </w:tabs>
        <w:ind w:left="4320" w:hanging="360"/>
      </w:pPr>
      <w:rPr>
        <w:rFonts w:ascii="Arial" w:hAnsi="Arial" w:hint="default"/>
      </w:rPr>
    </w:lvl>
    <w:lvl w:ilvl="6" w:tplc="786AE5F4" w:tentative="1">
      <w:start w:val="1"/>
      <w:numFmt w:val="bullet"/>
      <w:lvlText w:val="•"/>
      <w:lvlJc w:val="left"/>
      <w:pPr>
        <w:tabs>
          <w:tab w:val="num" w:pos="5040"/>
        </w:tabs>
        <w:ind w:left="5040" w:hanging="360"/>
      </w:pPr>
      <w:rPr>
        <w:rFonts w:ascii="Arial" w:hAnsi="Arial" w:hint="default"/>
      </w:rPr>
    </w:lvl>
    <w:lvl w:ilvl="7" w:tplc="4094C0E2" w:tentative="1">
      <w:start w:val="1"/>
      <w:numFmt w:val="bullet"/>
      <w:lvlText w:val="•"/>
      <w:lvlJc w:val="left"/>
      <w:pPr>
        <w:tabs>
          <w:tab w:val="num" w:pos="5760"/>
        </w:tabs>
        <w:ind w:left="5760" w:hanging="360"/>
      </w:pPr>
      <w:rPr>
        <w:rFonts w:ascii="Arial" w:hAnsi="Arial" w:hint="default"/>
      </w:rPr>
    </w:lvl>
    <w:lvl w:ilvl="8" w:tplc="515A4264"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71C42BDD"/>
    <w:multiLevelType w:val="hybridMultilevel"/>
    <w:tmpl w:val="0174002E"/>
    <w:lvl w:ilvl="0" w:tplc="2096610C">
      <w:start w:val="1"/>
      <w:numFmt w:val="bullet"/>
      <w:lvlText w:val="•"/>
      <w:lvlJc w:val="left"/>
      <w:pPr>
        <w:tabs>
          <w:tab w:val="num" w:pos="720"/>
        </w:tabs>
        <w:ind w:left="720" w:hanging="360"/>
      </w:pPr>
      <w:rPr>
        <w:rFonts w:ascii="Arial" w:hAnsi="Arial" w:hint="default"/>
      </w:rPr>
    </w:lvl>
    <w:lvl w:ilvl="1" w:tplc="8E40B016">
      <w:numFmt w:val="bullet"/>
      <w:lvlText w:val="•"/>
      <w:lvlJc w:val="left"/>
      <w:pPr>
        <w:tabs>
          <w:tab w:val="num" w:pos="1440"/>
        </w:tabs>
        <w:ind w:left="1440" w:hanging="360"/>
      </w:pPr>
      <w:rPr>
        <w:rFonts w:ascii="Arial" w:hAnsi="Arial" w:hint="default"/>
      </w:rPr>
    </w:lvl>
    <w:lvl w:ilvl="2" w:tplc="D72AFB58" w:tentative="1">
      <w:start w:val="1"/>
      <w:numFmt w:val="bullet"/>
      <w:lvlText w:val="•"/>
      <w:lvlJc w:val="left"/>
      <w:pPr>
        <w:tabs>
          <w:tab w:val="num" w:pos="2160"/>
        </w:tabs>
        <w:ind w:left="2160" w:hanging="360"/>
      </w:pPr>
      <w:rPr>
        <w:rFonts w:ascii="Arial" w:hAnsi="Arial" w:hint="default"/>
      </w:rPr>
    </w:lvl>
    <w:lvl w:ilvl="3" w:tplc="E3ACEBEA" w:tentative="1">
      <w:start w:val="1"/>
      <w:numFmt w:val="bullet"/>
      <w:lvlText w:val="•"/>
      <w:lvlJc w:val="left"/>
      <w:pPr>
        <w:tabs>
          <w:tab w:val="num" w:pos="2880"/>
        </w:tabs>
        <w:ind w:left="2880" w:hanging="360"/>
      </w:pPr>
      <w:rPr>
        <w:rFonts w:ascii="Arial" w:hAnsi="Arial" w:hint="default"/>
      </w:rPr>
    </w:lvl>
    <w:lvl w:ilvl="4" w:tplc="FFA891AA" w:tentative="1">
      <w:start w:val="1"/>
      <w:numFmt w:val="bullet"/>
      <w:lvlText w:val="•"/>
      <w:lvlJc w:val="left"/>
      <w:pPr>
        <w:tabs>
          <w:tab w:val="num" w:pos="3600"/>
        </w:tabs>
        <w:ind w:left="3600" w:hanging="360"/>
      </w:pPr>
      <w:rPr>
        <w:rFonts w:ascii="Arial" w:hAnsi="Arial" w:hint="default"/>
      </w:rPr>
    </w:lvl>
    <w:lvl w:ilvl="5" w:tplc="8C1CA5FE" w:tentative="1">
      <w:start w:val="1"/>
      <w:numFmt w:val="bullet"/>
      <w:lvlText w:val="•"/>
      <w:lvlJc w:val="left"/>
      <w:pPr>
        <w:tabs>
          <w:tab w:val="num" w:pos="4320"/>
        </w:tabs>
        <w:ind w:left="4320" w:hanging="360"/>
      </w:pPr>
      <w:rPr>
        <w:rFonts w:ascii="Arial" w:hAnsi="Arial" w:hint="default"/>
      </w:rPr>
    </w:lvl>
    <w:lvl w:ilvl="6" w:tplc="8B5E1F8E" w:tentative="1">
      <w:start w:val="1"/>
      <w:numFmt w:val="bullet"/>
      <w:lvlText w:val="•"/>
      <w:lvlJc w:val="left"/>
      <w:pPr>
        <w:tabs>
          <w:tab w:val="num" w:pos="5040"/>
        </w:tabs>
        <w:ind w:left="5040" w:hanging="360"/>
      </w:pPr>
      <w:rPr>
        <w:rFonts w:ascii="Arial" w:hAnsi="Arial" w:hint="default"/>
      </w:rPr>
    </w:lvl>
    <w:lvl w:ilvl="7" w:tplc="FD5694B6" w:tentative="1">
      <w:start w:val="1"/>
      <w:numFmt w:val="bullet"/>
      <w:lvlText w:val="•"/>
      <w:lvlJc w:val="left"/>
      <w:pPr>
        <w:tabs>
          <w:tab w:val="num" w:pos="5760"/>
        </w:tabs>
        <w:ind w:left="5760" w:hanging="360"/>
      </w:pPr>
      <w:rPr>
        <w:rFonts w:ascii="Arial" w:hAnsi="Arial" w:hint="default"/>
      </w:rPr>
    </w:lvl>
    <w:lvl w:ilvl="8" w:tplc="AD0AF004" w:tentative="1">
      <w:start w:val="1"/>
      <w:numFmt w:val="bullet"/>
      <w:lvlText w:val="•"/>
      <w:lvlJc w:val="left"/>
      <w:pPr>
        <w:tabs>
          <w:tab w:val="num" w:pos="6480"/>
        </w:tabs>
        <w:ind w:left="6480" w:hanging="360"/>
      </w:pPr>
      <w:rPr>
        <w:rFonts w:ascii="Arial" w:hAnsi="Arial" w:hint="default"/>
      </w:rPr>
    </w:lvl>
  </w:abstractNum>
  <w:num w:numId="1">
    <w:abstractNumId w:val="0"/>
  </w:num>
  <w:num w:numId="2">
    <w:abstractNumId w:val="3"/>
  </w:num>
  <w:num w:numId="3">
    <w:abstractNumId w:val="4"/>
  </w:num>
  <w:num w:numId="4">
    <w:abstractNumId w:val="5"/>
  </w:num>
  <w:num w:numId="5">
    <w:abstractNumId w:val="1"/>
  </w:num>
  <w:num w:numId="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olly Celina Mcqueary">
    <w15:presenceInfo w15:providerId="AD" w15:userId="S::hcm14449@uga.edu::45116c23-686c-47e5-9090-67907b183cc4"/>
  </w15:person>
  <w15:person w15:author="Holly McQueary">
    <w15:presenceInfo w15:providerId="None" w15:userId="Holly McQueary"/>
  </w15:person>
  <w15:person w15:author="Microsoft Office User">
    <w15:presenceInfo w15:providerId="None" w15:userId="Microsoft Office User"/>
  </w15:person>
  <w15:person w15:author="Dave Hall">
    <w15:presenceInfo w15:providerId="None" w15:userId="Dave Hal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9"/>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Genetic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atepv5dd5d00ue2wzp5ex0sta0r0a5r5t2t&quot;&gt;My EndNote Library-Converted&lt;record-ids&gt;&lt;item&gt;1&lt;/item&gt;&lt;item&gt;2&lt;/item&gt;&lt;item&gt;3&lt;/item&gt;&lt;item&gt;4&lt;/item&gt;&lt;item&gt;29&lt;/item&gt;&lt;item&gt;56&lt;/item&gt;&lt;item&gt;58&lt;/item&gt;&lt;item&gt;164&lt;/item&gt;&lt;item&gt;166&lt;/item&gt;&lt;item&gt;170&lt;/item&gt;&lt;item&gt;204&lt;/item&gt;&lt;item&gt;217&lt;/item&gt;&lt;item&gt;222&lt;/item&gt;&lt;item&gt;327&lt;/item&gt;&lt;item&gt;329&lt;/item&gt;&lt;item&gt;333&lt;/item&gt;&lt;item&gt;514&lt;/item&gt;&lt;item&gt;521&lt;/item&gt;&lt;item&gt;522&lt;/item&gt;&lt;item&gt;526&lt;/item&gt;&lt;item&gt;529&lt;/item&gt;&lt;item&gt;535&lt;/item&gt;&lt;item&gt;545&lt;/item&gt;&lt;item&gt;547&lt;/item&gt;&lt;item&gt;552&lt;/item&gt;&lt;item&gt;556&lt;/item&gt;&lt;item&gt;558&lt;/item&gt;&lt;item&gt;564&lt;/item&gt;&lt;item&gt;566&lt;/item&gt;&lt;item&gt;569&lt;/item&gt;&lt;item&gt;573&lt;/item&gt;&lt;item&gt;575&lt;/item&gt;&lt;item&gt;576&lt;/item&gt;&lt;item&gt;580&lt;/item&gt;&lt;item&gt;594&lt;/item&gt;&lt;item&gt;600&lt;/item&gt;&lt;item&gt;607&lt;/item&gt;&lt;item&gt;612&lt;/item&gt;&lt;item&gt;653&lt;/item&gt;&lt;item&gt;657&lt;/item&gt;&lt;item&gt;661&lt;/item&gt;&lt;item&gt;676&lt;/item&gt;&lt;item&gt;679&lt;/item&gt;&lt;item&gt;680&lt;/item&gt;&lt;item&gt;684&lt;/item&gt;&lt;item&gt;685&lt;/item&gt;&lt;item&gt;688&lt;/item&gt;&lt;item&gt;708&lt;/item&gt;&lt;item&gt;709&lt;/item&gt;&lt;item&gt;710&lt;/item&gt;&lt;item&gt;711&lt;/item&gt;&lt;item&gt;712&lt;/item&gt;&lt;item&gt;719&lt;/item&gt;&lt;/record-ids&gt;&lt;/item&gt;&lt;/Libraries&gt;"/>
  </w:docVars>
  <w:rsids>
    <w:rsidRoot w:val="004F7BC0"/>
    <w:rsid w:val="00000760"/>
    <w:rsid w:val="00003175"/>
    <w:rsid w:val="00004585"/>
    <w:rsid w:val="00015D1C"/>
    <w:rsid w:val="00021849"/>
    <w:rsid w:val="000306BA"/>
    <w:rsid w:val="0003241F"/>
    <w:rsid w:val="0004630B"/>
    <w:rsid w:val="0005095D"/>
    <w:rsid w:val="0005619D"/>
    <w:rsid w:val="00056893"/>
    <w:rsid w:val="0006470E"/>
    <w:rsid w:val="000705CA"/>
    <w:rsid w:val="0007471A"/>
    <w:rsid w:val="000747DF"/>
    <w:rsid w:val="00084E60"/>
    <w:rsid w:val="00087352"/>
    <w:rsid w:val="00096E18"/>
    <w:rsid w:val="000A2DAA"/>
    <w:rsid w:val="000A30FB"/>
    <w:rsid w:val="000B7774"/>
    <w:rsid w:val="000C1956"/>
    <w:rsid w:val="000C5C1B"/>
    <w:rsid w:val="000D350E"/>
    <w:rsid w:val="000F1BBD"/>
    <w:rsid w:val="000F2296"/>
    <w:rsid w:val="000F3246"/>
    <w:rsid w:val="000F60D4"/>
    <w:rsid w:val="00101534"/>
    <w:rsid w:val="00101CB8"/>
    <w:rsid w:val="00106448"/>
    <w:rsid w:val="001076C4"/>
    <w:rsid w:val="00113512"/>
    <w:rsid w:val="00115DD5"/>
    <w:rsid w:val="00116C96"/>
    <w:rsid w:val="00121EC8"/>
    <w:rsid w:val="00122926"/>
    <w:rsid w:val="00122DF9"/>
    <w:rsid w:val="001268B9"/>
    <w:rsid w:val="001328A4"/>
    <w:rsid w:val="00133BEB"/>
    <w:rsid w:val="001368ED"/>
    <w:rsid w:val="0013757D"/>
    <w:rsid w:val="00140A6E"/>
    <w:rsid w:val="00144171"/>
    <w:rsid w:val="001445CF"/>
    <w:rsid w:val="00152DF1"/>
    <w:rsid w:val="00173236"/>
    <w:rsid w:val="001746D3"/>
    <w:rsid w:val="00181CA8"/>
    <w:rsid w:val="00186E40"/>
    <w:rsid w:val="00187B17"/>
    <w:rsid w:val="00196E91"/>
    <w:rsid w:val="001B506E"/>
    <w:rsid w:val="001C2470"/>
    <w:rsid w:val="001C5048"/>
    <w:rsid w:val="001C66F4"/>
    <w:rsid w:val="001C6C9E"/>
    <w:rsid w:val="001D0E6E"/>
    <w:rsid w:val="001D6346"/>
    <w:rsid w:val="001E16D9"/>
    <w:rsid w:val="001F00A0"/>
    <w:rsid w:val="001F0E25"/>
    <w:rsid w:val="001F504F"/>
    <w:rsid w:val="001F7CF1"/>
    <w:rsid w:val="002102F0"/>
    <w:rsid w:val="00213525"/>
    <w:rsid w:val="0021424A"/>
    <w:rsid w:val="002240C7"/>
    <w:rsid w:val="00250787"/>
    <w:rsid w:val="00270900"/>
    <w:rsid w:val="00275095"/>
    <w:rsid w:val="00277D2B"/>
    <w:rsid w:val="00283A96"/>
    <w:rsid w:val="00293DD5"/>
    <w:rsid w:val="002A3599"/>
    <w:rsid w:val="002C0B27"/>
    <w:rsid w:val="002C5D6A"/>
    <w:rsid w:val="002C6E6F"/>
    <w:rsid w:val="002D07F8"/>
    <w:rsid w:val="002D4342"/>
    <w:rsid w:val="002D653B"/>
    <w:rsid w:val="0030294C"/>
    <w:rsid w:val="00303AFA"/>
    <w:rsid w:val="0030632E"/>
    <w:rsid w:val="00317289"/>
    <w:rsid w:val="00345CFC"/>
    <w:rsid w:val="00363913"/>
    <w:rsid w:val="00372435"/>
    <w:rsid w:val="00381778"/>
    <w:rsid w:val="00391BC9"/>
    <w:rsid w:val="00393233"/>
    <w:rsid w:val="00394CAF"/>
    <w:rsid w:val="0039620C"/>
    <w:rsid w:val="00397FF1"/>
    <w:rsid w:val="003A658E"/>
    <w:rsid w:val="003A6FB3"/>
    <w:rsid w:val="003B37B2"/>
    <w:rsid w:val="003B4FE4"/>
    <w:rsid w:val="003C12B4"/>
    <w:rsid w:val="003C3348"/>
    <w:rsid w:val="003F1F95"/>
    <w:rsid w:val="003F58BD"/>
    <w:rsid w:val="00405328"/>
    <w:rsid w:val="0042185A"/>
    <w:rsid w:val="00433C0A"/>
    <w:rsid w:val="004353CF"/>
    <w:rsid w:val="004374D9"/>
    <w:rsid w:val="00440052"/>
    <w:rsid w:val="004430BF"/>
    <w:rsid w:val="004467D1"/>
    <w:rsid w:val="00446FEB"/>
    <w:rsid w:val="0046054B"/>
    <w:rsid w:val="00466E8F"/>
    <w:rsid w:val="004758AF"/>
    <w:rsid w:val="00477F37"/>
    <w:rsid w:val="00483E8C"/>
    <w:rsid w:val="00486FC7"/>
    <w:rsid w:val="00493B3F"/>
    <w:rsid w:val="004948FD"/>
    <w:rsid w:val="004A6E6E"/>
    <w:rsid w:val="004B2197"/>
    <w:rsid w:val="004B34B4"/>
    <w:rsid w:val="004C1419"/>
    <w:rsid w:val="004C29E8"/>
    <w:rsid w:val="004D3C2A"/>
    <w:rsid w:val="004E1CA6"/>
    <w:rsid w:val="004E34AD"/>
    <w:rsid w:val="004E6D8E"/>
    <w:rsid w:val="004F2160"/>
    <w:rsid w:val="004F2FFE"/>
    <w:rsid w:val="004F4855"/>
    <w:rsid w:val="004F7BC0"/>
    <w:rsid w:val="00507285"/>
    <w:rsid w:val="00517903"/>
    <w:rsid w:val="00523C94"/>
    <w:rsid w:val="00532402"/>
    <w:rsid w:val="005349E0"/>
    <w:rsid w:val="005360AB"/>
    <w:rsid w:val="00566DFD"/>
    <w:rsid w:val="005673F8"/>
    <w:rsid w:val="0057119A"/>
    <w:rsid w:val="00585248"/>
    <w:rsid w:val="00586BD2"/>
    <w:rsid w:val="005A6F69"/>
    <w:rsid w:val="005B60AE"/>
    <w:rsid w:val="005C123F"/>
    <w:rsid w:val="005C140E"/>
    <w:rsid w:val="005C47CE"/>
    <w:rsid w:val="005C7F2E"/>
    <w:rsid w:val="005D4A4C"/>
    <w:rsid w:val="005D4B4C"/>
    <w:rsid w:val="005D6EBA"/>
    <w:rsid w:val="005E0C06"/>
    <w:rsid w:val="005E53FF"/>
    <w:rsid w:val="005F1CEE"/>
    <w:rsid w:val="005F4619"/>
    <w:rsid w:val="005F50C6"/>
    <w:rsid w:val="005F710E"/>
    <w:rsid w:val="005F741A"/>
    <w:rsid w:val="0061408B"/>
    <w:rsid w:val="00623142"/>
    <w:rsid w:val="00642156"/>
    <w:rsid w:val="00645B8F"/>
    <w:rsid w:val="0064608F"/>
    <w:rsid w:val="0064725C"/>
    <w:rsid w:val="00650856"/>
    <w:rsid w:val="00665F05"/>
    <w:rsid w:val="00686FFE"/>
    <w:rsid w:val="006876F4"/>
    <w:rsid w:val="00696593"/>
    <w:rsid w:val="00697AD1"/>
    <w:rsid w:val="006A17F1"/>
    <w:rsid w:val="006B1C1F"/>
    <w:rsid w:val="006D5297"/>
    <w:rsid w:val="006D59C7"/>
    <w:rsid w:val="006E0258"/>
    <w:rsid w:val="006E0824"/>
    <w:rsid w:val="006E6381"/>
    <w:rsid w:val="006F0388"/>
    <w:rsid w:val="006F3585"/>
    <w:rsid w:val="006F61B7"/>
    <w:rsid w:val="00710BDC"/>
    <w:rsid w:val="00711D2D"/>
    <w:rsid w:val="007132A9"/>
    <w:rsid w:val="00714441"/>
    <w:rsid w:val="00716F66"/>
    <w:rsid w:val="00720B35"/>
    <w:rsid w:val="00721027"/>
    <w:rsid w:val="00722BD3"/>
    <w:rsid w:val="00730301"/>
    <w:rsid w:val="0073698A"/>
    <w:rsid w:val="00737B4F"/>
    <w:rsid w:val="00740654"/>
    <w:rsid w:val="007517A6"/>
    <w:rsid w:val="007520AF"/>
    <w:rsid w:val="007569AA"/>
    <w:rsid w:val="00760B4C"/>
    <w:rsid w:val="007625BB"/>
    <w:rsid w:val="00763304"/>
    <w:rsid w:val="00765757"/>
    <w:rsid w:val="00770BA7"/>
    <w:rsid w:val="00771372"/>
    <w:rsid w:val="00781343"/>
    <w:rsid w:val="00792F78"/>
    <w:rsid w:val="007961F1"/>
    <w:rsid w:val="007A391E"/>
    <w:rsid w:val="007B57F9"/>
    <w:rsid w:val="007B7194"/>
    <w:rsid w:val="007C14E6"/>
    <w:rsid w:val="007C716C"/>
    <w:rsid w:val="007D3E44"/>
    <w:rsid w:val="007D64A6"/>
    <w:rsid w:val="007D7AD2"/>
    <w:rsid w:val="007E0E3C"/>
    <w:rsid w:val="007E30D6"/>
    <w:rsid w:val="007F2D6D"/>
    <w:rsid w:val="007F2F9A"/>
    <w:rsid w:val="007F321F"/>
    <w:rsid w:val="00811057"/>
    <w:rsid w:val="00812A25"/>
    <w:rsid w:val="00813426"/>
    <w:rsid w:val="008236D4"/>
    <w:rsid w:val="00825473"/>
    <w:rsid w:val="008441A5"/>
    <w:rsid w:val="008539A5"/>
    <w:rsid w:val="00853C8B"/>
    <w:rsid w:val="0085450B"/>
    <w:rsid w:val="00855CD2"/>
    <w:rsid w:val="00867EA9"/>
    <w:rsid w:val="00871AD2"/>
    <w:rsid w:val="00883A21"/>
    <w:rsid w:val="00891538"/>
    <w:rsid w:val="008939ED"/>
    <w:rsid w:val="008A5C2D"/>
    <w:rsid w:val="008B2215"/>
    <w:rsid w:val="008B2532"/>
    <w:rsid w:val="008B60D2"/>
    <w:rsid w:val="008B6F61"/>
    <w:rsid w:val="008D684F"/>
    <w:rsid w:val="008E13C3"/>
    <w:rsid w:val="008E3CC4"/>
    <w:rsid w:val="008E4E11"/>
    <w:rsid w:val="008F499E"/>
    <w:rsid w:val="008F4B4A"/>
    <w:rsid w:val="00903A0E"/>
    <w:rsid w:val="00906AEF"/>
    <w:rsid w:val="00911433"/>
    <w:rsid w:val="00912DE2"/>
    <w:rsid w:val="00913147"/>
    <w:rsid w:val="009228A1"/>
    <w:rsid w:val="00924823"/>
    <w:rsid w:val="00924C3C"/>
    <w:rsid w:val="00925B41"/>
    <w:rsid w:val="009300E0"/>
    <w:rsid w:val="00933AFF"/>
    <w:rsid w:val="00934582"/>
    <w:rsid w:val="009365AF"/>
    <w:rsid w:val="0093707C"/>
    <w:rsid w:val="0094173F"/>
    <w:rsid w:val="00945BF3"/>
    <w:rsid w:val="00953A16"/>
    <w:rsid w:val="00963A3F"/>
    <w:rsid w:val="00975825"/>
    <w:rsid w:val="00976467"/>
    <w:rsid w:val="00983E76"/>
    <w:rsid w:val="00985EE6"/>
    <w:rsid w:val="0099329B"/>
    <w:rsid w:val="009954BB"/>
    <w:rsid w:val="009A0A8A"/>
    <w:rsid w:val="009A12EE"/>
    <w:rsid w:val="009A2ED6"/>
    <w:rsid w:val="009C1689"/>
    <w:rsid w:val="009C5977"/>
    <w:rsid w:val="009D432F"/>
    <w:rsid w:val="009D4DE4"/>
    <w:rsid w:val="009D577A"/>
    <w:rsid w:val="009E272F"/>
    <w:rsid w:val="009E4C0E"/>
    <w:rsid w:val="009E6CC4"/>
    <w:rsid w:val="009F5A50"/>
    <w:rsid w:val="00A011E2"/>
    <w:rsid w:val="00A03201"/>
    <w:rsid w:val="00A05841"/>
    <w:rsid w:val="00A075D3"/>
    <w:rsid w:val="00A14A97"/>
    <w:rsid w:val="00A21911"/>
    <w:rsid w:val="00A21C74"/>
    <w:rsid w:val="00A32571"/>
    <w:rsid w:val="00A33910"/>
    <w:rsid w:val="00A40538"/>
    <w:rsid w:val="00A42424"/>
    <w:rsid w:val="00A4251D"/>
    <w:rsid w:val="00A4391B"/>
    <w:rsid w:val="00A54166"/>
    <w:rsid w:val="00A600EF"/>
    <w:rsid w:val="00A6334A"/>
    <w:rsid w:val="00A65CBD"/>
    <w:rsid w:val="00A663A4"/>
    <w:rsid w:val="00A834E6"/>
    <w:rsid w:val="00A85F88"/>
    <w:rsid w:val="00A8784E"/>
    <w:rsid w:val="00A95C85"/>
    <w:rsid w:val="00AA46E8"/>
    <w:rsid w:val="00AA4C3E"/>
    <w:rsid w:val="00AA58FF"/>
    <w:rsid w:val="00AC0EE8"/>
    <w:rsid w:val="00AC3B78"/>
    <w:rsid w:val="00AD1FEF"/>
    <w:rsid w:val="00AE04BD"/>
    <w:rsid w:val="00AE1A7B"/>
    <w:rsid w:val="00AE4B5A"/>
    <w:rsid w:val="00AE64B7"/>
    <w:rsid w:val="00AF386E"/>
    <w:rsid w:val="00AF6E40"/>
    <w:rsid w:val="00B002F8"/>
    <w:rsid w:val="00B02180"/>
    <w:rsid w:val="00B11042"/>
    <w:rsid w:val="00B14CFC"/>
    <w:rsid w:val="00B23316"/>
    <w:rsid w:val="00B30703"/>
    <w:rsid w:val="00B366D7"/>
    <w:rsid w:val="00B36DC4"/>
    <w:rsid w:val="00B436FF"/>
    <w:rsid w:val="00B47414"/>
    <w:rsid w:val="00B57717"/>
    <w:rsid w:val="00B57CBF"/>
    <w:rsid w:val="00B602D8"/>
    <w:rsid w:val="00B67301"/>
    <w:rsid w:val="00B73A05"/>
    <w:rsid w:val="00B75E5C"/>
    <w:rsid w:val="00B76CED"/>
    <w:rsid w:val="00B83C59"/>
    <w:rsid w:val="00B854B9"/>
    <w:rsid w:val="00B86F82"/>
    <w:rsid w:val="00BA253C"/>
    <w:rsid w:val="00BA4B7B"/>
    <w:rsid w:val="00BA5D10"/>
    <w:rsid w:val="00BB5DD6"/>
    <w:rsid w:val="00BC2D2E"/>
    <w:rsid w:val="00BC6EAE"/>
    <w:rsid w:val="00BD4618"/>
    <w:rsid w:val="00BD4E74"/>
    <w:rsid w:val="00C027A7"/>
    <w:rsid w:val="00C05D5D"/>
    <w:rsid w:val="00C12476"/>
    <w:rsid w:val="00C1630A"/>
    <w:rsid w:val="00C23AA8"/>
    <w:rsid w:val="00C374C8"/>
    <w:rsid w:val="00C436A1"/>
    <w:rsid w:val="00C564C4"/>
    <w:rsid w:val="00C61567"/>
    <w:rsid w:val="00C648CC"/>
    <w:rsid w:val="00C65B1D"/>
    <w:rsid w:val="00C74118"/>
    <w:rsid w:val="00C76C86"/>
    <w:rsid w:val="00C91D9B"/>
    <w:rsid w:val="00CA0145"/>
    <w:rsid w:val="00CA0ECC"/>
    <w:rsid w:val="00CA4319"/>
    <w:rsid w:val="00CA6FD4"/>
    <w:rsid w:val="00CA7502"/>
    <w:rsid w:val="00CB21AA"/>
    <w:rsid w:val="00CB3EED"/>
    <w:rsid w:val="00CC1A5C"/>
    <w:rsid w:val="00CC1B2A"/>
    <w:rsid w:val="00CC3905"/>
    <w:rsid w:val="00CD3C1D"/>
    <w:rsid w:val="00CF6CFB"/>
    <w:rsid w:val="00D11C81"/>
    <w:rsid w:val="00D15D00"/>
    <w:rsid w:val="00D16513"/>
    <w:rsid w:val="00D25776"/>
    <w:rsid w:val="00D30357"/>
    <w:rsid w:val="00D34FCB"/>
    <w:rsid w:val="00D412B6"/>
    <w:rsid w:val="00D46594"/>
    <w:rsid w:val="00D538B2"/>
    <w:rsid w:val="00D543AC"/>
    <w:rsid w:val="00D602CD"/>
    <w:rsid w:val="00D842EE"/>
    <w:rsid w:val="00D8718F"/>
    <w:rsid w:val="00D975DC"/>
    <w:rsid w:val="00DA2406"/>
    <w:rsid w:val="00DA410E"/>
    <w:rsid w:val="00DB48B3"/>
    <w:rsid w:val="00DC40D2"/>
    <w:rsid w:val="00DC6C84"/>
    <w:rsid w:val="00DD0A99"/>
    <w:rsid w:val="00DD2777"/>
    <w:rsid w:val="00DD3E39"/>
    <w:rsid w:val="00DE180C"/>
    <w:rsid w:val="00DE2EB9"/>
    <w:rsid w:val="00DE500A"/>
    <w:rsid w:val="00DE6819"/>
    <w:rsid w:val="00DF530C"/>
    <w:rsid w:val="00E03D3B"/>
    <w:rsid w:val="00E075E7"/>
    <w:rsid w:val="00E12979"/>
    <w:rsid w:val="00E15665"/>
    <w:rsid w:val="00E16D47"/>
    <w:rsid w:val="00E203F1"/>
    <w:rsid w:val="00E26B0F"/>
    <w:rsid w:val="00E26EE5"/>
    <w:rsid w:val="00E30E6F"/>
    <w:rsid w:val="00E33633"/>
    <w:rsid w:val="00E36336"/>
    <w:rsid w:val="00E37335"/>
    <w:rsid w:val="00E45046"/>
    <w:rsid w:val="00E500BC"/>
    <w:rsid w:val="00E70FAC"/>
    <w:rsid w:val="00E82F9C"/>
    <w:rsid w:val="00E858B1"/>
    <w:rsid w:val="00E85E69"/>
    <w:rsid w:val="00E96997"/>
    <w:rsid w:val="00EA1F1A"/>
    <w:rsid w:val="00EA731B"/>
    <w:rsid w:val="00EB669B"/>
    <w:rsid w:val="00EC5D0E"/>
    <w:rsid w:val="00EE41F5"/>
    <w:rsid w:val="00EE41F9"/>
    <w:rsid w:val="00F24214"/>
    <w:rsid w:val="00F24A7C"/>
    <w:rsid w:val="00F25654"/>
    <w:rsid w:val="00F45EA9"/>
    <w:rsid w:val="00F50553"/>
    <w:rsid w:val="00F50B17"/>
    <w:rsid w:val="00F57206"/>
    <w:rsid w:val="00F602C9"/>
    <w:rsid w:val="00F635E7"/>
    <w:rsid w:val="00F677D5"/>
    <w:rsid w:val="00F7614B"/>
    <w:rsid w:val="00F812B9"/>
    <w:rsid w:val="00F82947"/>
    <w:rsid w:val="00F861C1"/>
    <w:rsid w:val="00F92DE7"/>
    <w:rsid w:val="00F953D5"/>
    <w:rsid w:val="00FA2358"/>
    <w:rsid w:val="00FA482D"/>
    <w:rsid w:val="00FB09D6"/>
    <w:rsid w:val="00FB1C65"/>
    <w:rsid w:val="00FB58F3"/>
    <w:rsid w:val="00FC6431"/>
    <w:rsid w:val="00FC6497"/>
    <w:rsid w:val="00FD4C17"/>
    <w:rsid w:val="00FE0AD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E96A4E"/>
  <w14:defaultImageDpi w14:val="32767"/>
  <w15:chartTrackingRefBased/>
  <w15:docId w15:val="{71974B13-B581-F946-A85D-81B8E07E43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4F7BC0"/>
    <w:rPr>
      <w:sz w:val="16"/>
      <w:szCs w:val="16"/>
    </w:rPr>
  </w:style>
  <w:style w:type="paragraph" w:styleId="CommentText">
    <w:name w:val="annotation text"/>
    <w:basedOn w:val="Normal"/>
    <w:link w:val="CommentTextChar"/>
    <w:uiPriority w:val="99"/>
    <w:semiHidden/>
    <w:unhideWhenUsed/>
    <w:rsid w:val="004F7BC0"/>
    <w:rPr>
      <w:sz w:val="20"/>
      <w:szCs w:val="20"/>
    </w:rPr>
  </w:style>
  <w:style w:type="character" w:customStyle="1" w:styleId="CommentTextChar">
    <w:name w:val="Comment Text Char"/>
    <w:basedOn w:val="DefaultParagraphFont"/>
    <w:link w:val="CommentText"/>
    <w:uiPriority w:val="99"/>
    <w:semiHidden/>
    <w:rsid w:val="004F7BC0"/>
    <w:rPr>
      <w:sz w:val="20"/>
      <w:szCs w:val="20"/>
    </w:rPr>
  </w:style>
  <w:style w:type="paragraph" w:styleId="BalloonText">
    <w:name w:val="Balloon Text"/>
    <w:basedOn w:val="Normal"/>
    <w:link w:val="BalloonTextChar"/>
    <w:uiPriority w:val="99"/>
    <w:semiHidden/>
    <w:unhideWhenUsed/>
    <w:rsid w:val="004F7BC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F7BC0"/>
    <w:rPr>
      <w:rFonts w:ascii="Times New Roman" w:hAnsi="Times New Roman" w:cs="Times New Roman"/>
      <w:sz w:val="18"/>
      <w:szCs w:val="18"/>
    </w:rPr>
  </w:style>
  <w:style w:type="paragraph" w:customStyle="1" w:styleId="EndNoteBibliographyTitle">
    <w:name w:val="EndNote Bibliography Title"/>
    <w:basedOn w:val="Normal"/>
    <w:link w:val="EndNoteBibliographyTitleChar"/>
    <w:rsid w:val="00CA6FD4"/>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CA6FD4"/>
    <w:rPr>
      <w:rFonts w:ascii="Calibri" w:hAnsi="Calibri" w:cs="Calibri"/>
    </w:rPr>
  </w:style>
  <w:style w:type="paragraph" w:customStyle="1" w:styleId="EndNoteBibliography">
    <w:name w:val="EndNote Bibliography"/>
    <w:basedOn w:val="Normal"/>
    <w:link w:val="EndNoteBibliographyChar"/>
    <w:rsid w:val="00CA6FD4"/>
    <w:rPr>
      <w:rFonts w:ascii="Calibri" w:hAnsi="Calibri" w:cs="Calibri"/>
    </w:rPr>
  </w:style>
  <w:style w:type="character" w:customStyle="1" w:styleId="EndNoteBibliographyChar">
    <w:name w:val="EndNote Bibliography Char"/>
    <w:basedOn w:val="DefaultParagraphFont"/>
    <w:link w:val="EndNoteBibliography"/>
    <w:rsid w:val="00CA6FD4"/>
    <w:rPr>
      <w:rFonts w:ascii="Calibri" w:hAnsi="Calibri" w:cs="Calibri"/>
    </w:rPr>
  </w:style>
  <w:style w:type="paragraph" w:styleId="CommentSubject">
    <w:name w:val="annotation subject"/>
    <w:basedOn w:val="CommentText"/>
    <w:next w:val="CommentText"/>
    <w:link w:val="CommentSubjectChar"/>
    <w:uiPriority w:val="99"/>
    <w:semiHidden/>
    <w:unhideWhenUsed/>
    <w:rsid w:val="00FC6431"/>
    <w:rPr>
      <w:b/>
      <w:bCs/>
    </w:rPr>
  </w:style>
  <w:style w:type="character" w:customStyle="1" w:styleId="CommentSubjectChar">
    <w:name w:val="Comment Subject Char"/>
    <w:basedOn w:val="CommentTextChar"/>
    <w:link w:val="CommentSubject"/>
    <w:uiPriority w:val="99"/>
    <w:semiHidden/>
    <w:rsid w:val="00FC6431"/>
    <w:rPr>
      <w:b/>
      <w:bCs/>
      <w:sz w:val="20"/>
      <w:szCs w:val="20"/>
    </w:rPr>
  </w:style>
  <w:style w:type="character" w:styleId="LineNumber">
    <w:name w:val="line number"/>
    <w:basedOn w:val="DefaultParagraphFont"/>
    <w:uiPriority w:val="99"/>
    <w:semiHidden/>
    <w:unhideWhenUsed/>
    <w:rsid w:val="009D432F"/>
  </w:style>
  <w:style w:type="paragraph" w:styleId="ListParagraph">
    <w:name w:val="List Paragraph"/>
    <w:basedOn w:val="Normal"/>
    <w:uiPriority w:val="34"/>
    <w:qFormat/>
    <w:rsid w:val="00D25776"/>
    <w:pPr>
      <w:ind w:left="720"/>
      <w:contextualSpacing/>
    </w:pPr>
  </w:style>
  <w:style w:type="paragraph" w:styleId="Revision">
    <w:name w:val="Revision"/>
    <w:hidden/>
    <w:uiPriority w:val="99"/>
    <w:semiHidden/>
    <w:rsid w:val="006E0824"/>
  </w:style>
  <w:style w:type="character" w:styleId="Hyperlink">
    <w:name w:val="Hyperlink"/>
    <w:basedOn w:val="DefaultParagraphFont"/>
    <w:uiPriority w:val="99"/>
    <w:unhideWhenUsed/>
    <w:rsid w:val="00D543AC"/>
    <w:rPr>
      <w:color w:val="0000FF"/>
      <w:u w:val="single"/>
    </w:rPr>
  </w:style>
  <w:style w:type="character" w:styleId="UnresolvedMention">
    <w:name w:val="Unresolved Mention"/>
    <w:basedOn w:val="DefaultParagraphFont"/>
    <w:uiPriority w:val="99"/>
    <w:rsid w:val="008F499E"/>
    <w:rPr>
      <w:color w:val="605E5C"/>
      <w:shd w:val="clear" w:color="auto" w:fill="E1DFDD"/>
    </w:rPr>
  </w:style>
  <w:style w:type="character" w:styleId="FollowedHyperlink">
    <w:name w:val="FollowedHyperlink"/>
    <w:basedOn w:val="DefaultParagraphFont"/>
    <w:uiPriority w:val="99"/>
    <w:semiHidden/>
    <w:unhideWhenUsed/>
    <w:rsid w:val="008F499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43411">
      <w:bodyDiv w:val="1"/>
      <w:marLeft w:val="0"/>
      <w:marRight w:val="0"/>
      <w:marTop w:val="0"/>
      <w:marBottom w:val="0"/>
      <w:divBdr>
        <w:top w:val="none" w:sz="0" w:space="0" w:color="auto"/>
        <w:left w:val="none" w:sz="0" w:space="0" w:color="auto"/>
        <w:bottom w:val="none" w:sz="0" w:space="0" w:color="auto"/>
        <w:right w:val="none" w:sz="0" w:space="0" w:color="auto"/>
      </w:divBdr>
    </w:div>
    <w:div w:id="91361052">
      <w:bodyDiv w:val="1"/>
      <w:marLeft w:val="0"/>
      <w:marRight w:val="0"/>
      <w:marTop w:val="0"/>
      <w:marBottom w:val="0"/>
      <w:divBdr>
        <w:top w:val="none" w:sz="0" w:space="0" w:color="auto"/>
        <w:left w:val="none" w:sz="0" w:space="0" w:color="auto"/>
        <w:bottom w:val="none" w:sz="0" w:space="0" w:color="auto"/>
        <w:right w:val="none" w:sz="0" w:space="0" w:color="auto"/>
      </w:divBdr>
    </w:div>
    <w:div w:id="142356785">
      <w:bodyDiv w:val="1"/>
      <w:marLeft w:val="0"/>
      <w:marRight w:val="0"/>
      <w:marTop w:val="0"/>
      <w:marBottom w:val="0"/>
      <w:divBdr>
        <w:top w:val="none" w:sz="0" w:space="0" w:color="auto"/>
        <w:left w:val="none" w:sz="0" w:space="0" w:color="auto"/>
        <w:bottom w:val="none" w:sz="0" w:space="0" w:color="auto"/>
        <w:right w:val="none" w:sz="0" w:space="0" w:color="auto"/>
      </w:divBdr>
    </w:div>
    <w:div w:id="232206318">
      <w:bodyDiv w:val="1"/>
      <w:marLeft w:val="0"/>
      <w:marRight w:val="0"/>
      <w:marTop w:val="0"/>
      <w:marBottom w:val="0"/>
      <w:divBdr>
        <w:top w:val="none" w:sz="0" w:space="0" w:color="auto"/>
        <w:left w:val="none" w:sz="0" w:space="0" w:color="auto"/>
        <w:bottom w:val="none" w:sz="0" w:space="0" w:color="auto"/>
        <w:right w:val="none" w:sz="0" w:space="0" w:color="auto"/>
      </w:divBdr>
    </w:div>
    <w:div w:id="262303348">
      <w:bodyDiv w:val="1"/>
      <w:marLeft w:val="0"/>
      <w:marRight w:val="0"/>
      <w:marTop w:val="0"/>
      <w:marBottom w:val="0"/>
      <w:divBdr>
        <w:top w:val="none" w:sz="0" w:space="0" w:color="auto"/>
        <w:left w:val="none" w:sz="0" w:space="0" w:color="auto"/>
        <w:bottom w:val="none" w:sz="0" w:space="0" w:color="auto"/>
        <w:right w:val="none" w:sz="0" w:space="0" w:color="auto"/>
      </w:divBdr>
    </w:div>
    <w:div w:id="482818282">
      <w:bodyDiv w:val="1"/>
      <w:marLeft w:val="0"/>
      <w:marRight w:val="0"/>
      <w:marTop w:val="0"/>
      <w:marBottom w:val="0"/>
      <w:divBdr>
        <w:top w:val="none" w:sz="0" w:space="0" w:color="auto"/>
        <w:left w:val="none" w:sz="0" w:space="0" w:color="auto"/>
        <w:bottom w:val="none" w:sz="0" w:space="0" w:color="auto"/>
        <w:right w:val="none" w:sz="0" w:space="0" w:color="auto"/>
      </w:divBdr>
    </w:div>
    <w:div w:id="771243390">
      <w:bodyDiv w:val="1"/>
      <w:marLeft w:val="0"/>
      <w:marRight w:val="0"/>
      <w:marTop w:val="0"/>
      <w:marBottom w:val="0"/>
      <w:divBdr>
        <w:top w:val="none" w:sz="0" w:space="0" w:color="auto"/>
        <w:left w:val="none" w:sz="0" w:space="0" w:color="auto"/>
        <w:bottom w:val="none" w:sz="0" w:space="0" w:color="auto"/>
        <w:right w:val="none" w:sz="0" w:space="0" w:color="auto"/>
      </w:divBdr>
    </w:div>
    <w:div w:id="829716002">
      <w:bodyDiv w:val="1"/>
      <w:marLeft w:val="0"/>
      <w:marRight w:val="0"/>
      <w:marTop w:val="0"/>
      <w:marBottom w:val="0"/>
      <w:divBdr>
        <w:top w:val="none" w:sz="0" w:space="0" w:color="auto"/>
        <w:left w:val="none" w:sz="0" w:space="0" w:color="auto"/>
        <w:bottom w:val="none" w:sz="0" w:space="0" w:color="auto"/>
        <w:right w:val="none" w:sz="0" w:space="0" w:color="auto"/>
      </w:divBdr>
      <w:divsChild>
        <w:div w:id="1820490908">
          <w:marLeft w:val="360"/>
          <w:marRight w:val="0"/>
          <w:marTop w:val="200"/>
          <w:marBottom w:val="0"/>
          <w:divBdr>
            <w:top w:val="none" w:sz="0" w:space="0" w:color="auto"/>
            <w:left w:val="none" w:sz="0" w:space="0" w:color="auto"/>
            <w:bottom w:val="none" w:sz="0" w:space="0" w:color="auto"/>
            <w:right w:val="none" w:sz="0" w:space="0" w:color="auto"/>
          </w:divBdr>
        </w:div>
        <w:div w:id="442920996">
          <w:marLeft w:val="1080"/>
          <w:marRight w:val="0"/>
          <w:marTop w:val="100"/>
          <w:marBottom w:val="0"/>
          <w:divBdr>
            <w:top w:val="none" w:sz="0" w:space="0" w:color="auto"/>
            <w:left w:val="none" w:sz="0" w:space="0" w:color="auto"/>
            <w:bottom w:val="none" w:sz="0" w:space="0" w:color="auto"/>
            <w:right w:val="none" w:sz="0" w:space="0" w:color="auto"/>
          </w:divBdr>
        </w:div>
        <w:div w:id="1677609165">
          <w:marLeft w:val="1080"/>
          <w:marRight w:val="0"/>
          <w:marTop w:val="100"/>
          <w:marBottom w:val="0"/>
          <w:divBdr>
            <w:top w:val="none" w:sz="0" w:space="0" w:color="auto"/>
            <w:left w:val="none" w:sz="0" w:space="0" w:color="auto"/>
            <w:bottom w:val="none" w:sz="0" w:space="0" w:color="auto"/>
            <w:right w:val="none" w:sz="0" w:space="0" w:color="auto"/>
          </w:divBdr>
        </w:div>
        <w:div w:id="1680112575">
          <w:marLeft w:val="1080"/>
          <w:marRight w:val="0"/>
          <w:marTop w:val="100"/>
          <w:marBottom w:val="0"/>
          <w:divBdr>
            <w:top w:val="none" w:sz="0" w:space="0" w:color="auto"/>
            <w:left w:val="none" w:sz="0" w:space="0" w:color="auto"/>
            <w:bottom w:val="none" w:sz="0" w:space="0" w:color="auto"/>
            <w:right w:val="none" w:sz="0" w:space="0" w:color="auto"/>
          </w:divBdr>
        </w:div>
        <w:div w:id="1799375444">
          <w:marLeft w:val="1800"/>
          <w:marRight w:val="0"/>
          <w:marTop w:val="100"/>
          <w:marBottom w:val="0"/>
          <w:divBdr>
            <w:top w:val="none" w:sz="0" w:space="0" w:color="auto"/>
            <w:left w:val="none" w:sz="0" w:space="0" w:color="auto"/>
            <w:bottom w:val="none" w:sz="0" w:space="0" w:color="auto"/>
            <w:right w:val="none" w:sz="0" w:space="0" w:color="auto"/>
          </w:divBdr>
        </w:div>
        <w:div w:id="1527517649">
          <w:marLeft w:val="2520"/>
          <w:marRight w:val="0"/>
          <w:marTop w:val="100"/>
          <w:marBottom w:val="0"/>
          <w:divBdr>
            <w:top w:val="none" w:sz="0" w:space="0" w:color="auto"/>
            <w:left w:val="none" w:sz="0" w:space="0" w:color="auto"/>
            <w:bottom w:val="none" w:sz="0" w:space="0" w:color="auto"/>
            <w:right w:val="none" w:sz="0" w:space="0" w:color="auto"/>
          </w:divBdr>
        </w:div>
        <w:div w:id="904074316">
          <w:marLeft w:val="1800"/>
          <w:marRight w:val="0"/>
          <w:marTop w:val="100"/>
          <w:marBottom w:val="0"/>
          <w:divBdr>
            <w:top w:val="none" w:sz="0" w:space="0" w:color="auto"/>
            <w:left w:val="none" w:sz="0" w:space="0" w:color="auto"/>
            <w:bottom w:val="none" w:sz="0" w:space="0" w:color="auto"/>
            <w:right w:val="none" w:sz="0" w:space="0" w:color="auto"/>
          </w:divBdr>
        </w:div>
        <w:div w:id="39985050">
          <w:marLeft w:val="2520"/>
          <w:marRight w:val="0"/>
          <w:marTop w:val="100"/>
          <w:marBottom w:val="0"/>
          <w:divBdr>
            <w:top w:val="none" w:sz="0" w:space="0" w:color="auto"/>
            <w:left w:val="none" w:sz="0" w:space="0" w:color="auto"/>
            <w:bottom w:val="none" w:sz="0" w:space="0" w:color="auto"/>
            <w:right w:val="none" w:sz="0" w:space="0" w:color="auto"/>
          </w:divBdr>
        </w:div>
        <w:div w:id="911620271">
          <w:marLeft w:val="1800"/>
          <w:marRight w:val="0"/>
          <w:marTop w:val="100"/>
          <w:marBottom w:val="0"/>
          <w:divBdr>
            <w:top w:val="none" w:sz="0" w:space="0" w:color="auto"/>
            <w:left w:val="none" w:sz="0" w:space="0" w:color="auto"/>
            <w:bottom w:val="none" w:sz="0" w:space="0" w:color="auto"/>
            <w:right w:val="none" w:sz="0" w:space="0" w:color="auto"/>
          </w:divBdr>
        </w:div>
        <w:div w:id="1100956832">
          <w:marLeft w:val="2520"/>
          <w:marRight w:val="0"/>
          <w:marTop w:val="100"/>
          <w:marBottom w:val="0"/>
          <w:divBdr>
            <w:top w:val="none" w:sz="0" w:space="0" w:color="auto"/>
            <w:left w:val="none" w:sz="0" w:space="0" w:color="auto"/>
            <w:bottom w:val="none" w:sz="0" w:space="0" w:color="auto"/>
            <w:right w:val="none" w:sz="0" w:space="0" w:color="auto"/>
          </w:divBdr>
        </w:div>
        <w:div w:id="851380512">
          <w:marLeft w:val="1080"/>
          <w:marRight w:val="0"/>
          <w:marTop w:val="100"/>
          <w:marBottom w:val="0"/>
          <w:divBdr>
            <w:top w:val="none" w:sz="0" w:space="0" w:color="auto"/>
            <w:left w:val="none" w:sz="0" w:space="0" w:color="auto"/>
            <w:bottom w:val="none" w:sz="0" w:space="0" w:color="auto"/>
            <w:right w:val="none" w:sz="0" w:space="0" w:color="auto"/>
          </w:divBdr>
        </w:div>
        <w:div w:id="1124739159">
          <w:marLeft w:val="1080"/>
          <w:marRight w:val="0"/>
          <w:marTop w:val="100"/>
          <w:marBottom w:val="0"/>
          <w:divBdr>
            <w:top w:val="none" w:sz="0" w:space="0" w:color="auto"/>
            <w:left w:val="none" w:sz="0" w:space="0" w:color="auto"/>
            <w:bottom w:val="none" w:sz="0" w:space="0" w:color="auto"/>
            <w:right w:val="none" w:sz="0" w:space="0" w:color="auto"/>
          </w:divBdr>
        </w:div>
      </w:divsChild>
    </w:div>
    <w:div w:id="885339096">
      <w:bodyDiv w:val="1"/>
      <w:marLeft w:val="0"/>
      <w:marRight w:val="0"/>
      <w:marTop w:val="0"/>
      <w:marBottom w:val="0"/>
      <w:divBdr>
        <w:top w:val="none" w:sz="0" w:space="0" w:color="auto"/>
        <w:left w:val="none" w:sz="0" w:space="0" w:color="auto"/>
        <w:bottom w:val="none" w:sz="0" w:space="0" w:color="auto"/>
        <w:right w:val="none" w:sz="0" w:space="0" w:color="auto"/>
      </w:divBdr>
    </w:div>
    <w:div w:id="888347869">
      <w:bodyDiv w:val="1"/>
      <w:marLeft w:val="0"/>
      <w:marRight w:val="0"/>
      <w:marTop w:val="0"/>
      <w:marBottom w:val="0"/>
      <w:divBdr>
        <w:top w:val="none" w:sz="0" w:space="0" w:color="auto"/>
        <w:left w:val="none" w:sz="0" w:space="0" w:color="auto"/>
        <w:bottom w:val="none" w:sz="0" w:space="0" w:color="auto"/>
        <w:right w:val="none" w:sz="0" w:space="0" w:color="auto"/>
      </w:divBdr>
    </w:div>
    <w:div w:id="1020161356">
      <w:bodyDiv w:val="1"/>
      <w:marLeft w:val="0"/>
      <w:marRight w:val="0"/>
      <w:marTop w:val="0"/>
      <w:marBottom w:val="0"/>
      <w:divBdr>
        <w:top w:val="none" w:sz="0" w:space="0" w:color="auto"/>
        <w:left w:val="none" w:sz="0" w:space="0" w:color="auto"/>
        <w:bottom w:val="none" w:sz="0" w:space="0" w:color="auto"/>
        <w:right w:val="none" w:sz="0" w:space="0" w:color="auto"/>
      </w:divBdr>
    </w:div>
    <w:div w:id="1070081778">
      <w:bodyDiv w:val="1"/>
      <w:marLeft w:val="0"/>
      <w:marRight w:val="0"/>
      <w:marTop w:val="0"/>
      <w:marBottom w:val="0"/>
      <w:divBdr>
        <w:top w:val="none" w:sz="0" w:space="0" w:color="auto"/>
        <w:left w:val="none" w:sz="0" w:space="0" w:color="auto"/>
        <w:bottom w:val="none" w:sz="0" w:space="0" w:color="auto"/>
        <w:right w:val="none" w:sz="0" w:space="0" w:color="auto"/>
      </w:divBdr>
    </w:div>
    <w:div w:id="1107583946">
      <w:bodyDiv w:val="1"/>
      <w:marLeft w:val="0"/>
      <w:marRight w:val="0"/>
      <w:marTop w:val="0"/>
      <w:marBottom w:val="0"/>
      <w:divBdr>
        <w:top w:val="none" w:sz="0" w:space="0" w:color="auto"/>
        <w:left w:val="none" w:sz="0" w:space="0" w:color="auto"/>
        <w:bottom w:val="none" w:sz="0" w:space="0" w:color="auto"/>
        <w:right w:val="none" w:sz="0" w:space="0" w:color="auto"/>
      </w:divBdr>
    </w:div>
    <w:div w:id="1174302103">
      <w:bodyDiv w:val="1"/>
      <w:marLeft w:val="0"/>
      <w:marRight w:val="0"/>
      <w:marTop w:val="0"/>
      <w:marBottom w:val="0"/>
      <w:divBdr>
        <w:top w:val="none" w:sz="0" w:space="0" w:color="auto"/>
        <w:left w:val="none" w:sz="0" w:space="0" w:color="auto"/>
        <w:bottom w:val="none" w:sz="0" w:space="0" w:color="auto"/>
        <w:right w:val="none" w:sz="0" w:space="0" w:color="auto"/>
      </w:divBdr>
      <w:divsChild>
        <w:div w:id="1923446479">
          <w:marLeft w:val="360"/>
          <w:marRight w:val="0"/>
          <w:marTop w:val="200"/>
          <w:marBottom w:val="0"/>
          <w:divBdr>
            <w:top w:val="none" w:sz="0" w:space="0" w:color="auto"/>
            <w:left w:val="none" w:sz="0" w:space="0" w:color="auto"/>
            <w:bottom w:val="none" w:sz="0" w:space="0" w:color="auto"/>
            <w:right w:val="none" w:sz="0" w:space="0" w:color="auto"/>
          </w:divBdr>
        </w:div>
        <w:div w:id="520096087">
          <w:marLeft w:val="1080"/>
          <w:marRight w:val="0"/>
          <w:marTop w:val="100"/>
          <w:marBottom w:val="0"/>
          <w:divBdr>
            <w:top w:val="none" w:sz="0" w:space="0" w:color="auto"/>
            <w:left w:val="none" w:sz="0" w:space="0" w:color="auto"/>
            <w:bottom w:val="none" w:sz="0" w:space="0" w:color="auto"/>
            <w:right w:val="none" w:sz="0" w:space="0" w:color="auto"/>
          </w:divBdr>
        </w:div>
        <w:div w:id="828785755">
          <w:marLeft w:val="1080"/>
          <w:marRight w:val="0"/>
          <w:marTop w:val="100"/>
          <w:marBottom w:val="0"/>
          <w:divBdr>
            <w:top w:val="none" w:sz="0" w:space="0" w:color="auto"/>
            <w:left w:val="none" w:sz="0" w:space="0" w:color="auto"/>
            <w:bottom w:val="none" w:sz="0" w:space="0" w:color="auto"/>
            <w:right w:val="none" w:sz="0" w:space="0" w:color="auto"/>
          </w:divBdr>
        </w:div>
        <w:div w:id="1850755707">
          <w:marLeft w:val="360"/>
          <w:marRight w:val="0"/>
          <w:marTop w:val="200"/>
          <w:marBottom w:val="0"/>
          <w:divBdr>
            <w:top w:val="none" w:sz="0" w:space="0" w:color="auto"/>
            <w:left w:val="none" w:sz="0" w:space="0" w:color="auto"/>
            <w:bottom w:val="none" w:sz="0" w:space="0" w:color="auto"/>
            <w:right w:val="none" w:sz="0" w:space="0" w:color="auto"/>
          </w:divBdr>
        </w:div>
        <w:div w:id="2073893695">
          <w:marLeft w:val="1080"/>
          <w:marRight w:val="0"/>
          <w:marTop w:val="100"/>
          <w:marBottom w:val="0"/>
          <w:divBdr>
            <w:top w:val="none" w:sz="0" w:space="0" w:color="auto"/>
            <w:left w:val="none" w:sz="0" w:space="0" w:color="auto"/>
            <w:bottom w:val="none" w:sz="0" w:space="0" w:color="auto"/>
            <w:right w:val="none" w:sz="0" w:space="0" w:color="auto"/>
          </w:divBdr>
        </w:div>
      </w:divsChild>
    </w:div>
    <w:div w:id="1258559568">
      <w:bodyDiv w:val="1"/>
      <w:marLeft w:val="0"/>
      <w:marRight w:val="0"/>
      <w:marTop w:val="0"/>
      <w:marBottom w:val="0"/>
      <w:divBdr>
        <w:top w:val="none" w:sz="0" w:space="0" w:color="auto"/>
        <w:left w:val="none" w:sz="0" w:space="0" w:color="auto"/>
        <w:bottom w:val="none" w:sz="0" w:space="0" w:color="auto"/>
        <w:right w:val="none" w:sz="0" w:space="0" w:color="auto"/>
      </w:divBdr>
    </w:div>
    <w:div w:id="1322540880">
      <w:bodyDiv w:val="1"/>
      <w:marLeft w:val="0"/>
      <w:marRight w:val="0"/>
      <w:marTop w:val="0"/>
      <w:marBottom w:val="0"/>
      <w:divBdr>
        <w:top w:val="none" w:sz="0" w:space="0" w:color="auto"/>
        <w:left w:val="none" w:sz="0" w:space="0" w:color="auto"/>
        <w:bottom w:val="none" w:sz="0" w:space="0" w:color="auto"/>
        <w:right w:val="none" w:sz="0" w:space="0" w:color="auto"/>
      </w:divBdr>
    </w:div>
    <w:div w:id="1406296742">
      <w:bodyDiv w:val="1"/>
      <w:marLeft w:val="0"/>
      <w:marRight w:val="0"/>
      <w:marTop w:val="0"/>
      <w:marBottom w:val="0"/>
      <w:divBdr>
        <w:top w:val="none" w:sz="0" w:space="0" w:color="auto"/>
        <w:left w:val="none" w:sz="0" w:space="0" w:color="auto"/>
        <w:bottom w:val="none" w:sz="0" w:space="0" w:color="auto"/>
        <w:right w:val="none" w:sz="0" w:space="0" w:color="auto"/>
      </w:divBdr>
    </w:div>
    <w:div w:id="1501967153">
      <w:bodyDiv w:val="1"/>
      <w:marLeft w:val="0"/>
      <w:marRight w:val="0"/>
      <w:marTop w:val="0"/>
      <w:marBottom w:val="0"/>
      <w:divBdr>
        <w:top w:val="none" w:sz="0" w:space="0" w:color="auto"/>
        <w:left w:val="none" w:sz="0" w:space="0" w:color="auto"/>
        <w:bottom w:val="none" w:sz="0" w:space="0" w:color="auto"/>
        <w:right w:val="none" w:sz="0" w:space="0" w:color="auto"/>
      </w:divBdr>
    </w:div>
    <w:div w:id="1678462614">
      <w:bodyDiv w:val="1"/>
      <w:marLeft w:val="0"/>
      <w:marRight w:val="0"/>
      <w:marTop w:val="0"/>
      <w:marBottom w:val="0"/>
      <w:divBdr>
        <w:top w:val="none" w:sz="0" w:space="0" w:color="auto"/>
        <w:left w:val="none" w:sz="0" w:space="0" w:color="auto"/>
        <w:bottom w:val="none" w:sz="0" w:space="0" w:color="auto"/>
        <w:right w:val="none" w:sz="0" w:space="0" w:color="auto"/>
      </w:divBdr>
    </w:div>
    <w:div w:id="1719206764">
      <w:bodyDiv w:val="1"/>
      <w:marLeft w:val="0"/>
      <w:marRight w:val="0"/>
      <w:marTop w:val="0"/>
      <w:marBottom w:val="0"/>
      <w:divBdr>
        <w:top w:val="none" w:sz="0" w:space="0" w:color="auto"/>
        <w:left w:val="none" w:sz="0" w:space="0" w:color="auto"/>
        <w:bottom w:val="none" w:sz="0" w:space="0" w:color="auto"/>
        <w:right w:val="none" w:sz="0" w:space="0" w:color="auto"/>
      </w:divBdr>
    </w:div>
    <w:div w:id="1762525544">
      <w:bodyDiv w:val="1"/>
      <w:marLeft w:val="0"/>
      <w:marRight w:val="0"/>
      <w:marTop w:val="0"/>
      <w:marBottom w:val="0"/>
      <w:divBdr>
        <w:top w:val="none" w:sz="0" w:space="0" w:color="auto"/>
        <w:left w:val="none" w:sz="0" w:space="0" w:color="auto"/>
        <w:bottom w:val="none" w:sz="0" w:space="0" w:color="auto"/>
        <w:right w:val="none" w:sz="0" w:space="0" w:color="auto"/>
      </w:divBdr>
    </w:div>
    <w:div w:id="1774131061">
      <w:bodyDiv w:val="1"/>
      <w:marLeft w:val="0"/>
      <w:marRight w:val="0"/>
      <w:marTop w:val="0"/>
      <w:marBottom w:val="0"/>
      <w:divBdr>
        <w:top w:val="none" w:sz="0" w:space="0" w:color="auto"/>
        <w:left w:val="none" w:sz="0" w:space="0" w:color="auto"/>
        <w:bottom w:val="none" w:sz="0" w:space="0" w:color="auto"/>
        <w:right w:val="none" w:sz="0" w:space="0" w:color="auto"/>
      </w:divBdr>
    </w:div>
    <w:div w:id="1826822413">
      <w:bodyDiv w:val="1"/>
      <w:marLeft w:val="0"/>
      <w:marRight w:val="0"/>
      <w:marTop w:val="0"/>
      <w:marBottom w:val="0"/>
      <w:divBdr>
        <w:top w:val="none" w:sz="0" w:space="0" w:color="auto"/>
        <w:left w:val="none" w:sz="0" w:space="0" w:color="auto"/>
        <w:bottom w:val="none" w:sz="0" w:space="0" w:color="auto"/>
        <w:right w:val="none" w:sz="0" w:space="0" w:color="auto"/>
      </w:divBdr>
    </w:div>
    <w:div w:id="1862010571">
      <w:bodyDiv w:val="1"/>
      <w:marLeft w:val="0"/>
      <w:marRight w:val="0"/>
      <w:marTop w:val="0"/>
      <w:marBottom w:val="0"/>
      <w:divBdr>
        <w:top w:val="none" w:sz="0" w:space="0" w:color="auto"/>
        <w:left w:val="none" w:sz="0" w:space="0" w:color="auto"/>
        <w:bottom w:val="none" w:sz="0" w:space="0" w:color="auto"/>
        <w:right w:val="none" w:sz="0" w:space="0" w:color="auto"/>
      </w:divBdr>
    </w:div>
    <w:div w:id="1923181579">
      <w:bodyDiv w:val="1"/>
      <w:marLeft w:val="0"/>
      <w:marRight w:val="0"/>
      <w:marTop w:val="0"/>
      <w:marBottom w:val="0"/>
      <w:divBdr>
        <w:top w:val="none" w:sz="0" w:space="0" w:color="auto"/>
        <w:left w:val="none" w:sz="0" w:space="0" w:color="auto"/>
        <w:bottom w:val="none" w:sz="0" w:space="0" w:color="auto"/>
        <w:right w:val="none" w:sz="0" w:space="0" w:color="auto"/>
      </w:divBdr>
    </w:div>
    <w:div w:id="1964455507">
      <w:bodyDiv w:val="1"/>
      <w:marLeft w:val="0"/>
      <w:marRight w:val="0"/>
      <w:marTop w:val="0"/>
      <w:marBottom w:val="0"/>
      <w:divBdr>
        <w:top w:val="none" w:sz="0" w:space="0" w:color="auto"/>
        <w:left w:val="none" w:sz="0" w:space="0" w:color="auto"/>
        <w:bottom w:val="none" w:sz="0" w:space="0" w:color="auto"/>
        <w:right w:val="none" w:sz="0" w:space="0" w:color="auto"/>
      </w:divBdr>
    </w:div>
    <w:div w:id="1983924114">
      <w:bodyDiv w:val="1"/>
      <w:marLeft w:val="0"/>
      <w:marRight w:val="0"/>
      <w:marTop w:val="0"/>
      <w:marBottom w:val="0"/>
      <w:divBdr>
        <w:top w:val="none" w:sz="0" w:space="0" w:color="auto"/>
        <w:left w:val="none" w:sz="0" w:space="0" w:color="auto"/>
        <w:bottom w:val="none" w:sz="0" w:space="0" w:color="auto"/>
        <w:right w:val="none" w:sz="0" w:space="0" w:color="auto"/>
      </w:divBdr>
      <w:divsChild>
        <w:div w:id="1035303635">
          <w:marLeft w:val="360"/>
          <w:marRight w:val="0"/>
          <w:marTop w:val="200"/>
          <w:marBottom w:val="0"/>
          <w:divBdr>
            <w:top w:val="none" w:sz="0" w:space="0" w:color="auto"/>
            <w:left w:val="none" w:sz="0" w:space="0" w:color="auto"/>
            <w:bottom w:val="none" w:sz="0" w:space="0" w:color="auto"/>
            <w:right w:val="none" w:sz="0" w:space="0" w:color="auto"/>
          </w:divBdr>
        </w:div>
        <w:div w:id="1276252458">
          <w:marLeft w:val="360"/>
          <w:marRight w:val="0"/>
          <w:marTop w:val="200"/>
          <w:marBottom w:val="0"/>
          <w:divBdr>
            <w:top w:val="none" w:sz="0" w:space="0" w:color="auto"/>
            <w:left w:val="none" w:sz="0" w:space="0" w:color="auto"/>
            <w:bottom w:val="none" w:sz="0" w:space="0" w:color="auto"/>
            <w:right w:val="none" w:sz="0" w:space="0" w:color="auto"/>
          </w:divBdr>
        </w:div>
        <w:div w:id="339892322">
          <w:marLeft w:val="360"/>
          <w:marRight w:val="0"/>
          <w:marTop w:val="200"/>
          <w:marBottom w:val="0"/>
          <w:divBdr>
            <w:top w:val="none" w:sz="0" w:space="0" w:color="auto"/>
            <w:left w:val="none" w:sz="0" w:space="0" w:color="auto"/>
            <w:bottom w:val="none" w:sz="0" w:space="0" w:color="auto"/>
            <w:right w:val="none" w:sz="0" w:space="0" w:color="auto"/>
          </w:divBdr>
        </w:div>
        <w:div w:id="1613439648">
          <w:marLeft w:val="1080"/>
          <w:marRight w:val="0"/>
          <w:marTop w:val="100"/>
          <w:marBottom w:val="0"/>
          <w:divBdr>
            <w:top w:val="none" w:sz="0" w:space="0" w:color="auto"/>
            <w:left w:val="none" w:sz="0" w:space="0" w:color="auto"/>
            <w:bottom w:val="none" w:sz="0" w:space="0" w:color="auto"/>
            <w:right w:val="none" w:sz="0" w:space="0" w:color="auto"/>
          </w:divBdr>
        </w:div>
        <w:div w:id="1014960292">
          <w:marLeft w:val="360"/>
          <w:marRight w:val="0"/>
          <w:marTop w:val="200"/>
          <w:marBottom w:val="0"/>
          <w:divBdr>
            <w:top w:val="none" w:sz="0" w:space="0" w:color="auto"/>
            <w:left w:val="none" w:sz="0" w:space="0" w:color="auto"/>
            <w:bottom w:val="none" w:sz="0" w:space="0" w:color="auto"/>
            <w:right w:val="none" w:sz="0" w:space="0" w:color="auto"/>
          </w:divBdr>
        </w:div>
      </w:divsChild>
    </w:div>
    <w:div w:id="1990163076">
      <w:bodyDiv w:val="1"/>
      <w:marLeft w:val="0"/>
      <w:marRight w:val="0"/>
      <w:marTop w:val="0"/>
      <w:marBottom w:val="0"/>
      <w:divBdr>
        <w:top w:val="none" w:sz="0" w:space="0" w:color="auto"/>
        <w:left w:val="none" w:sz="0" w:space="0" w:color="auto"/>
        <w:bottom w:val="none" w:sz="0" w:space="0" w:color="auto"/>
        <w:right w:val="none" w:sz="0" w:space="0" w:color="auto"/>
      </w:divBdr>
    </w:div>
    <w:div w:id="1993679661">
      <w:bodyDiv w:val="1"/>
      <w:marLeft w:val="0"/>
      <w:marRight w:val="0"/>
      <w:marTop w:val="0"/>
      <w:marBottom w:val="0"/>
      <w:divBdr>
        <w:top w:val="none" w:sz="0" w:space="0" w:color="auto"/>
        <w:left w:val="none" w:sz="0" w:space="0" w:color="auto"/>
        <w:bottom w:val="none" w:sz="0" w:space="0" w:color="auto"/>
        <w:right w:val="none" w:sz="0" w:space="0" w:color="auto"/>
      </w:divBdr>
      <w:divsChild>
        <w:div w:id="1870215058">
          <w:marLeft w:val="360"/>
          <w:marRight w:val="0"/>
          <w:marTop w:val="200"/>
          <w:marBottom w:val="0"/>
          <w:divBdr>
            <w:top w:val="none" w:sz="0" w:space="0" w:color="auto"/>
            <w:left w:val="none" w:sz="0" w:space="0" w:color="auto"/>
            <w:bottom w:val="none" w:sz="0" w:space="0" w:color="auto"/>
            <w:right w:val="none" w:sz="0" w:space="0" w:color="auto"/>
          </w:divBdr>
        </w:div>
        <w:div w:id="1342272291">
          <w:marLeft w:val="360"/>
          <w:marRight w:val="0"/>
          <w:marTop w:val="200"/>
          <w:marBottom w:val="0"/>
          <w:divBdr>
            <w:top w:val="none" w:sz="0" w:space="0" w:color="auto"/>
            <w:left w:val="none" w:sz="0" w:space="0" w:color="auto"/>
            <w:bottom w:val="none" w:sz="0" w:space="0" w:color="auto"/>
            <w:right w:val="none" w:sz="0" w:space="0" w:color="auto"/>
          </w:divBdr>
        </w:div>
        <w:div w:id="1735542260">
          <w:marLeft w:val="360"/>
          <w:marRight w:val="0"/>
          <w:marTop w:val="200"/>
          <w:marBottom w:val="0"/>
          <w:divBdr>
            <w:top w:val="none" w:sz="0" w:space="0" w:color="auto"/>
            <w:left w:val="none" w:sz="0" w:space="0" w:color="auto"/>
            <w:bottom w:val="none" w:sz="0" w:space="0" w:color="auto"/>
            <w:right w:val="none" w:sz="0" w:space="0" w:color="auto"/>
          </w:divBdr>
        </w:div>
        <w:div w:id="1951352433">
          <w:marLeft w:val="360"/>
          <w:marRight w:val="0"/>
          <w:marTop w:val="200"/>
          <w:marBottom w:val="0"/>
          <w:divBdr>
            <w:top w:val="none" w:sz="0" w:space="0" w:color="auto"/>
            <w:left w:val="none" w:sz="0" w:space="0" w:color="auto"/>
            <w:bottom w:val="none" w:sz="0" w:space="0" w:color="auto"/>
            <w:right w:val="none" w:sz="0" w:space="0" w:color="auto"/>
          </w:divBdr>
        </w:div>
        <w:div w:id="744492675">
          <w:marLeft w:val="360"/>
          <w:marRight w:val="0"/>
          <w:marTop w:val="200"/>
          <w:marBottom w:val="0"/>
          <w:divBdr>
            <w:top w:val="none" w:sz="0" w:space="0" w:color="auto"/>
            <w:left w:val="none" w:sz="0" w:space="0" w:color="auto"/>
            <w:bottom w:val="none" w:sz="0" w:space="0" w:color="auto"/>
            <w:right w:val="none" w:sz="0" w:space="0" w:color="auto"/>
          </w:divBdr>
        </w:div>
        <w:div w:id="1921215745">
          <w:marLeft w:val="360"/>
          <w:marRight w:val="0"/>
          <w:marTop w:val="200"/>
          <w:marBottom w:val="0"/>
          <w:divBdr>
            <w:top w:val="none" w:sz="0" w:space="0" w:color="auto"/>
            <w:left w:val="none" w:sz="0" w:space="0" w:color="auto"/>
            <w:bottom w:val="none" w:sz="0" w:space="0" w:color="auto"/>
            <w:right w:val="none" w:sz="0" w:space="0" w:color="auto"/>
          </w:divBdr>
        </w:div>
        <w:div w:id="1050345824">
          <w:marLeft w:val="360"/>
          <w:marRight w:val="0"/>
          <w:marTop w:val="200"/>
          <w:marBottom w:val="0"/>
          <w:divBdr>
            <w:top w:val="none" w:sz="0" w:space="0" w:color="auto"/>
            <w:left w:val="none" w:sz="0" w:space="0" w:color="auto"/>
            <w:bottom w:val="none" w:sz="0" w:space="0" w:color="auto"/>
            <w:right w:val="none" w:sz="0" w:space="0" w:color="auto"/>
          </w:divBdr>
        </w:div>
        <w:div w:id="1235166964">
          <w:marLeft w:val="360"/>
          <w:marRight w:val="0"/>
          <w:marTop w:val="200"/>
          <w:marBottom w:val="0"/>
          <w:divBdr>
            <w:top w:val="none" w:sz="0" w:space="0" w:color="auto"/>
            <w:left w:val="none" w:sz="0" w:space="0" w:color="auto"/>
            <w:bottom w:val="none" w:sz="0" w:space="0" w:color="auto"/>
            <w:right w:val="none" w:sz="0" w:space="0" w:color="auto"/>
          </w:divBdr>
        </w:div>
      </w:divsChild>
    </w:div>
    <w:div w:id="1997997451">
      <w:bodyDiv w:val="1"/>
      <w:marLeft w:val="0"/>
      <w:marRight w:val="0"/>
      <w:marTop w:val="0"/>
      <w:marBottom w:val="0"/>
      <w:divBdr>
        <w:top w:val="none" w:sz="0" w:space="0" w:color="auto"/>
        <w:left w:val="none" w:sz="0" w:space="0" w:color="auto"/>
        <w:bottom w:val="none" w:sz="0" w:space="0" w:color="auto"/>
        <w:right w:val="none" w:sz="0" w:space="0" w:color="auto"/>
      </w:divBdr>
    </w:div>
    <w:div w:id="2067409148">
      <w:bodyDiv w:val="1"/>
      <w:marLeft w:val="0"/>
      <w:marRight w:val="0"/>
      <w:marTop w:val="0"/>
      <w:marBottom w:val="0"/>
      <w:divBdr>
        <w:top w:val="none" w:sz="0" w:space="0" w:color="auto"/>
        <w:left w:val="none" w:sz="0" w:space="0" w:color="auto"/>
        <w:bottom w:val="none" w:sz="0" w:space="0" w:color="auto"/>
        <w:right w:val="none" w:sz="0" w:space="0" w:color="auto"/>
      </w:divBdr>
    </w:div>
    <w:div w:id="2069184034">
      <w:bodyDiv w:val="1"/>
      <w:marLeft w:val="0"/>
      <w:marRight w:val="0"/>
      <w:marTop w:val="0"/>
      <w:marBottom w:val="0"/>
      <w:divBdr>
        <w:top w:val="none" w:sz="0" w:space="0" w:color="auto"/>
        <w:left w:val="none" w:sz="0" w:space="0" w:color="auto"/>
        <w:bottom w:val="none" w:sz="0" w:space="0" w:color="auto"/>
        <w:right w:val="none" w:sz="0" w:space="0" w:color="auto"/>
      </w:divBdr>
    </w:div>
    <w:div w:id="2118913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emf"/><Relationship Id="rId18" Type="http://schemas.openxmlformats.org/officeDocument/2006/relationships/chart" Target="charts/chart4.xml"/><Relationship Id="rId26" Type="http://schemas.openxmlformats.org/officeDocument/2006/relationships/image" Target="media/image10.emf"/><Relationship Id="rId39" Type="http://schemas.openxmlformats.org/officeDocument/2006/relationships/image" Target="media/image23.emf"/><Relationship Id="rId21" Type="http://schemas.openxmlformats.org/officeDocument/2006/relationships/image" Target="media/image5.png"/><Relationship Id="rId34" Type="http://schemas.openxmlformats.org/officeDocument/2006/relationships/image" Target="media/image18.emf"/><Relationship Id="rId42" Type="http://schemas.openxmlformats.org/officeDocument/2006/relationships/chart" Target="charts/chart5.xml"/><Relationship Id="rId47" Type="http://schemas.openxmlformats.org/officeDocument/2006/relationships/chart" Target="charts/chart7.xml"/><Relationship Id="rId50" Type="http://schemas.openxmlformats.org/officeDocument/2006/relationships/chart" Target="charts/chart10.xml"/><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chart" Target="charts/chart3.xml"/><Relationship Id="rId29" Type="http://schemas.openxmlformats.org/officeDocument/2006/relationships/image" Target="media/image13.emf"/><Relationship Id="rId11" Type="http://schemas.openxmlformats.org/officeDocument/2006/relationships/hyperlink" Target="https://github.com/hollygene/Dosage_Compensation/blob/master/DC_workflow_old_MA.Rmd" TargetMode="External"/><Relationship Id="rId24" Type="http://schemas.openxmlformats.org/officeDocument/2006/relationships/image" Target="media/image8.png"/><Relationship Id="rId32" Type="http://schemas.openxmlformats.org/officeDocument/2006/relationships/image" Target="media/image16.emf"/><Relationship Id="rId37" Type="http://schemas.openxmlformats.org/officeDocument/2006/relationships/image" Target="media/image21.emf"/><Relationship Id="rId40" Type="http://schemas.openxmlformats.org/officeDocument/2006/relationships/image" Target="media/image24.png"/><Relationship Id="rId45" Type="http://schemas.openxmlformats.org/officeDocument/2006/relationships/image" Target="media/image11.png"/><Relationship Id="rId53" Type="http://schemas.openxmlformats.org/officeDocument/2006/relationships/theme" Target="theme/theme1.xml"/><Relationship Id="rId5" Type="http://schemas.openxmlformats.org/officeDocument/2006/relationships/comments" Target="comments.xml"/><Relationship Id="rId15" Type="http://schemas.openxmlformats.org/officeDocument/2006/relationships/chart" Target="charts/chart2.xml"/><Relationship Id="rId23" Type="http://schemas.openxmlformats.org/officeDocument/2006/relationships/image" Target="media/image7.png"/><Relationship Id="rId28" Type="http://schemas.openxmlformats.org/officeDocument/2006/relationships/image" Target="media/image12.emf"/><Relationship Id="rId36" Type="http://schemas.openxmlformats.org/officeDocument/2006/relationships/image" Target="media/image20.emf"/><Relationship Id="rId49" Type="http://schemas.openxmlformats.org/officeDocument/2006/relationships/chart" Target="charts/chart9.xml"/><Relationship Id="rId10" Type="http://schemas.openxmlformats.org/officeDocument/2006/relationships/hyperlink" Target="https://github.com/hollygene/Dosage_Compensation/blob/master/DC_workflow_April2017.sh" TargetMode="External"/><Relationship Id="rId19" Type="http://schemas.openxmlformats.org/officeDocument/2006/relationships/image" Target="media/image3.png"/><Relationship Id="rId31" Type="http://schemas.openxmlformats.org/officeDocument/2006/relationships/image" Target="media/image15.emf"/><Relationship Id="rId44" Type="http://schemas.openxmlformats.org/officeDocument/2006/relationships/image" Target="media/image100.emf"/><Relationship Id="rId52" Type="http://schemas.microsoft.com/office/2011/relationships/people" Target="people.xml"/><Relationship Id="rId4" Type="http://schemas.openxmlformats.org/officeDocument/2006/relationships/webSettings" Target="webSettings.xml"/><Relationship Id="rId9" Type="http://schemas.openxmlformats.org/officeDocument/2006/relationships/hyperlink" Target="https://support.illumina.com/sequencing/sequencing_software/igenome.html" TargetMode="External"/><Relationship Id="rId14" Type="http://schemas.openxmlformats.org/officeDocument/2006/relationships/chart" Target="charts/chart1.xml"/><Relationship Id="rId22" Type="http://schemas.openxmlformats.org/officeDocument/2006/relationships/image" Target="media/image6.png"/><Relationship Id="rId27" Type="http://schemas.openxmlformats.org/officeDocument/2006/relationships/image" Target="media/image11.emf"/><Relationship Id="rId30" Type="http://schemas.openxmlformats.org/officeDocument/2006/relationships/image" Target="media/image14.emf"/><Relationship Id="rId35" Type="http://schemas.openxmlformats.org/officeDocument/2006/relationships/image" Target="media/image19.emf"/><Relationship Id="rId48" Type="http://schemas.openxmlformats.org/officeDocument/2006/relationships/chart" Target="charts/chart8.xml"/><Relationship Id="rId8" Type="http://schemas.openxmlformats.org/officeDocument/2006/relationships/hyperlink" Target="https://www.bioinformatics.babraham.ac.uk/projects/fastqc/" TargetMode="External"/><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github.com/hollygene/Dosage_Compensation/blob/master/DC_workflow.Rmd" TargetMode="External"/><Relationship Id="rId17" Type="http://schemas.openxmlformats.org/officeDocument/2006/relationships/image" Target="media/image2.emf"/><Relationship Id="rId25" Type="http://schemas.openxmlformats.org/officeDocument/2006/relationships/image" Target="media/image9.png"/><Relationship Id="rId33" Type="http://schemas.openxmlformats.org/officeDocument/2006/relationships/image" Target="media/image17.emf"/><Relationship Id="rId38" Type="http://schemas.openxmlformats.org/officeDocument/2006/relationships/image" Target="media/image22.emf"/><Relationship Id="rId46" Type="http://schemas.openxmlformats.org/officeDocument/2006/relationships/chart" Target="charts/chart6.xml"/><Relationship Id="rId20" Type="http://schemas.openxmlformats.org/officeDocument/2006/relationships/image" Target="media/image4.png"/><Relationship Id="rId41" Type="http://schemas.openxmlformats.org/officeDocument/2006/relationships/image" Target="media/image25.emf"/><Relationship Id="rId1" Type="http://schemas.openxmlformats.org/officeDocument/2006/relationships/numbering" Target="numbering.xml"/><Relationship Id="rId6" Type="http://schemas.microsoft.com/office/2011/relationships/commentsExtended" Target="commentsExtended.xml"/></Relationships>
</file>

<file path=word/charts/_rels/chart1.xml.rels><?xml version="1.0" encoding="UTF-8" standalone="yes"?>
<Relationships xmlns="http://schemas.openxmlformats.org/package/2006/relationships"><Relationship Id="rId3" Type="http://schemas.openxmlformats.org/officeDocument/2006/relationships/oleObject" Target="file:////Users/hollymcqueary/Dropbox/McQueary/Dosage-Compensation/Paper_Results/aneuploid_table.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Users/hollymcqueary/Dropbox/McQueary/Dosage-Compensation/Paper_Results/ESRgenesAll.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Users/hollymcqueary/Dropbox/McQueary/Dosage-Compensation/Paper_Results/aneuploid_table.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hollymcqueary/Dropbox/McQueary/Dosage-Compensation/Paper_Results/aneuploid_table.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hollymcqueary/Dropbox/McQueary/Dosage-Compensation/Paper_Results/figuresJune2019.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hollymcqueary/Dropbox/McQueary/Dosage-Compensation/Paper_Drafts/GO_analysis/biological_process_commonDEeup.tsv"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Users/hollymcqueary/Dropbox/McQueary/Dosage-Compensation/Indiv_Genes/IndividualGenes/DEGenes/tabulated_DE_genes_Aneuploids.csv"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Users/hollymcqueary/Dropbox/McQueary/Dosage-Compensation/Indiv_Genes/DC_Tables/compensation_type_table.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Users/hollymcqueary/Dropbox/McQueary/Dosage-Compensation/Paper_Results/esrGenesTabulated.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Users/hollymcqueary/Dropbox/McQueary/Dosage-Compensation/Paper_Results/ESRgenesAll.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Across Both Experiments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6984705054890041E-2"/>
          <c:y val="8.4250869548494159E-2"/>
          <c:w val="0.87397471542472283"/>
          <c:h val="0.7168920725187129"/>
        </c:manualLayout>
      </c:layout>
      <c:scatterChart>
        <c:scatterStyle val="lineMarker"/>
        <c:varyColors val="0"/>
        <c:ser>
          <c:idx val="0"/>
          <c:order val="0"/>
          <c:tx>
            <c:strRef>
              <c:f>Sheet10!$U$22</c:f>
              <c:strCache>
                <c:ptCount val="1"/>
                <c:pt idx="0">
                  <c:v># chromosomes</c:v>
                </c:pt>
              </c:strCache>
            </c:strRef>
          </c:tx>
          <c:spPr>
            <a:ln w="19050" cap="rnd">
              <a:noFill/>
              <a:round/>
            </a:ln>
            <a:effectLst/>
          </c:spPr>
          <c:marker>
            <c:symbol val="circle"/>
            <c:size val="5"/>
            <c:spPr>
              <a:solidFill>
                <a:schemeClr val="accent1"/>
              </a:solidFill>
              <a:ln w="9525">
                <a:solidFill>
                  <a:schemeClr val="accent1"/>
                </a:solidFill>
              </a:ln>
              <a:effectLst/>
            </c:spPr>
          </c:marker>
          <c:errBars>
            <c:errDir val="y"/>
            <c:errBarType val="minus"/>
            <c:errValType val="percentage"/>
            <c:noEndCap val="0"/>
            <c:val val="100"/>
            <c:spPr>
              <a:noFill/>
              <a:ln w="9525" cap="flat" cmpd="sng" algn="ctr">
                <a:solidFill>
                  <a:schemeClr val="tx1">
                    <a:lumMod val="65000"/>
                    <a:lumOff val="35000"/>
                  </a:schemeClr>
                </a:solidFill>
                <a:round/>
              </a:ln>
              <a:effectLst/>
            </c:spPr>
          </c:errBars>
          <c:errBars>
            <c:errDir val="x"/>
            <c:errBarType val="both"/>
            <c:errValType val="percentage"/>
            <c:noEndCap val="0"/>
            <c:val val="0"/>
            <c:spPr>
              <a:noFill/>
              <a:ln w="9525" cap="flat" cmpd="sng" algn="ctr">
                <a:solidFill>
                  <a:schemeClr val="tx1">
                    <a:lumMod val="65000"/>
                    <a:lumOff val="35000"/>
                  </a:schemeClr>
                </a:solidFill>
                <a:round/>
              </a:ln>
              <a:effectLst/>
            </c:spPr>
          </c:errBars>
          <c:xVal>
            <c:numRef>
              <c:f>Sheet10!$T$23:$T$33</c:f>
              <c:numCache>
                <c:formatCode>General</c:formatCode>
                <c:ptCount val="11"/>
                <c:pt idx="0">
                  <c:v>0</c:v>
                </c:pt>
                <c:pt idx="1">
                  <c:v>1</c:v>
                </c:pt>
                <c:pt idx="2">
                  <c:v>2</c:v>
                </c:pt>
                <c:pt idx="3">
                  <c:v>3</c:v>
                </c:pt>
                <c:pt idx="4">
                  <c:v>4</c:v>
                </c:pt>
                <c:pt idx="5">
                  <c:v>5</c:v>
                </c:pt>
                <c:pt idx="6">
                  <c:v>6</c:v>
                </c:pt>
                <c:pt idx="7">
                  <c:v>7</c:v>
                </c:pt>
                <c:pt idx="8">
                  <c:v>8</c:v>
                </c:pt>
                <c:pt idx="9">
                  <c:v>9</c:v>
                </c:pt>
                <c:pt idx="10">
                  <c:v>10</c:v>
                </c:pt>
              </c:numCache>
            </c:numRef>
          </c:xVal>
          <c:yVal>
            <c:numRef>
              <c:f>Sheet10!$U$23:$U$33</c:f>
              <c:numCache>
                <c:formatCode>General</c:formatCode>
                <c:ptCount val="11"/>
                <c:pt idx="0">
                  <c:v>10</c:v>
                </c:pt>
                <c:pt idx="1">
                  <c:v>7</c:v>
                </c:pt>
                <c:pt idx="2">
                  <c:v>3</c:v>
                </c:pt>
                <c:pt idx="3">
                  <c:v>7</c:v>
                </c:pt>
                <c:pt idx="4">
                  <c:v>1</c:v>
                </c:pt>
                <c:pt idx="5">
                  <c:v>0</c:v>
                </c:pt>
                <c:pt idx="6">
                  <c:v>2</c:v>
                </c:pt>
                <c:pt idx="7">
                  <c:v>1</c:v>
                </c:pt>
                <c:pt idx="8">
                  <c:v>0</c:v>
                </c:pt>
                <c:pt idx="9">
                  <c:v>0</c:v>
                </c:pt>
                <c:pt idx="10">
                  <c:v>1</c:v>
                </c:pt>
              </c:numCache>
            </c:numRef>
          </c:yVal>
          <c:smooth val="0"/>
          <c:extLst>
            <c:ext xmlns:c16="http://schemas.microsoft.com/office/drawing/2014/chart" uri="{C3380CC4-5D6E-409C-BE32-E72D297353CC}">
              <c16:uniqueId val="{00000000-5468-AF45-B0A1-456AB9EBC000}"/>
            </c:ext>
          </c:extLst>
        </c:ser>
        <c:dLbls>
          <c:showLegendKey val="0"/>
          <c:showVal val="0"/>
          <c:showCatName val="0"/>
          <c:showSerName val="0"/>
          <c:showPercent val="0"/>
          <c:showBubbleSize val="0"/>
        </c:dLbls>
        <c:axId val="1660418767"/>
        <c:axId val="1660466271"/>
      </c:scatterChart>
      <c:valAx>
        <c:axId val="1660418767"/>
        <c:scaling>
          <c:orientation val="minMax"/>
          <c:max val="10"/>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trisomies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bg2"/>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60466271"/>
        <c:crosses val="autoZero"/>
        <c:crossBetween val="midCat"/>
      </c:valAx>
      <c:valAx>
        <c:axId val="1660466271"/>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chromosomes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bg2"/>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60418767"/>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Hybrid Euploid ESR Genes GO Analysis - Biological Process</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'Euploid GC'!$D$43</c:f>
              <c:strCache>
                <c:ptCount val="1"/>
                <c:pt idx="0">
                  <c:v>% gene hit against total</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FB03-9240-BE66-79C098B6BF27}"/>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FB03-9240-BE66-79C098B6BF27}"/>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FB03-9240-BE66-79C098B6BF27}"/>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FB03-9240-BE66-79C098B6BF27}"/>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FB03-9240-BE66-79C098B6BF27}"/>
              </c:ext>
            </c:extLst>
          </c:dPt>
          <c:cat>
            <c:strRef>
              <c:f>'Euploid GC'!$C$44:$C$48</c:f>
              <c:strCache>
                <c:ptCount val="5"/>
                <c:pt idx="0">
                  <c:v>response to stimulus (GO:0050896)</c:v>
                </c:pt>
                <c:pt idx="1">
                  <c:v>cellular process (GO:0009987)</c:v>
                </c:pt>
                <c:pt idx="2">
                  <c:v>metabolic process (GO:0008152)</c:v>
                </c:pt>
                <c:pt idx="3">
                  <c:v>biological regulation (GO:0065007)</c:v>
                </c:pt>
                <c:pt idx="4">
                  <c:v>localization (GO:0051179)</c:v>
                </c:pt>
              </c:strCache>
            </c:strRef>
          </c:cat>
          <c:val>
            <c:numRef>
              <c:f>'Euploid GC'!$D$44:$D$48</c:f>
              <c:numCache>
                <c:formatCode>0.00%</c:formatCode>
                <c:ptCount val="5"/>
                <c:pt idx="0">
                  <c:v>7.2999999999999995E-2</c:v>
                </c:pt>
                <c:pt idx="1">
                  <c:v>0.313</c:v>
                </c:pt>
                <c:pt idx="2">
                  <c:v>0.375</c:v>
                </c:pt>
                <c:pt idx="3">
                  <c:v>7.2999999999999995E-2</c:v>
                </c:pt>
                <c:pt idx="4">
                  <c:v>0.115</c:v>
                </c:pt>
              </c:numCache>
            </c:numRef>
          </c:val>
          <c:extLst>
            <c:ext xmlns:c16="http://schemas.microsoft.com/office/drawing/2014/chart" uri="{C3380CC4-5D6E-409C-BE32-E72D297353CC}">
              <c16:uniqueId val="{0000000A-FB03-9240-BE66-79C098B6BF27}"/>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0.51489659834367119"/>
          <c:y val="0.79755511174996485"/>
          <c:w val="0.48190080370669802"/>
          <c:h val="0.13782453283808022"/>
        </c:manualLayout>
      </c:layout>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Lab Strain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Sheet10!$L$20</c:f>
              <c:strCache>
                <c:ptCount val="1"/>
                <c:pt idx="0">
                  <c:v># trisomies</c:v>
                </c:pt>
              </c:strCache>
            </c:strRef>
          </c:tx>
          <c:spPr>
            <a:ln w="19050" cap="rnd">
              <a:noFill/>
              <a:round/>
            </a:ln>
            <a:effectLst/>
          </c:spPr>
          <c:marker>
            <c:symbol val="square"/>
            <c:size val="7"/>
            <c:spPr>
              <a:solidFill>
                <a:schemeClr val="tx1"/>
              </a:solidFill>
              <a:ln w="9525">
                <a:noFill/>
              </a:ln>
              <a:effectLst/>
            </c:spPr>
          </c:marker>
          <c:xVal>
            <c:numRef>
              <c:f>Sheet10!$K$21:$K$36</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xVal>
          <c:yVal>
            <c:numRef>
              <c:f>Sheet10!$L$21:$L$36</c:f>
              <c:numCache>
                <c:formatCode>General</c:formatCode>
                <c:ptCount val="16"/>
                <c:pt idx="0">
                  <c:v>1</c:v>
                </c:pt>
                <c:pt idx="1">
                  <c:v>3</c:v>
                </c:pt>
                <c:pt idx="2">
                  <c:v>2</c:v>
                </c:pt>
                <c:pt idx="3">
                  <c:v>3</c:v>
                </c:pt>
                <c:pt idx="4">
                  <c:v>3</c:v>
                </c:pt>
                <c:pt idx="5">
                  <c:v>0</c:v>
                </c:pt>
                <c:pt idx="6">
                  <c:v>1</c:v>
                </c:pt>
                <c:pt idx="7">
                  <c:v>4</c:v>
                </c:pt>
                <c:pt idx="8">
                  <c:v>3</c:v>
                </c:pt>
                <c:pt idx="9">
                  <c:v>1</c:v>
                </c:pt>
                <c:pt idx="10">
                  <c:v>1</c:v>
                </c:pt>
                <c:pt idx="11">
                  <c:v>1</c:v>
                </c:pt>
                <c:pt idx="12">
                  <c:v>0</c:v>
                </c:pt>
                <c:pt idx="13">
                  <c:v>3</c:v>
                </c:pt>
                <c:pt idx="14">
                  <c:v>0</c:v>
                </c:pt>
                <c:pt idx="15">
                  <c:v>3</c:v>
                </c:pt>
              </c:numCache>
            </c:numRef>
          </c:yVal>
          <c:smooth val="0"/>
          <c:extLst>
            <c:ext xmlns:c16="http://schemas.microsoft.com/office/drawing/2014/chart" uri="{C3380CC4-5D6E-409C-BE32-E72D297353CC}">
              <c16:uniqueId val="{00000000-478F-0445-86CE-591103683C11}"/>
            </c:ext>
          </c:extLst>
        </c:ser>
        <c:ser>
          <c:idx val="1"/>
          <c:order val="1"/>
          <c:tx>
            <c:strRef>
              <c:f>Sheet10!$M$20</c:f>
              <c:strCache>
                <c:ptCount val="1"/>
                <c:pt idx="0">
                  <c:v># monosomies </c:v>
                </c:pt>
              </c:strCache>
            </c:strRef>
          </c:tx>
          <c:spPr>
            <a:ln w="25400" cap="rnd">
              <a:noFill/>
              <a:round/>
            </a:ln>
            <a:effectLst/>
          </c:spPr>
          <c:marker>
            <c:symbol val="circle"/>
            <c:size val="5"/>
            <c:spPr>
              <a:solidFill>
                <a:srgbClr val="00B0F0"/>
              </a:solidFill>
              <a:ln w="9525">
                <a:solidFill>
                  <a:srgbClr val="00B0F0"/>
                </a:solidFill>
              </a:ln>
              <a:effectLst/>
            </c:spPr>
          </c:marker>
          <c:xVal>
            <c:numRef>
              <c:f>Sheet10!$K$21:$K$36</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xVal>
          <c:yVal>
            <c:numRef>
              <c:f>Sheet10!$M$21:$M$36</c:f>
              <c:numCache>
                <c:formatCode>General</c:formatCode>
                <c:ptCount val="16"/>
                <c:pt idx="0">
                  <c:v>0</c:v>
                </c:pt>
                <c:pt idx="1">
                  <c:v>0</c:v>
                </c:pt>
                <c:pt idx="2">
                  <c:v>0</c:v>
                </c:pt>
                <c:pt idx="3">
                  <c:v>0</c:v>
                </c:pt>
                <c:pt idx="4">
                  <c:v>0</c:v>
                </c:pt>
                <c:pt idx="5">
                  <c:v>0</c:v>
                </c:pt>
                <c:pt idx="6">
                  <c:v>0</c:v>
                </c:pt>
                <c:pt idx="7">
                  <c:v>0</c:v>
                </c:pt>
                <c:pt idx="8">
                  <c:v>2</c:v>
                </c:pt>
                <c:pt idx="9">
                  <c:v>0</c:v>
                </c:pt>
                <c:pt idx="10">
                  <c:v>0</c:v>
                </c:pt>
                <c:pt idx="11">
                  <c:v>0</c:v>
                </c:pt>
                <c:pt idx="12">
                  <c:v>0</c:v>
                </c:pt>
                <c:pt idx="13">
                  <c:v>0</c:v>
                </c:pt>
                <c:pt idx="14">
                  <c:v>0</c:v>
                </c:pt>
                <c:pt idx="15">
                  <c:v>0</c:v>
                </c:pt>
              </c:numCache>
            </c:numRef>
          </c:yVal>
          <c:smooth val="0"/>
          <c:extLst>
            <c:ext xmlns:c16="http://schemas.microsoft.com/office/drawing/2014/chart" uri="{C3380CC4-5D6E-409C-BE32-E72D297353CC}">
              <c16:uniqueId val="{00000001-478F-0445-86CE-591103683C11}"/>
            </c:ext>
          </c:extLst>
        </c:ser>
        <c:dLbls>
          <c:showLegendKey val="0"/>
          <c:showVal val="0"/>
          <c:showCatName val="0"/>
          <c:showSerName val="0"/>
          <c:showPercent val="0"/>
          <c:showBubbleSize val="0"/>
        </c:dLbls>
        <c:axId val="1749953807"/>
        <c:axId val="1752288095"/>
      </c:scatterChart>
      <c:valAx>
        <c:axId val="1749953807"/>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Chromosome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288095"/>
        <c:crosses val="autoZero"/>
        <c:crossBetween val="midCat"/>
      </c:valAx>
      <c:valAx>
        <c:axId val="1752288095"/>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events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49953807"/>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US">
                <a:solidFill>
                  <a:schemeClr val="tx1"/>
                </a:solidFill>
              </a:rPr>
              <a:t>Hybrid Strain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US"/>
        </a:p>
      </c:txPr>
    </c:title>
    <c:autoTitleDeleted val="0"/>
    <c:plotArea>
      <c:layout/>
      <c:scatterChart>
        <c:scatterStyle val="lineMarker"/>
        <c:varyColors val="0"/>
        <c:ser>
          <c:idx val="0"/>
          <c:order val="0"/>
          <c:tx>
            <c:strRef>
              <c:f>Sheet10!$M$1</c:f>
              <c:strCache>
                <c:ptCount val="1"/>
                <c:pt idx="0">
                  <c:v># monosomies </c:v>
                </c:pt>
              </c:strCache>
            </c:strRef>
          </c:tx>
          <c:spPr>
            <a:ln w="19050" cap="rnd">
              <a:noFill/>
              <a:round/>
            </a:ln>
            <a:effectLst/>
          </c:spPr>
          <c:marker>
            <c:symbol val="circle"/>
            <c:size val="5"/>
            <c:spPr>
              <a:solidFill>
                <a:srgbClr val="00B050"/>
              </a:solidFill>
              <a:ln w="9525">
                <a:solidFill>
                  <a:srgbClr val="92D050"/>
                </a:solidFill>
              </a:ln>
              <a:effectLst/>
            </c:spPr>
          </c:marker>
          <c:xVal>
            <c:strRef>
              <c:f>Sheet10!$K$1:$K$17</c:f>
              <c:strCache>
                <c:ptCount val="17"/>
                <c:pt idx="0">
                  <c:v>Chromosome</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strCache>
            </c:strRef>
          </c:xVal>
          <c:yVal>
            <c:numRef>
              <c:f>Sheet10!$M$2:$M$17</c:f>
              <c:numCache>
                <c:formatCode>General</c:formatCode>
                <c:ptCount val="16"/>
                <c:pt idx="0">
                  <c:v>1</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yVal>
          <c:smooth val="0"/>
          <c:extLst>
            <c:ext xmlns:c16="http://schemas.microsoft.com/office/drawing/2014/chart" uri="{C3380CC4-5D6E-409C-BE32-E72D297353CC}">
              <c16:uniqueId val="{00000000-0536-1D4E-903A-940A5D6FC90B}"/>
            </c:ext>
          </c:extLst>
        </c:ser>
        <c:ser>
          <c:idx val="1"/>
          <c:order val="1"/>
          <c:tx>
            <c:strRef>
              <c:f>Sheet10!$N$1</c:f>
              <c:strCache>
                <c:ptCount val="1"/>
                <c:pt idx="0">
                  <c:v># tetrasomies</c:v>
                </c:pt>
              </c:strCache>
            </c:strRef>
          </c:tx>
          <c:spPr>
            <a:ln w="19050" cap="rnd">
              <a:noFill/>
              <a:round/>
            </a:ln>
            <a:effectLst/>
          </c:spPr>
          <c:marker>
            <c:symbol val="circle"/>
            <c:size val="5"/>
            <c:spPr>
              <a:solidFill>
                <a:srgbClr val="00B0F0"/>
              </a:solidFill>
              <a:ln w="9525">
                <a:solidFill>
                  <a:srgbClr val="00B0F0"/>
                </a:solidFill>
              </a:ln>
              <a:effectLst/>
            </c:spPr>
          </c:marker>
          <c:xVal>
            <c:strRef>
              <c:f>Sheet10!$K$1:$K$17</c:f>
              <c:strCache>
                <c:ptCount val="17"/>
                <c:pt idx="0">
                  <c:v>Chromosome</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strCache>
            </c:strRef>
          </c:xVal>
          <c:yVal>
            <c:numRef>
              <c:f>Sheet10!$N$2:$N$17</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1</c:v>
                </c:pt>
              </c:numCache>
            </c:numRef>
          </c:yVal>
          <c:smooth val="0"/>
          <c:extLst>
            <c:ext xmlns:c16="http://schemas.microsoft.com/office/drawing/2014/chart" uri="{C3380CC4-5D6E-409C-BE32-E72D297353CC}">
              <c16:uniqueId val="{00000001-0536-1D4E-903A-940A5D6FC90B}"/>
            </c:ext>
          </c:extLst>
        </c:ser>
        <c:ser>
          <c:idx val="2"/>
          <c:order val="2"/>
          <c:tx>
            <c:v>trisomies</c:v>
          </c:tx>
          <c:spPr>
            <a:ln w="25400" cap="rnd">
              <a:noFill/>
              <a:round/>
            </a:ln>
            <a:effectLst/>
          </c:spPr>
          <c:marker>
            <c:symbol val="circle"/>
            <c:size val="5"/>
            <c:spPr>
              <a:solidFill>
                <a:srgbClr val="7030A0"/>
              </a:solidFill>
              <a:ln w="9525">
                <a:solidFill>
                  <a:srgbClr val="7030A0"/>
                </a:solidFill>
              </a:ln>
              <a:effectLst/>
            </c:spPr>
          </c:marker>
          <c:xVal>
            <c:strRef>
              <c:f>Sheet10!$K$1:$K$17</c:f>
              <c:strCache>
                <c:ptCount val="17"/>
                <c:pt idx="0">
                  <c:v>Chromosome</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strCache>
            </c:strRef>
          </c:xVal>
          <c:yVal>
            <c:numRef>
              <c:f>Sheet10!$L$2:$L$17</c:f>
              <c:numCache>
                <c:formatCode>General</c:formatCode>
                <c:ptCount val="16"/>
                <c:pt idx="0">
                  <c:v>3</c:v>
                </c:pt>
                <c:pt idx="1">
                  <c:v>0</c:v>
                </c:pt>
                <c:pt idx="2">
                  <c:v>0</c:v>
                </c:pt>
                <c:pt idx="3">
                  <c:v>0</c:v>
                </c:pt>
                <c:pt idx="4">
                  <c:v>6</c:v>
                </c:pt>
                <c:pt idx="5">
                  <c:v>0</c:v>
                </c:pt>
                <c:pt idx="6">
                  <c:v>6</c:v>
                </c:pt>
                <c:pt idx="7">
                  <c:v>0</c:v>
                </c:pt>
                <c:pt idx="8">
                  <c:v>2</c:v>
                </c:pt>
                <c:pt idx="9">
                  <c:v>1</c:v>
                </c:pt>
                <c:pt idx="10">
                  <c:v>0</c:v>
                </c:pt>
                <c:pt idx="11">
                  <c:v>7</c:v>
                </c:pt>
                <c:pt idx="12">
                  <c:v>0</c:v>
                </c:pt>
                <c:pt idx="13">
                  <c:v>2</c:v>
                </c:pt>
                <c:pt idx="14">
                  <c:v>1</c:v>
                </c:pt>
                <c:pt idx="15">
                  <c:v>10</c:v>
                </c:pt>
              </c:numCache>
            </c:numRef>
          </c:yVal>
          <c:smooth val="0"/>
          <c:extLst>
            <c:ext xmlns:c16="http://schemas.microsoft.com/office/drawing/2014/chart" uri="{C3380CC4-5D6E-409C-BE32-E72D297353CC}">
              <c16:uniqueId val="{00000002-0536-1D4E-903A-940A5D6FC90B}"/>
            </c:ext>
          </c:extLst>
        </c:ser>
        <c:dLbls>
          <c:showLegendKey val="0"/>
          <c:showVal val="0"/>
          <c:showCatName val="0"/>
          <c:showSerName val="0"/>
          <c:showPercent val="0"/>
          <c:showBubbleSize val="0"/>
        </c:dLbls>
        <c:axId val="1752819727"/>
        <c:axId val="1746563055"/>
      </c:scatterChart>
      <c:valAx>
        <c:axId val="1752819727"/>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tx1"/>
                    </a:solidFill>
                  </a:rPr>
                  <a:t>Chromosome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746563055"/>
        <c:crosses val="autoZero"/>
        <c:crossBetween val="midCat"/>
      </c:valAx>
      <c:valAx>
        <c:axId val="1746563055"/>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solidFill>
                      <a:schemeClr val="tx1"/>
                    </a:solidFill>
                  </a:rPr>
                  <a:t># of events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752819727"/>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60" b="0" i="0" u="none" strike="noStrike" kern="1200" spc="0" baseline="0">
                <a:solidFill>
                  <a:schemeClr val="tx1"/>
                </a:solidFill>
                <a:latin typeface="Helvetica" pitchFamily="2" charset="0"/>
                <a:ea typeface="+mn-ea"/>
                <a:cs typeface="Arial" panose="020B0604020202020204" pitchFamily="34" charset="0"/>
              </a:defRPr>
            </a:pPr>
            <a:r>
              <a:rPr lang="en-US" sz="1800" b="1" i="0" baseline="0">
                <a:effectLst/>
              </a:rPr>
              <a:t>Heterozygosity Influences Aneuploidy Rate</a:t>
            </a:r>
            <a:endParaRPr lang="en-US">
              <a:effectLst/>
            </a:endParaRPr>
          </a:p>
        </c:rich>
      </c:tx>
      <c:overlay val="0"/>
      <c:spPr>
        <a:noFill/>
        <a:ln>
          <a:noFill/>
        </a:ln>
        <a:effectLst/>
      </c:spPr>
      <c:txPr>
        <a:bodyPr rot="0" spcFirstLastPara="1" vertOverflow="ellipsis" vert="horz" wrap="square" anchor="ctr" anchorCtr="1"/>
        <a:lstStyle/>
        <a:p>
          <a:pPr>
            <a:defRPr sz="1260" b="0" i="0" u="none" strike="noStrike" kern="1200" spc="0" baseline="0">
              <a:solidFill>
                <a:schemeClr val="tx1"/>
              </a:solidFill>
              <a:latin typeface="Helvetica" pitchFamily="2" charset="0"/>
              <a:ea typeface="+mn-ea"/>
              <a:cs typeface="Arial" panose="020B0604020202020204" pitchFamily="34" charset="0"/>
            </a:defRPr>
          </a:pPr>
          <a:endParaRPr lang="en-US"/>
        </a:p>
      </c:txPr>
    </c:title>
    <c:autoTitleDeleted val="0"/>
    <c:plotArea>
      <c:layout>
        <c:manualLayout>
          <c:layoutTarget val="inner"/>
          <c:xMode val="edge"/>
          <c:yMode val="edge"/>
          <c:x val="0.19444630010582245"/>
          <c:y val="8.1554069622793254E-2"/>
          <c:w val="0.63659149936100923"/>
          <c:h val="0.82443956043956046"/>
        </c:manualLayout>
      </c:layout>
      <c:barChart>
        <c:barDir val="col"/>
        <c:grouping val="clustered"/>
        <c:varyColors val="0"/>
        <c:ser>
          <c:idx val="0"/>
          <c:order val="0"/>
          <c:tx>
            <c:strRef>
              <c:f>'/Users/hollymcqueary/Dropbox/McQueary/Dosage-Compensation/Paper_Results/[aneuploidy_rate_figure_ideas.xlsx]Sheet1'!$A$2</c:f>
              <c:strCache>
                <c:ptCount val="1"/>
                <c:pt idx="0">
                  <c:v>Heterozygous Hybrid Strain</c:v>
                </c:pt>
              </c:strCache>
            </c:strRef>
          </c:tx>
          <c:spPr>
            <a:solidFill>
              <a:srgbClr val="FF000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solidFill>
                    <a:latin typeface="Helvetica" pitchFamily="2" charset="0"/>
                    <a:ea typeface="+mn-ea"/>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stdErr"/>
            <c:noEndCap val="0"/>
            <c:spPr>
              <a:noFill/>
              <a:ln w="9525" cap="flat" cmpd="sng" algn="ctr">
                <a:solidFill>
                  <a:schemeClr val="tx1">
                    <a:lumMod val="65000"/>
                    <a:lumOff val="35000"/>
                  </a:schemeClr>
                </a:solidFill>
                <a:round/>
              </a:ln>
              <a:effectLst/>
            </c:spPr>
          </c:errBars>
          <c:cat>
            <c:strRef>
              <c:f>'/Users/hollymcqueary/Dropbox/McQueary/Dosage-Compensation/Paper_Results/[aneuploidy_rate_figure_ideas.xlsx]Sheet1'!$B$1:$E$1</c:f>
              <c:strCache>
                <c:ptCount val="4"/>
                <c:pt idx="0">
                  <c:v>Total Aneuploids</c:v>
                </c:pt>
                <c:pt idx="1">
                  <c:v>Trisomies</c:v>
                </c:pt>
                <c:pt idx="2">
                  <c:v>Monosomies</c:v>
                </c:pt>
                <c:pt idx="3">
                  <c:v>Tetrasomies</c:v>
                </c:pt>
              </c:strCache>
            </c:strRef>
          </c:cat>
          <c:val>
            <c:numRef>
              <c:f>'/Users/hollymcqueary/Dropbox/McQueary/Dosage-Compensation/Paper_Results/[aneuploidy_rate_figure_ideas.xlsx]Sheet1'!$B$2:$E$2</c:f>
              <c:numCache>
                <c:formatCode>General</c:formatCode>
                <c:ptCount val="4"/>
                <c:pt idx="0">
                  <c:v>1.8200000000000001E-4</c:v>
                </c:pt>
                <c:pt idx="1">
                  <c:v>1.7142857142857143E-4</c:v>
                </c:pt>
                <c:pt idx="2">
                  <c:v>6.3492063492063493E-6</c:v>
                </c:pt>
                <c:pt idx="3">
                  <c:v>6.3492063492063493E-6</c:v>
                </c:pt>
              </c:numCache>
            </c:numRef>
          </c:val>
          <c:extLst>
            <c:ext xmlns:c16="http://schemas.microsoft.com/office/drawing/2014/chart" uri="{C3380CC4-5D6E-409C-BE32-E72D297353CC}">
              <c16:uniqueId val="{00000000-8E29-8646-AA20-66134660D512}"/>
            </c:ext>
          </c:extLst>
        </c:ser>
        <c:ser>
          <c:idx val="1"/>
          <c:order val="1"/>
          <c:tx>
            <c:strRef>
              <c:f>'/Users/hollymcqueary/Dropbox/McQueary/Dosage-Compensation/Paper_Results/[aneuploidy_rate_figure_ideas.xlsx]Sheet1'!$A$3</c:f>
              <c:strCache>
                <c:ptCount val="1"/>
                <c:pt idx="0">
                  <c:v>Homozygous Lab Strain</c:v>
                </c:pt>
              </c:strCache>
            </c:strRef>
          </c:tx>
          <c:spPr>
            <a:solidFill>
              <a:schemeClr val="tx1"/>
            </a:solidFill>
            <a:ln>
              <a:noFill/>
            </a:ln>
            <a:effectLst/>
          </c:spPr>
          <c:invertIfNegative val="0"/>
          <c:errBars>
            <c:errBarType val="both"/>
            <c:errValType val="stdErr"/>
            <c:noEndCap val="0"/>
            <c:spPr>
              <a:noFill/>
              <a:ln w="9525" cap="flat" cmpd="sng" algn="ctr">
                <a:solidFill>
                  <a:schemeClr val="tx1">
                    <a:lumMod val="65000"/>
                    <a:lumOff val="35000"/>
                  </a:schemeClr>
                </a:solidFill>
                <a:round/>
              </a:ln>
              <a:effectLst/>
            </c:spPr>
          </c:errBars>
          <c:cat>
            <c:strRef>
              <c:f>'/Users/hollymcqueary/Dropbox/McQueary/Dosage-Compensation/Paper_Results/[aneuploidy_rate_figure_ideas.xlsx]Sheet1'!$B$1:$E$1</c:f>
              <c:strCache>
                <c:ptCount val="4"/>
                <c:pt idx="0">
                  <c:v>Total Aneuploids</c:v>
                </c:pt>
                <c:pt idx="1">
                  <c:v>Trisomies</c:v>
                </c:pt>
                <c:pt idx="2">
                  <c:v>Monosomies</c:v>
                </c:pt>
                <c:pt idx="3">
                  <c:v>Tetrasomies</c:v>
                </c:pt>
              </c:strCache>
            </c:strRef>
          </c:cat>
          <c:val>
            <c:numRef>
              <c:f>'/Users/hollymcqueary/Dropbox/McQueary/Dosage-Compensation/Paper_Results/[aneuploidy_rate_figure_ideas.xlsx]Sheet1'!$B$3:$E$3</c:f>
              <c:numCache>
                <c:formatCode>General</c:formatCode>
                <c:ptCount val="4"/>
                <c:pt idx="0">
                  <c:v>1.0399999999999999E-4</c:v>
                </c:pt>
                <c:pt idx="1">
                  <c:v>9.7E-5</c:v>
                </c:pt>
                <c:pt idx="2">
                  <c:v>6.68918692932874E-6</c:v>
                </c:pt>
                <c:pt idx="3">
                  <c:v>0</c:v>
                </c:pt>
              </c:numCache>
            </c:numRef>
          </c:val>
          <c:extLst>
            <c:ext xmlns:c16="http://schemas.microsoft.com/office/drawing/2014/chart" uri="{C3380CC4-5D6E-409C-BE32-E72D297353CC}">
              <c16:uniqueId val="{00000001-8E29-8646-AA20-66134660D512}"/>
            </c:ext>
          </c:extLst>
        </c:ser>
        <c:dLbls>
          <c:showLegendKey val="0"/>
          <c:showVal val="0"/>
          <c:showCatName val="0"/>
          <c:showSerName val="0"/>
          <c:showPercent val="0"/>
          <c:showBubbleSize val="0"/>
        </c:dLbls>
        <c:gapWidth val="150"/>
        <c:axId val="305601984"/>
        <c:axId val="305664560"/>
      </c:barChart>
      <c:catAx>
        <c:axId val="305601984"/>
        <c:scaling>
          <c:orientation val="minMax"/>
        </c:scaling>
        <c:delete val="0"/>
        <c:axPos val="b"/>
        <c:title>
          <c:tx>
            <c:rich>
              <a:bodyPr rot="0" spcFirstLastPara="1" vertOverflow="ellipsis" vert="horz" wrap="square" anchor="ctr" anchorCtr="1"/>
              <a:lstStyle/>
              <a:p>
                <a:pPr>
                  <a:defRPr sz="1050" b="0" i="0" u="none" strike="noStrike" kern="1200" baseline="0">
                    <a:solidFill>
                      <a:schemeClr val="tx1"/>
                    </a:solidFill>
                    <a:latin typeface="Helvetica" pitchFamily="2" charset="0"/>
                    <a:ea typeface="+mn-ea"/>
                    <a:cs typeface="Arial" panose="020B0604020202020204" pitchFamily="34" charset="0"/>
                  </a:defRPr>
                </a:pPr>
                <a:r>
                  <a:rPr lang="en-US"/>
                  <a:t>Aneuploidy Type</a:t>
                </a: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Helvetica" pitchFamily="2" charset="0"/>
                  <a:ea typeface="+mn-ea"/>
                  <a:cs typeface="Arial" panose="020B0604020202020204" pitchFamily="34"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Helvetica" pitchFamily="2" charset="0"/>
                <a:ea typeface="+mn-ea"/>
                <a:cs typeface="Arial" panose="020B0604020202020204" pitchFamily="34" charset="0"/>
              </a:defRPr>
            </a:pPr>
            <a:endParaRPr lang="en-US"/>
          </a:p>
        </c:txPr>
        <c:crossAx val="305664560"/>
        <c:crosses val="autoZero"/>
        <c:auto val="1"/>
        <c:lblAlgn val="ctr"/>
        <c:lblOffset val="100"/>
        <c:noMultiLvlLbl val="0"/>
      </c:catAx>
      <c:valAx>
        <c:axId val="305664560"/>
        <c:scaling>
          <c:orientation val="minMax"/>
        </c:scaling>
        <c:delete val="0"/>
        <c:axPos val="l"/>
        <c:title>
          <c:tx>
            <c:rich>
              <a:bodyPr rot="-5400000" spcFirstLastPara="1" vertOverflow="ellipsis" vert="horz" wrap="square" anchor="ctr" anchorCtr="1"/>
              <a:lstStyle/>
              <a:p>
                <a:pPr>
                  <a:defRPr sz="1050" b="0" i="0" u="none" strike="noStrike" kern="1200" baseline="0">
                    <a:solidFill>
                      <a:schemeClr val="tx1"/>
                    </a:solidFill>
                    <a:latin typeface="Helvetica" pitchFamily="2" charset="0"/>
                    <a:ea typeface="+mn-ea"/>
                    <a:cs typeface="Arial" panose="020B0604020202020204" pitchFamily="34" charset="0"/>
                  </a:defRPr>
                </a:pPr>
                <a:r>
                  <a:rPr lang="en-US"/>
                  <a:t># events/genome/generation</a:t>
                </a:r>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1"/>
                  </a:solidFill>
                  <a:latin typeface="Helvetica" pitchFamily="2" charset="0"/>
                  <a:ea typeface="+mn-ea"/>
                  <a:cs typeface="Arial" panose="020B0604020202020204" pitchFamily="34" charset="0"/>
                </a:defRPr>
              </a:pPr>
              <a:endParaRPr lang="en-US"/>
            </a:p>
          </c:txPr>
        </c:title>
        <c:numFmt formatCode="0.00\ E+00" sourceLinked="0"/>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chemeClr val="tx1"/>
                </a:solidFill>
                <a:latin typeface="Helvetica" pitchFamily="2" charset="0"/>
                <a:ea typeface="+mn-ea"/>
                <a:cs typeface="Arial" panose="020B0604020202020204" pitchFamily="34" charset="0"/>
              </a:defRPr>
            </a:pPr>
            <a:endParaRPr lang="en-US"/>
          </a:p>
        </c:txPr>
        <c:crossAx val="305601984"/>
        <c:crosses val="autoZero"/>
        <c:crossBetween val="between"/>
      </c:valAx>
      <c:spPr>
        <a:noFill/>
        <a:ln>
          <a:noFill/>
        </a:ln>
        <a:effectLst/>
      </c:spPr>
    </c:plotArea>
    <c:legend>
      <c:legendPos val="r"/>
      <c:layout>
        <c:manualLayout>
          <c:xMode val="edge"/>
          <c:yMode val="edge"/>
          <c:x val="0.60322899428147403"/>
          <c:y val="0.30334014017478578"/>
          <c:w val="0.1461667954635644"/>
          <c:h val="0.11453831250777628"/>
        </c:manualLayout>
      </c:layout>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Helvetica" pitchFamily="2" charset="0"/>
              <a:ea typeface="+mn-ea"/>
              <a:cs typeface="Arial" panose="020B0604020202020204" pitchFamily="34"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just">
        <a:defRPr sz="1050">
          <a:latin typeface="Helvetica" pitchFamily="2" charset="0"/>
          <a:cs typeface="Arial" panose="020B0604020202020204" pitchFamily="34"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720" b="0" i="0" u="none" strike="noStrike" kern="1200" spc="0" baseline="0">
                <a:solidFill>
                  <a:schemeClr val="tx1"/>
                </a:solidFill>
                <a:latin typeface="+mn-lt"/>
                <a:ea typeface="+mn-ea"/>
                <a:cs typeface="+mn-cs"/>
              </a:defRPr>
            </a:pPr>
            <a:r>
              <a:rPr lang="en-US"/>
              <a:t>Biological Process</a:t>
            </a:r>
          </a:p>
        </c:rich>
      </c:tx>
      <c:overlay val="0"/>
      <c:spPr>
        <a:noFill/>
        <a:ln>
          <a:noFill/>
        </a:ln>
        <a:effectLst/>
      </c:spPr>
      <c:txPr>
        <a:bodyPr rot="0" spcFirstLastPara="1" vertOverflow="ellipsis" vert="horz" wrap="square" anchor="ctr" anchorCtr="1"/>
        <a:lstStyle/>
        <a:p>
          <a:pPr>
            <a:defRPr sz="720" b="0" i="0" u="none" strike="noStrike" kern="1200" spc="0" baseline="0">
              <a:solidFill>
                <a:schemeClr val="tx1"/>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6"/>
              </a:solidFill>
              <a:ln w="25400">
                <a:solidFill>
                  <a:schemeClr val="lt1"/>
                </a:solidFill>
              </a:ln>
              <a:effectLst/>
              <a:sp3d contourW="25400">
                <a:contourClr>
                  <a:schemeClr val="lt1"/>
                </a:contourClr>
              </a:sp3d>
            </c:spPr>
            <c:extLst>
              <c:ext xmlns:c16="http://schemas.microsoft.com/office/drawing/2014/chart" uri="{C3380CC4-5D6E-409C-BE32-E72D297353CC}">
                <c16:uniqueId val="{00000001-25C6-CD4B-BB3F-7A487A10334E}"/>
              </c:ext>
            </c:extLst>
          </c:dPt>
          <c:dPt>
            <c:idx val="1"/>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3-25C6-CD4B-BB3F-7A487A10334E}"/>
              </c:ext>
            </c:extLst>
          </c:dPt>
          <c:dPt>
            <c:idx val="2"/>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5-25C6-CD4B-BB3F-7A487A10334E}"/>
              </c:ext>
            </c:extLst>
          </c:dPt>
          <c:dPt>
            <c:idx val="3"/>
            <c:bubble3D val="0"/>
            <c:spPr>
              <a:solidFill>
                <a:schemeClr val="accent6">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7-25C6-CD4B-BB3F-7A487A10334E}"/>
              </c:ext>
            </c:extLst>
          </c:dPt>
          <c:dPt>
            <c:idx val="4"/>
            <c:bubble3D val="0"/>
            <c:spPr>
              <a:solidFill>
                <a:schemeClr val="accent5">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9-25C6-CD4B-BB3F-7A487A10334E}"/>
              </c:ext>
            </c:extLst>
          </c:dPt>
          <c:dPt>
            <c:idx val="5"/>
            <c:bubble3D val="0"/>
            <c:spPr>
              <a:solidFill>
                <a:schemeClr val="accent4">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B-25C6-CD4B-BB3F-7A487A10334E}"/>
              </c:ext>
            </c:extLst>
          </c:dPt>
          <c:dPt>
            <c:idx val="6"/>
            <c:bubble3D val="0"/>
            <c:spPr>
              <a:solidFill>
                <a:schemeClr val="accent6">
                  <a:lumMod val="80000"/>
                  <a:lumOff val="2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D-25C6-CD4B-BB3F-7A487A10334E}"/>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biological_process_commonDEeup!$A$2:$A$8</c:f>
              <c:strCache>
                <c:ptCount val="7"/>
                <c:pt idx="0">
                  <c:v>GO:0140053 mitochondrial gene expression</c:v>
                </c:pt>
                <c:pt idx="1">
                  <c:v>GO:0032543 mitochondrial translation</c:v>
                </c:pt>
                <c:pt idx="2">
                  <c:v>GO:0000959 mitochondrial RNA metabolic process</c:v>
                </c:pt>
                <c:pt idx="3">
                  <c:v>GO:0070127 tRNA aminoacylation for mitochondrial protein translation</c:v>
                </c:pt>
                <c:pt idx="4">
                  <c:v>GO:0043038 amino acid activation</c:v>
                </c:pt>
                <c:pt idx="5">
                  <c:v>GO:0043039 tRNA aminoacylation</c:v>
                </c:pt>
                <c:pt idx="6">
                  <c:v>GO:0017004 cytochrome complex assembly</c:v>
                </c:pt>
              </c:strCache>
            </c:strRef>
          </c:cat>
          <c:val>
            <c:numRef>
              <c:f>biological_process_commonDEeup!$D$2:$D$8</c:f>
              <c:numCache>
                <c:formatCode>General</c:formatCode>
                <c:ptCount val="7"/>
                <c:pt idx="0">
                  <c:v>35.975609756097562</c:v>
                </c:pt>
                <c:pt idx="1">
                  <c:v>32.31707317073171</c:v>
                </c:pt>
                <c:pt idx="2">
                  <c:v>9.1463414634146343</c:v>
                </c:pt>
                <c:pt idx="3">
                  <c:v>4.8780487804878048</c:v>
                </c:pt>
                <c:pt idx="4">
                  <c:v>6.0975609756097562</c:v>
                </c:pt>
                <c:pt idx="5">
                  <c:v>6.0975609756097562</c:v>
                </c:pt>
                <c:pt idx="6">
                  <c:v>5.4878048780487809</c:v>
                </c:pt>
              </c:numCache>
            </c:numRef>
          </c:val>
          <c:extLst>
            <c:ext xmlns:c16="http://schemas.microsoft.com/office/drawing/2014/chart" uri="{C3380CC4-5D6E-409C-BE32-E72D297353CC}">
              <c16:uniqueId val="{0000000E-25C6-CD4B-BB3F-7A487A10334E}"/>
            </c:ext>
          </c:extLst>
        </c:ser>
        <c:dLbls>
          <c:dLblPos val="ctr"/>
          <c:showLegendKey val="0"/>
          <c:showVal val="0"/>
          <c:showCatName val="0"/>
          <c:showSerName val="0"/>
          <c:showPercent val="1"/>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600"/>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Cis and Trans Differentially Expressed Genes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percentStacked"/>
        <c:varyColors val="0"/>
        <c:ser>
          <c:idx val="0"/>
          <c:order val="0"/>
          <c:tx>
            <c:strRef>
              <c:f>tabulated_DE_genes_Aneuploids!$J$1</c:f>
              <c:strCache>
                <c:ptCount val="1"/>
                <c:pt idx="0">
                  <c:v>% cis</c:v>
                </c:pt>
              </c:strCache>
            </c:strRef>
          </c:tx>
          <c:spPr>
            <a:solidFill>
              <a:schemeClr val="accent1"/>
            </a:solidFill>
            <a:ln>
              <a:noFill/>
            </a:ln>
            <a:effectLst/>
          </c:spPr>
          <c:invertIfNegative val="0"/>
          <c:dLbls>
            <c:delete val="1"/>
          </c:dLbls>
          <c:cat>
            <c:strRef>
              <c:f>tabulated_DE_genes_Aneuploids!$H$2:$I$24</c:f>
              <c:strCache>
                <c:ptCount val="23"/>
                <c:pt idx="0">
                  <c:v>MA 152</c:v>
                </c:pt>
                <c:pt idx="1">
                  <c:v>GC 11</c:v>
                </c:pt>
                <c:pt idx="2">
                  <c:v>GC 18</c:v>
                </c:pt>
                <c:pt idx="3">
                  <c:v>MA 123</c:v>
                </c:pt>
                <c:pt idx="4">
                  <c:v>MA 117</c:v>
                </c:pt>
                <c:pt idx="5">
                  <c:v>GC 49</c:v>
                </c:pt>
                <c:pt idx="6">
                  <c:v>GC 4</c:v>
                </c:pt>
                <c:pt idx="7">
                  <c:v>MA 152</c:v>
                </c:pt>
                <c:pt idx="8">
                  <c:v>MA 108</c:v>
                </c:pt>
                <c:pt idx="9">
                  <c:v>GC 61</c:v>
                </c:pt>
                <c:pt idx="10">
                  <c:v>GC 59</c:v>
                </c:pt>
                <c:pt idx="11">
                  <c:v>MA 29</c:v>
                </c:pt>
                <c:pt idx="12">
                  <c:v>MA 108</c:v>
                </c:pt>
                <c:pt idx="13">
                  <c:v>MA 119</c:v>
                </c:pt>
                <c:pt idx="14">
                  <c:v>MA 88</c:v>
                </c:pt>
                <c:pt idx="15">
                  <c:v>MA 15</c:v>
                </c:pt>
                <c:pt idx="16">
                  <c:v>GC 76</c:v>
                </c:pt>
                <c:pt idx="17">
                  <c:v>GC 18</c:v>
                </c:pt>
                <c:pt idx="18">
                  <c:v>MA 9</c:v>
                </c:pt>
                <c:pt idx="19">
                  <c:v>GC 77</c:v>
                </c:pt>
                <c:pt idx="20">
                  <c:v>GC 11</c:v>
                </c:pt>
                <c:pt idx="21">
                  <c:v>MA 112</c:v>
                </c:pt>
                <c:pt idx="22">
                  <c:v>GC 8</c:v>
                </c:pt>
              </c:strCache>
              <c:extLst/>
            </c:strRef>
          </c:cat>
          <c:val>
            <c:numRef>
              <c:f>tabulated_DE_genes_Aneuploids!$J$2:$J$24</c:f>
              <c:numCache>
                <c:formatCode>General</c:formatCode>
                <c:ptCount val="23"/>
                <c:pt idx="0">
                  <c:v>2.3809523810000002</c:v>
                </c:pt>
                <c:pt idx="1">
                  <c:v>7.8431372550000003</c:v>
                </c:pt>
                <c:pt idx="2">
                  <c:v>2.55387071</c:v>
                </c:pt>
                <c:pt idx="3">
                  <c:v>9.2457420920000004</c:v>
                </c:pt>
                <c:pt idx="4">
                  <c:v>13.725490199999999</c:v>
                </c:pt>
                <c:pt idx="5">
                  <c:v>41.176470590000001</c:v>
                </c:pt>
                <c:pt idx="6">
                  <c:v>8.3479789100000001</c:v>
                </c:pt>
                <c:pt idx="7">
                  <c:v>31.428571430000002</c:v>
                </c:pt>
                <c:pt idx="8">
                  <c:v>5.5555555559999998</c:v>
                </c:pt>
                <c:pt idx="9">
                  <c:v>21.356783920000002</c:v>
                </c:pt>
                <c:pt idx="10">
                  <c:v>16.012084590000001</c:v>
                </c:pt>
                <c:pt idx="11">
                  <c:v>22.549019609999998</c:v>
                </c:pt>
                <c:pt idx="12">
                  <c:v>4.8295454549999999</c:v>
                </c:pt>
                <c:pt idx="13">
                  <c:v>53.921568630000003</c:v>
                </c:pt>
                <c:pt idx="14">
                  <c:v>11.11111111</c:v>
                </c:pt>
                <c:pt idx="15">
                  <c:v>25.912408760000002</c:v>
                </c:pt>
                <c:pt idx="16">
                  <c:v>14.960629920000001</c:v>
                </c:pt>
                <c:pt idx="17">
                  <c:v>15.642458100000001</c:v>
                </c:pt>
                <c:pt idx="18">
                  <c:v>21.86642269</c:v>
                </c:pt>
                <c:pt idx="19">
                  <c:v>3.6984352770000002</c:v>
                </c:pt>
                <c:pt idx="20">
                  <c:v>21.568627450000001</c:v>
                </c:pt>
                <c:pt idx="21">
                  <c:v>13.008130080000001</c:v>
                </c:pt>
                <c:pt idx="22">
                  <c:v>12.98097252</c:v>
                </c:pt>
              </c:numCache>
            </c:numRef>
          </c:val>
          <c:extLst>
            <c:ext xmlns:c16="http://schemas.microsoft.com/office/drawing/2014/chart" uri="{C3380CC4-5D6E-409C-BE32-E72D297353CC}">
              <c16:uniqueId val="{00000000-3E55-C64D-80EB-424D55C453F0}"/>
            </c:ext>
          </c:extLst>
        </c:ser>
        <c:ser>
          <c:idx val="1"/>
          <c:order val="1"/>
          <c:tx>
            <c:strRef>
              <c:f>tabulated_DE_genes_Aneuploids!$K$1</c:f>
              <c:strCache>
                <c:ptCount val="1"/>
                <c:pt idx="0">
                  <c:v>%  trans</c:v>
                </c:pt>
              </c:strCache>
            </c:strRef>
          </c:tx>
          <c:spPr>
            <a:solidFill>
              <a:schemeClr val="accent2"/>
            </a:solidFill>
            <a:ln>
              <a:noFill/>
            </a:ln>
            <a:effectLst/>
          </c:spPr>
          <c:invertIfNegative val="0"/>
          <c:dLbls>
            <c:dLbl>
              <c:idx val="0"/>
              <c:layout>
                <c:manualLayout>
                  <c:x val="1.6774488080927713E-2"/>
                  <c:y val="-0.45257240287016109"/>
                </c:manualLayout>
              </c:layout>
              <c:tx>
                <c:rich>
                  <a:bodyPr rot="-1920000" spcFirstLastPara="1" vertOverflow="ellipsis" wrap="square" lIns="38100" tIns="19050" rIns="38100" bIns="19050" anchor="ctr" anchorCtr="1">
                    <a:spAutoFit/>
                  </a:bodyPr>
                  <a:lstStyle/>
                  <a:p>
                    <a:pPr>
                      <a:defRPr sz="1050" b="0" i="0" u="none" strike="noStrike" kern="1200" baseline="0">
                        <a:solidFill>
                          <a:sysClr val="windowText" lastClr="000000"/>
                        </a:solidFill>
                        <a:latin typeface="+mn-lt"/>
                        <a:ea typeface="+mn-ea"/>
                        <a:cs typeface="+mn-cs"/>
                      </a:defRPr>
                    </a:pPr>
                    <a:r>
                      <a:rPr lang="en-US">
                        <a:solidFill>
                          <a:sysClr val="windowText" lastClr="000000"/>
                        </a:solidFill>
                      </a:rPr>
                      <a:t>3n</a:t>
                    </a:r>
                    <a:r>
                      <a:rPr lang="en-US" baseline="0">
                        <a:solidFill>
                          <a:sysClr val="windowText" lastClr="000000"/>
                        </a:solidFill>
                      </a:rPr>
                      <a:t> Chr I</a:t>
                    </a:r>
                  </a:p>
                </c:rich>
              </c:tx>
              <c:spPr>
                <a:noFill/>
                <a:ln>
                  <a:noFill/>
                </a:ln>
                <a:effectLst/>
              </c:spPr>
              <c:txPr>
                <a:bodyPr rot="-1920000" spcFirstLastPara="1" vertOverflow="ellipsis" wrap="square" lIns="38100" tIns="19050" rIns="38100" bIns="19050" anchor="ctr" anchorCtr="1">
                  <a:spAutoFit/>
                </a:bodyPr>
                <a:lstStyle/>
                <a:p>
                  <a:pPr>
                    <a:defRPr sz="1050" b="0" i="0" u="none" strike="noStrike" kern="1200" baseline="0">
                      <a:solidFill>
                        <a:sysClr val="windowText" lastClr="000000"/>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3E55-C64D-80EB-424D55C453F0}"/>
                </c:ext>
              </c:extLst>
            </c:dLbl>
            <c:dLbl>
              <c:idx val="1"/>
              <c:tx>
                <c:rich>
                  <a:bodyPr/>
                  <a:lstStyle/>
                  <a:p>
                    <a:r>
                      <a:rPr lang="en-US"/>
                      <a:t>1n Chr I</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3E55-C64D-80EB-424D55C453F0}"/>
                </c:ext>
              </c:extLst>
            </c:dLbl>
            <c:dLbl>
              <c:idx val="2"/>
              <c:tx>
                <c:rich>
                  <a:bodyPr/>
                  <a:lstStyle/>
                  <a:p>
                    <a:r>
                      <a:rPr lang="en-US"/>
                      <a:t>3n Chr I</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3-3E55-C64D-80EB-424D55C453F0}"/>
                </c:ext>
              </c:extLst>
            </c:dLbl>
            <c:dLbl>
              <c:idx val="3"/>
              <c:tx>
                <c:rich>
                  <a:bodyPr/>
                  <a:lstStyle/>
                  <a:p>
                    <a:r>
                      <a:rPr lang="en-US"/>
                      <a:t>3n Chr V</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4-3E55-C64D-80EB-424D55C453F0}"/>
                </c:ext>
              </c:extLst>
            </c:dLbl>
            <c:dLbl>
              <c:idx val="4"/>
              <c:tx>
                <c:rich>
                  <a:bodyPr/>
                  <a:lstStyle/>
                  <a:p>
                    <a:r>
                      <a:rPr lang="en-US"/>
                      <a:t>3n Chr</a:t>
                    </a:r>
                    <a:r>
                      <a:rPr lang="en-US" baseline="0"/>
                      <a:t> V</a:t>
                    </a:r>
                    <a:endParaRPr lang="en-US"/>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5-3E55-C64D-80EB-424D55C453F0}"/>
                </c:ext>
              </c:extLst>
            </c:dLbl>
            <c:dLbl>
              <c:idx val="5"/>
              <c:tx>
                <c:rich>
                  <a:bodyPr/>
                  <a:lstStyle/>
                  <a:p>
                    <a:r>
                      <a:rPr lang="en-US"/>
                      <a:t>3n Chr V</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6-3E55-C64D-80EB-424D55C453F0}"/>
                </c:ext>
              </c:extLst>
            </c:dLbl>
            <c:dLbl>
              <c:idx val="6"/>
              <c:tx>
                <c:rich>
                  <a:bodyPr/>
                  <a:lstStyle/>
                  <a:p>
                    <a:r>
                      <a:rPr lang="en-US"/>
                      <a:t>3n Chr V</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7-3E55-C64D-80EB-424D55C453F0}"/>
                </c:ext>
              </c:extLst>
            </c:dLbl>
            <c:dLbl>
              <c:idx val="7"/>
              <c:tx>
                <c:rich>
                  <a:bodyPr/>
                  <a:lstStyle/>
                  <a:p>
                    <a:r>
                      <a:rPr lang="en-US"/>
                      <a:t>3n Chr VII</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8-3E55-C64D-80EB-424D55C453F0}"/>
                </c:ext>
              </c:extLst>
            </c:dLbl>
            <c:dLbl>
              <c:idx val="8"/>
              <c:tx>
                <c:rich>
                  <a:bodyPr/>
                  <a:lstStyle/>
                  <a:p>
                    <a:r>
                      <a:rPr lang="en-US"/>
                      <a:t>3n Chr VII</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9-3E55-C64D-80EB-424D55C453F0}"/>
                </c:ext>
              </c:extLst>
            </c:dLbl>
            <c:dLbl>
              <c:idx val="9"/>
              <c:tx>
                <c:rich>
                  <a:bodyPr/>
                  <a:lstStyle/>
                  <a:p>
                    <a:r>
                      <a:rPr lang="en-US"/>
                      <a:t>3n Chr VII</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A-3E55-C64D-80EB-424D55C453F0}"/>
                </c:ext>
              </c:extLst>
            </c:dLbl>
            <c:dLbl>
              <c:idx val="10"/>
              <c:tx>
                <c:rich>
                  <a:bodyPr/>
                  <a:lstStyle/>
                  <a:p>
                    <a:r>
                      <a:rPr lang="en-US"/>
                      <a:t>3n Chr</a:t>
                    </a:r>
                    <a:r>
                      <a:rPr lang="en-US" baseline="0"/>
                      <a:t> VII</a:t>
                    </a:r>
                    <a:endParaRPr lang="en-US"/>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B-3E55-C64D-80EB-424D55C453F0}"/>
                </c:ext>
              </c:extLst>
            </c:dLbl>
            <c:dLbl>
              <c:idx val="11"/>
              <c:tx>
                <c:rich>
                  <a:bodyPr/>
                  <a:lstStyle/>
                  <a:p>
                    <a:r>
                      <a:rPr lang="en-US"/>
                      <a:t>3n Chr IX</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C-3E55-C64D-80EB-424D55C453F0}"/>
                </c:ext>
              </c:extLst>
            </c:dLbl>
            <c:dLbl>
              <c:idx val="12"/>
              <c:tx>
                <c:rich>
                  <a:bodyPr/>
                  <a:lstStyle/>
                  <a:p>
                    <a:r>
                      <a:rPr lang="en-US"/>
                      <a:t>1</a:t>
                    </a:r>
                    <a:r>
                      <a:rPr lang="en-US" baseline="0"/>
                      <a:t>n Chr IX</a:t>
                    </a:r>
                    <a:endParaRPr lang="en-US"/>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D-3E55-C64D-80EB-424D55C453F0}"/>
                </c:ext>
              </c:extLst>
            </c:dLbl>
            <c:dLbl>
              <c:idx val="13"/>
              <c:tx>
                <c:rich>
                  <a:bodyPr/>
                  <a:lstStyle/>
                  <a:p>
                    <a:r>
                      <a:rPr lang="en-US"/>
                      <a:t>3n Chr IX</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E-3E55-C64D-80EB-424D55C453F0}"/>
                </c:ext>
              </c:extLst>
            </c:dLbl>
            <c:dLbl>
              <c:idx val="14"/>
              <c:tx>
                <c:rich>
                  <a:bodyPr/>
                  <a:lstStyle/>
                  <a:p>
                    <a:r>
                      <a:rPr lang="en-US"/>
                      <a:t>3n Chr IX</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F-3E55-C64D-80EB-424D55C453F0}"/>
                </c:ext>
              </c:extLst>
            </c:dLbl>
            <c:dLbl>
              <c:idx val="15"/>
              <c:tx>
                <c:rich>
                  <a:bodyPr/>
                  <a:lstStyle/>
                  <a:p>
                    <a:r>
                      <a:rPr lang="en-US"/>
                      <a:t>3n Chr IX</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0-3E55-C64D-80EB-424D55C453F0}"/>
                </c:ext>
              </c:extLst>
            </c:dLbl>
            <c:dLbl>
              <c:idx val="16"/>
              <c:tx>
                <c:rich>
                  <a:bodyPr/>
                  <a:lstStyle/>
                  <a:p>
                    <a:r>
                      <a:rPr lang="en-US" baseline="0"/>
                      <a:t>2.5n  Chr X</a:t>
                    </a:r>
                    <a:endParaRPr lang="en-US"/>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1-3E55-C64D-80EB-424D55C453F0}"/>
                </c:ext>
              </c:extLst>
            </c:dLbl>
            <c:dLbl>
              <c:idx val="17"/>
              <c:tx>
                <c:rich>
                  <a:bodyPr/>
                  <a:lstStyle/>
                  <a:p>
                    <a:r>
                      <a:rPr lang="en-US"/>
                      <a:t>3n Chr XII</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2-3E55-C64D-80EB-424D55C453F0}"/>
                </c:ext>
              </c:extLst>
            </c:dLbl>
            <c:dLbl>
              <c:idx val="18"/>
              <c:tx>
                <c:rich>
                  <a:bodyPr/>
                  <a:lstStyle/>
                  <a:p>
                    <a:r>
                      <a:rPr lang="en-US"/>
                      <a:t>3n Chr XIV</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3-3E55-C64D-80EB-424D55C453F0}"/>
                </c:ext>
              </c:extLst>
            </c:dLbl>
            <c:dLbl>
              <c:idx val="19"/>
              <c:tx>
                <c:rich>
                  <a:bodyPr/>
                  <a:lstStyle/>
                  <a:p>
                    <a:r>
                      <a:rPr lang="en-US"/>
                      <a:t>3n Chr XIV</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4-3E55-C64D-80EB-424D55C453F0}"/>
                </c:ext>
              </c:extLst>
            </c:dLbl>
            <c:dLbl>
              <c:idx val="20"/>
              <c:tx>
                <c:rich>
                  <a:bodyPr/>
                  <a:lstStyle/>
                  <a:p>
                    <a:r>
                      <a:rPr lang="en-US"/>
                      <a:t>3n Chr XV</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5-3E55-C64D-80EB-424D55C453F0}"/>
                </c:ext>
              </c:extLst>
            </c:dLbl>
            <c:dLbl>
              <c:idx val="21"/>
              <c:layout>
                <c:manualLayout>
                  <c:x val="-1.1182862868565684E-16"/>
                  <c:y val="-0.33599413055957739"/>
                </c:manualLayout>
              </c:layout>
              <c:tx>
                <c:rich>
                  <a:bodyPr/>
                  <a:lstStyle/>
                  <a:p>
                    <a:r>
                      <a:rPr lang="en-US"/>
                      <a:t>3n XVI</a:t>
                    </a:r>
                  </a:p>
                </c:rich>
              </c:tx>
              <c:dLblPos val="ctr"/>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6-3E55-C64D-80EB-424D55C453F0}"/>
                </c:ext>
              </c:extLst>
            </c:dLbl>
            <c:dLbl>
              <c:idx val="22"/>
              <c:tx>
                <c:rich>
                  <a:bodyPr/>
                  <a:lstStyle/>
                  <a:p>
                    <a:r>
                      <a:rPr lang="en-US"/>
                      <a:t>4n XVI</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7-3E55-C64D-80EB-424D55C453F0}"/>
                </c:ext>
              </c:extLst>
            </c:dLbl>
            <c:spPr>
              <a:noFill/>
              <a:ln>
                <a:noFill/>
              </a:ln>
              <a:effectLst/>
            </c:spPr>
            <c:txPr>
              <a:bodyPr rot="-5400000" spcFirstLastPara="1" vertOverflow="ellipsis" wrap="square" lIns="38100" tIns="19050" rIns="38100" bIns="19050" anchor="ctr" anchorCtr="1">
                <a:spAutoFit/>
              </a:bodyPr>
              <a:lstStyle/>
              <a:p>
                <a:pPr>
                  <a:defRPr sz="1050" b="0" i="0" u="none" strike="noStrike" kern="1200" baseline="0">
                    <a:solidFill>
                      <a:sysClr val="windowText" lastClr="000000"/>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tabulated_DE_genes_Aneuploids!$H$2:$I$24</c:f>
              <c:strCache>
                <c:ptCount val="23"/>
                <c:pt idx="0">
                  <c:v>MA 152</c:v>
                </c:pt>
                <c:pt idx="1">
                  <c:v>GC 11</c:v>
                </c:pt>
                <c:pt idx="2">
                  <c:v>GC 18</c:v>
                </c:pt>
                <c:pt idx="3">
                  <c:v>MA 123</c:v>
                </c:pt>
                <c:pt idx="4">
                  <c:v>MA 117</c:v>
                </c:pt>
                <c:pt idx="5">
                  <c:v>GC 49</c:v>
                </c:pt>
                <c:pt idx="6">
                  <c:v>GC 4</c:v>
                </c:pt>
                <c:pt idx="7">
                  <c:v>MA 152</c:v>
                </c:pt>
                <c:pt idx="8">
                  <c:v>MA 108</c:v>
                </c:pt>
                <c:pt idx="9">
                  <c:v>GC 61</c:v>
                </c:pt>
                <c:pt idx="10">
                  <c:v>GC 59</c:v>
                </c:pt>
                <c:pt idx="11">
                  <c:v>MA 29</c:v>
                </c:pt>
                <c:pt idx="12">
                  <c:v>MA 108</c:v>
                </c:pt>
                <c:pt idx="13">
                  <c:v>MA 119</c:v>
                </c:pt>
                <c:pt idx="14">
                  <c:v>MA 88</c:v>
                </c:pt>
                <c:pt idx="15">
                  <c:v>MA 15</c:v>
                </c:pt>
                <c:pt idx="16">
                  <c:v>GC 76</c:v>
                </c:pt>
                <c:pt idx="17">
                  <c:v>GC 18</c:v>
                </c:pt>
                <c:pt idx="18">
                  <c:v>MA 9</c:v>
                </c:pt>
                <c:pt idx="19">
                  <c:v>GC 77</c:v>
                </c:pt>
                <c:pt idx="20">
                  <c:v>GC 11</c:v>
                </c:pt>
                <c:pt idx="21">
                  <c:v>MA 112</c:v>
                </c:pt>
                <c:pt idx="22">
                  <c:v>GC 8</c:v>
                </c:pt>
              </c:strCache>
              <c:extLst/>
            </c:strRef>
          </c:cat>
          <c:val>
            <c:numRef>
              <c:f>tabulated_DE_genes_Aneuploids!$K$2:$K$24</c:f>
              <c:numCache>
                <c:formatCode>General</c:formatCode>
                <c:ptCount val="23"/>
                <c:pt idx="0">
                  <c:v>97.619047620000003</c:v>
                </c:pt>
                <c:pt idx="1">
                  <c:v>92.156862750000002</c:v>
                </c:pt>
                <c:pt idx="2">
                  <c:v>97.446129290000002</c:v>
                </c:pt>
                <c:pt idx="3">
                  <c:v>90.754257910000007</c:v>
                </c:pt>
                <c:pt idx="4">
                  <c:v>86.274509800000004</c:v>
                </c:pt>
                <c:pt idx="5">
                  <c:v>58.823529409999999</c:v>
                </c:pt>
                <c:pt idx="6">
                  <c:v>91.652021090000005</c:v>
                </c:pt>
                <c:pt idx="7">
                  <c:v>68.571428569999995</c:v>
                </c:pt>
                <c:pt idx="8">
                  <c:v>94.444444439999998</c:v>
                </c:pt>
                <c:pt idx="9">
                  <c:v>78.643216080000002</c:v>
                </c:pt>
                <c:pt idx="10">
                  <c:v>83.987915409999999</c:v>
                </c:pt>
                <c:pt idx="11">
                  <c:v>77.450980389999998</c:v>
                </c:pt>
                <c:pt idx="12">
                  <c:v>95.170454550000002</c:v>
                </c:pt>
                <c:pt idx="13">
                  <c:v>46.078431369999997</c:v>
                </c:pt>
                <c:pt idx="14">
                  <c:v>88.888888890000004</c:v>
                </c:pt>
                <c:pt idx="15">
                  <c:v>74.087591239999995</c:v>
                </c:pt>
                <c:pt idx="16">
                  <c:v>85.039370079999998</c:v>
                </c:pt>
                <c:pt idx="17">
                  <c:v>84.357541900000001</c:v>
                </c:pt>
                <c:pt idx="18">
                  <c:v>78.133577310000007</c:v>
                </c:pt>
                <c:pt idx="19">
                  <c:v>96.301564720000002</c:v>
                </c:pt>
                <c:pt idx="20">
                  <c:v>78.431372550000006</c:v>
                </c:pt>
                <c:pt idx="21">
                  <c:v>86.991869919999999</c:v>
                </c:pt>
                <c:pt idx="22">
                  <c:v>87.019027480000005</c:v>
                </c:pt>
              </c:numCache>
            </c:numRef>
          </c:val>
          <c:extLst>
            <c:ext xmlns:c16="http://schemas.microsoft.com/office/drawing/2014/chart" uri="{C3380CC4-5D6E-409C-BE32-E72D297353CC}">
              <c16:uniqueId val="{00000018-3E55-C64D-80EB-424D55C453F0}"/>
            </c:ext>
          </c:extLst>
        </c:ser>
        <c:dLbls>
          <c:dLblPos val="inEnd"/>
          <c:showLegendKey val="0"/>
          <c:showVal val="1"/>
          <c:showCatName val="0"/>
          <c:showSerName val="0"/>
          <c:showPercent val="0"/>
          <c:showBubbleSize val="0"/>
        </c:dLbls>
        <c:gapWidth val="55"/>
        <c:overlap val="100"/>
        <c:axId val="444625776"/>
        <c:axId val="401494880"/>
      </c:barChart>
      <c:catAx>
        <c:axId val="4446257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258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1494880"/>
        <c:crosses val="autoZero"/>
        <c:auto val="1"/>
        <c:lblAlgn val="ctr"/>
        <c:lblOffset val="100"/>
        <c:noMultiLvlLbl val="0"/>
      </c:catAx>
      <c:valAx>
        <c:axId val="401494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of genes differentially expressed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462577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aseline="0"/>
              <a:t>Compensation Type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spPr>
            <a:solidFill>
              <a:schemeClr val="accent1"/>
            </a:solidFill>
            <a:ln>
              <a:noFill/>
            </a:ln>
            <a:effectLst/>
          </c:spPr>
          <c:invertIfNegative val="0"/>
          <c:cat>
            <c:strRef>
              <c:f>totals!$G$2:$G$32</c:f>
              <c:strCache>
                <c:ptCount val="31"/>
                <c:pt idx="0">
                  <c:v>Chrom I avg Over compensated </c:v>
                </c:pt>
                <c:pt idx="1">
                  <c:v>Chrom I avg anti compensated </c:v>
                </c:pt>
                <c:pt idx="4">
                  <c:v>Chrom V avg Over compensated </c:v>
                </c:pt>
                <c:pt idx="5">
                  <c:v>Chrom V avg anti compensated </c:v>
                </c:pt>
                <c:pt idx="8">
                  <c:v>Chrom VII avg Over compensated </c:v>
                </c:pt>
                <c:pt idx="9">
                  <c:v>Chrom VII avg anti compensated </c:v>
                </c:pt>
                <c:pt idx="11">
                  <c:v>Chrom VIII avg Over compensated </c:v>
                </c:pt>
                <c:pt idx="12">
                  <c:v>Chrom VIII avg anti compensated </c:v>
                </c:pt>
                <c:pt idx="14">
                  <c:v>Chrom IX avg Over compensated </c:v>
                </c:pt>
                <c:pt idx="15">
                  <c:v>Chrom IX avg anti compensated </c:v>
                </c:pt>
                <c:pt idx="17">
                  <c:v>Chrom X avg Over compensated </c:v>
                </c:pt>
                <c:pt idx="18">
                  <c:v>Chrom X avg anti compensated </c:v>
                </c:pt>
                <c:pt idx="20">
                  <c:v>Chrom XII avg Over compensated </c:v>
                </c:pt>
                <c:pt idx="21">
                  <c:v>Chrom XII avg anti compensated </c:v>
                </c:pt>
                <c:pt idx="23">
                  <c:v>Chrom XIV avg Over compensated </c:v>
                </c:pt>
                <c:pt idx="24">
                  <c:v>Chrom XIV avg anti compensated </c:v>
                </c:pt>
                <c:pt idx="26">
                  <c:v>Chrom XV avg Over compensated </c:v>
                </c:pt>
                <c:pt idx="27">
                  <c:v>Chrom XV avg anti compensated </c:v>
                </c:pt>
                <c:pt idx="29">
                  <c:v>Chrom XVI avg Over compensated </c:v>
                </c:pt>
                <c:pt idx="30">
                  <c:v>Chrom XVI avg anti compensated </c:v>
                </c:pt>
              </c:strCache>
            </c:strRef>
          </c:cat>
          <c:val>
            <c:numRef>
              <c:f>totals!$H$2:$H$32</c:f>
              <c:numCache>
                <c:formatCode>General</c:formatCode>
                <c:ptCount val="31"/>
                <c:pt idx="0">
                  <c:v>0.62133374500000005</c:v>
                </c:pt>
                <c:pt idx="1">
                  <c:v>0</c:v>
                </c:pt>
                <c:pt idx="4">
                  <c:v>0.27573529499999999</c:v>
                </c:pt>
                <c:pt idx="5">
                  <c:v>1.9298103875000001</c:v>
                </c:pt>
                <c:pt idx="8">
                  <c:v>0.39215836999999998</c:v>
                </c:pt>
                <c:pt idx="9">
                  <c:v>2.9423411850000001</c:v>
                </c:pt>
                <c:pt idx="11">
                  <c:v>1.3207544999999999E-2</c:v>
                </c:pt>
                <c:pt idx="12">
                  <c:v>1.4113906350000001</c:v>
                </c:pt>
                <c:pt idx="14">
                  <c:v>8.2918740000000005E-2</c:v>
                </c:pt>
                <c:pt idx="15">
                  <c:v>4.5783460150000002</c:v>
                </c:pt>
                <c:pt idx="17">
                  <c:v>0</c:v>
                </c:pt>
                <c:pt idx="18">
                  <c:v>1.19760479</c:v>
                </c:pt>
                <c:pt idx="20">
                  <c:v>0.21052631999999999</c:v>
                </c:pt>
                <c:pt idx="21">
                  <c:v>5.2631579000000004</c:v>
                </c:pt>
                <c:pt idx="23">
                  <c:v>0</c:v>
                </c:pt>
                <c:pt idx="24">
                  <c:v>2.2162772749999999</c:v>
                </c:pt>
                <c:pt idx="26">
                  <c:v>0</c:v>
                </c:pt>
                <c:pt idx="27">
                  <c:v>0</c:v>
                </c:pt>
                <c:pt idx="29">
                  <c:v>0</c:v>
                </c:pt>
                <c:pt idx="30">
                  <c:v>5.2188903233333335</c:v>
                </c:pt>
              </c:numCache>
            </c:numRef>
          </c:val>
          <c:extLst>
            <c:ext xmlns:c16="http://schemas.microsoft.com/office/drawing/2014/chart" uri="{C3380CC4-5D6E-409C-BE32-E72D297353CC}">
              <c16:uniqueId val="{00000000-8B86-904F-8DC5-AD9F9B5511BD}"/>
            </c:ext>
          </c:extLst>
        </c:ser>
        <c:dLbls>
          <c:showLegendKey val="0"/>
          <c:showVal val="0"/>
          <c:showCatName val="0"/>
          <c:showSerName val="0"/>
          <c:showPercent val="0"/>
          <c:showBubbleSize val="0"/>
        </c:dLbls>
        <c:gapWidth val="182"/>
        <c:axId val="326001215"/>
        <c:axId val="325216319"/>
      </c:barChart>
      <c:catAx>
        <c:axId val="326001215"/>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5216319"/>
        <c:crosses val="autoZero"/>
        <c:auto val="1"/>
        <c:lblAlgn val="ctr"/>
        <c:lblOffset val="100"/>
        <c:noMultiLvlLbl val="0"/>
      </c:catAx>
      <c:valAx>
        <c:axId val="32521631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 of genes on aneuploid chromosome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600121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Sheet1!$I$21</c:f>
              <c:strCache>
                <c:ptCount val="1"/>
                <c:pt idx="0">
                  <c:v>Average # ESR Genes Per Chrom</c:v>
                </c:pt>
              </c:strCache>
            </c:strRef>
          </c:tx>
          <c:spPr>
            <a:solidFill>
              <a:schemeClr val="accent1"/>
            </a:solidFill>
            <a:ln>
              <a:noFill/>
            </a:ln>
            <a:effectLst/>
          </c:spPr>
          <c:invertIfNegative val="0"/>
          <c:cat>
            <c:strRef>
              <c:f>Sheet1!$H$22:$H$37</c:f>
              <c:strCache>
                <c:ptCount val="16"/>
                <c:pt idx="0">
                  <c:v>I</c:v>
                </c:pt>
                <c:pt idx="1">
                  <c:v>II</c:v>
                </c:pt>
                <c:pt idx="2">
                  <c:v>III</c:v>
                </c:pt>
                <c:pt idx="3">
                  <c:v>IV</c:v>
                </c:pt>
                <c:pt idx="4">
                  <c:v>V</c:v>
                </c:pt>
                <c:pt idx="5">
                  <c:v>VI</c:v>
                </c:pt>
                <c:pt idx="6">
                  <c:v>VII</c:v>
                </c:pt>
                <c:pt idx="7">
                  <c:v>VIII</c:v>
                </c:pt>
                <c:pt idx="8">
                  <c:v>IX</c:v>
                </c:pt>
                <c:pt idx="9">
                  <c:v>X</c:v>
                </c:pt>
                <c:pt idx="10">
                  <c:v>XI</c:v>
                </c:pt>
                <c:pt idx="11">
                  <c:v>XII</c:v>
                </c:pt>
                <c:pt idx="12">
                  <c:v>XIII</c:v>
                </c:pt>
                <c:pt idx="13">
                  <c:v>XIV</c:v>
                </c:pt>
                <c:pt idx="14">
                  <c:v>XV</c:v>
                </c:pt>
                <c:pt idx="15">
                  <c:v>XVI</c:v>
                </c:pt>
              </c:strCache>
            </c:strRef>
          </c:cat>
          <c:val>
            <c:numRef>
              <c:f>Sheet1!$I$22:$I$37</c:f>
              <c:numCache>
                <c:formatCode>General</c:formatCode>
                <c:ptCount val="16"/>
                <c:pt idx="0">
                  <c:v>32.25</c:v>
                </c:pt>
                <c:pt idx="1">
                  <c:v>0</c:v>
                </c:pt>
                <c:pt idx="2">
                  <c:v>0</c:v>
                </c:pt>
                <c:pt idx="3">
                  <c:v>0</c:v>
                </c:pt>
                <c:pt idx="4">
                  <c:v>22.333333333333332</c:v>
                </c:pt>
                <c:pt idx="5">
                  <c:v>0</c:v>
                </c:pt>
                <c:pt idx="6">
                  <c:v>47</c:v>
                </c:pt>
                <c:pt idx="7">
                  <c:v>53</c:v>
                </c:pt>
                <c:pt idx="8">
                  <c:v>28.333333333333332</c:v>
                </c:pt>
                <c:pt idx="9">
                  <c:v>13</c:v>
                </c:pt>
                <c:pt idx="10">
                  <c:v>0</c:v>
                </c:pt>
                <c:pt idx="11">
                  <c:v>45</c:v>
                </c:pt>
                <c:pt idx="12">
                  <c:v>0</c:v>
                </c:pt>
                <c:pt idx="13">
                  <c:v>26</c:v>
                </c:pt>
                <c:pt idx="14">
                  <c:v>3</c:v>
                </c:pt>
                <c:pt idx="15">
                  <c:v>40.5</c:v>
                </c:pt>
              </c:numCache>
            </c:numRef>
          </c:val>
          <c:extLst>
            <c:ext xmlns:c16="http://schemas.microsoft.com/office/drawing/2014/chart" uri="{C3380CC4-5D6E-409C-BE32-E72D297353CC}">
              <c16:uniqueId val="{00000000-0C23-BE4A-A7B5-9103C34FF3A5}"/>
            </c:ext>
          </c:extLst>
        </c:ser>
        <c:ser>
          <c:idx val="1"/>
          <c:order val="1"/>
          <c:tx>
            <c:strRef>
              <c:f>Sheet1!$J$21</c:f>
              <c:strCache>
                <c:ptCount val="1"/>
                <c:pt idx="0">
                  <c:v># shared ESR genes between samples aneuploid for that chromosome (regardless of experiment)</c:v>
                </c:pt>
              </c:strCache>
            </c:strRef>
          </c:tx>
          <c:spPr>
            <a:solidFill>
              <a:schemeClr val="accent2"/>
            </a:solidFill>
            <a:ln>
              <a:noFill/>
            </a:ln>
            <a:effectLst/>
          </c:spPr>
          <c:invertIfNegative val="0"/>
          <c:cat>
            <c:strRef>
              <c:f>Sheet1!$H$22:$H$37</c:f>
              <c:strCache>
                <c:ptCount val="16"/>
                <c:pt idx="0">
                  <c:v>I</c:v>
                </c:pt>
                <c:pt idx="1">
                  <c:v>II</c:v>
                </c:pt>
                <c:pt idx="2">
                  <c:v>III</c:v>
                </c:pt>
                <c:pt idx="3">
                  <c:v>IV</c:v>
                </c:pt>
                <c:pt idx="4">
                  <c:v>V</c:v>
                </c:pt>
                <c:pt idx="5">
                  <c:v>VI</c:v>
                </c:pt>
                <c:pt idx="6">
                  <c:v>VII</c:v>
                </c:pt>
                <c:pt idx="7">
                  <c:v>VIII</c:v>
                </c:pt>
                <c:pt idx="8">
                  <c:v>IX</c:v>
                </c:pt>
                <c:pt idx="9">
                  <c:v>X</c:v>
                </c:pt>
                <c:pt idx="10">
                  <c:v>XI</c:v>
                </c:pt>
                <c:pt idx="11">
                  <c:v>XII</c:v>
                </c:pt>
                <c:pt idx="12">
                  <c:v>XIII</c:v>
                </c:pt>
                <c:pt idx="13">
                  <c:v>XIV</c:v>
                </c:pt>
                <c:pt idx="14">
                  <c:v>XV</c:v>
                </c:pt>
                <c:pt idx="15">
                  <c:v>XVI</c:v>
                </c:pt>
              </c:strCache>
            </c:strRef>
          </c:cat>
          <c:val>
            <c:numRef>
              <c:f>Sheet1!$J$22:$J$37</c:f>
              <c:numCache>
                <c:formatCode>General</c:formatCode>
                <c:ptCount val="16"/>
                <c:pt idx="0">
                  <c:v>0</c:v>
                </c:pt>
                <c:pt idx="1">
                  <c:v>0</c:v>
                </c:pt>
                <c:pt idx="2">
                  <c:v>0</c:v>
                </c:pt>
                <c:pt idx="3">
                  <c:v>0</c:v>
                </c:pt>
                <c:pt idx="4">
                  <c:v>0</c:v>
                </c:pt>
                <c:pt idx="5">
                  <c:v>0</c:v>
                </c:pt>
                <c:pt idx="6">
                  <c:v>52</c:v>
                </c:pt>
                <c:pt idx="7">
                  <c:v>11</c:v>
                </c:pt>
                <c:pt idx="8">
                  <c:v>0</c:v>
                </c:pt>
                <c:pt idx="9">
                  <c:v>13</c:v>
                </c:pt>
                <c:pt idx="10">
                  <c:v>0</c:v>
                </c:pt>
                <c:pt idx="11">
                  <c:v>6</c:v>
                </c:pt>
                <c:pt idx="12">
                  <c:v>0</c:v>
                </c:pt>
                <c:pt idx="13">
                  <c:v>4</c:v>
                </c:pt>
                <c:pt idx="14">
                  <c:v>0</c:v>
                </c:pt>
                <c:pt idx="15">
                  <c:v>3</c:v>
                </c:pt>
              </c:numCache>
            </c:numRef>
          </c:val>
          <c:extLst>
            <c:ext xmlns:c16="http://schemas.microsoft.com/office/drawing/2014/chart" uri="{C3380CC4-5D6E-409C-BE32-E72D297353CC}">
              <c16:uniqueId val="{00000001-0C23-BE4A-A7B5-9103C34FF3A5}"/>
            </c:ext>
          </c:extLst>
        </c:ser>
        <c:dLbls>
          <c:showLegendKey val="0"/>
          <c:showVal val="0"/>
          <c:showCatName val="0"/>
          <c:showSerName val="0"/>
          <c:showPercent val="0"/>
          <c:showBubbleSize val="0"/>
        </c:dLbls>
        <c:gapWidth val="219"/>
        <c:overlap val="-27"/>
        <c:axId val="971330560"/>
        <c:axId val="1025523328"/>
      </c:barChart>
      <c:catAx>
        <c:axId val="9713305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5523328"/>
        <c:crosses val="autoZero"/>
        <c:auto val="1"/>
        <c:lblAlgn val="ctr"/>
        <c:lblOffset val="100"/>
        <c:noMultiLvlLbl val="0"/>
      </c:catAx>
      <c:valAx>
        <c:axId val="10255233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71330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Hybrid Euploid ESR Genes</a:t>
            </a:r>
            <a:r>
              <a:rPr lang="en-US" baseline="0"/>
              <a:t> GO Analysis - Molecular Function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'Euploid GC'!$D$13</c:f>
              <c:strCache>
                <c:ptCount val="1"/>
                <c:pt idx="0">
                  <c:v>% gene hit against total</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571F-5D44-8244-0AE96407826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571F-5D44-8244-0AE96407826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571F-5D44-8244-0AE96407826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571F-5D44-8244-0AE964078269}"/>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571F-5D44-8244-0AE964078269}"/>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571F-5D44-8244-0AE964078269}"/>
              </c:ext>
            </c:extLst>
          </c:dPt>
          <c:cat>
            <c:strRef>
              <c:f>'Euploid GC'!$C$14:$C$19</c:f>
              <c:strCache>
                <c:ptCount val="6"/>
                <c:pt idx="0">
                  <c:v>transcription regulator activity (GO:0140110)</c:v>
                </c:pt>
                <c:pt idx="1">
                  <c:v>molecular transducer activity (GO:0060089)</c:v>
                </c:pt>
                <c:pt idx="2">
                  <c:v>binding (GO:0005488)</c:v>
                </c:pt>
                <c:pt idx="3">
                  <c:v>molecular function regulator (GO:0098772)</c:v>
                </c:pt>
                <c:pt idx="4">
                  <c:v>catalytic activity (GO:0003824)</c:v>
                </c:pt>
                <c:pt idx="5">
                  <c:v>transporter activity (GO:0005215)</c:v>
                </c:pt>
              </c:strCache>
            </c:strRef>
          </c:cat>
          <c:val>
            <c:numRef>
              <c:f>'Euploid GC'!$D$14:$D$19</c:f>
              <c:numCache>
                <c:formatCode>0.00%</c:formatCode>
                <c:ptCount val="6"/>
                <c:pt idx="0">
                  <c:v>0.01</c:v>
                </c:pt>
                <c:pt idx="1">
                  <c:v>0.01</c:v>
                </c:pt>
                <c:pt idx="2">
                  <c:v>0.125</c:v>
                </c:pt>
                <c:pt idx="3">
                  <c:v>3.1E-2</c:v>
                </c:pt>
                <c:pt idx="4">
                  <c:v>0.57299999999999995</c:v>
                </c:pt>
                <c:pt idx="5">
                  <c:v>0.104</c:v>
                </c:pt>
              </c:numCache>
            </c:numRef>
          </c:val>
          <c:extLst>
            <c:ext xmlns:c16="http://schemas.microsoft.com/office/drawing/2014/chart" uri="{C3380CC4-5D6E-409C-BE32-E72D297353CC}">
              <c16:uniqueId val="{0000000C-571F-5D44-8244-0AE964078269}"/>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0.63427088812303245"/>
          <c:y val="0.77170480586478418"/>
          <c:w val="0.33337200995438881"/>
          <c:h val="0.18199880532174859"/>
        </c:manualLayout>
      </c:layout>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cs:fontRef>
    <cs:defRPr sz="1000" kern="1200"/>
  </cs:axisTitle>
  <cs:categoryAxis>
    <cs:lnRef idx="0"/>
    <cs:fillRef idx="0"/>
    <cs:effectRef idx="0"/>
    <cs:fontRef idx="minor">
      <a:schemeClr val="tx1"/>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cs:fontRef>
    <cs:defRPr sz="900" kern="1200"/>
  </cs:dataLabel>
  <cs:dataLabelCallout>
    <cs:lnRef idx="0"/>
    <cs:fillRef idx="0"/>
    <cs:effectRef idx="0"/>
    <cs:fontRef idx="minor">
      <a:schemeClr val="dk1"/>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62">
  <cs:axisTitle>
    <cs:lnRef idx="0"/>
    <cs:fillRef idx="0"/>
    <cs:effectRef idx="0"/>
    <cs:fontRef idx="minor">
      <a:schemeClr val="tx1"/>
    </cs:fontRef>
    <cs:defRPr sz="1330" kern="1200"/>
  </cs:axisTitle>
  <cs:categoryAxis>
    <cs:lnRef idx="0"/>
    <cs:fillRef idx="0"/>
    <cs:effectRef idx="0"/>
    <cs:fontRef idx="minor">
      <a:schemeClr val="tx1"/>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cs:fontRef>
    <cs:defRPr sz="1197" kern="1200"/>
  </cs:dataLabel>
  <cs:dataLabelCallout>
    <cs:lnRef idx="0"/>
    <cs:fillRef idx="0"/>
    <cs:effectRef idx="0"/>
    <cs:fontRef idx="minor">
      <a:schemeClr val="dk1"/>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cs:fontRef>
    <cs:defRPr sz="1197"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50</Pages>
  <Words>17028</Words>
  <Characters>97064</Characters>
  <Application>Microsoft Office Word</Application>
  <DocSecurity>0</DocSecurity>
  <Lines>808</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Holly McQueary</dc:creator>
  <cp:keywords/>
  <dc:description/>
  <cp:lastModifiedBy>Holly Celina Mcqueary</cp:lastModifiedBy>
  <cp:revision>5</cp:revision>
  <dcterms:created xsi:type="dcterms:W3CDTF">2020-01-29T17:35:00Z</dcterms:created>
  <dcterms:modified xsi:type="dcterms:W3CDTF">2020-06-19T20:19:00Z</dcterms:modified>
</cp:coreProperties>
</file>